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E56B6" w14:textId="77777777" w:rsidR="00CF296B" w:rsidRDefault="00CF296B" w:rsidP="00CF296B"/>
    <w:p w14:paraId="0B916634" w14:textId="77777777" w:rsidR="00CF296B" w:rsidRDefault="00CF296B" w:rsidP="00CF296B"/>
    <w:p w14:paraId="640A8386" w14:textId="77777777" w:rsidR="00CF296B" w:rsidRDefault="00CF296B" w:rsidP="00CF296B"/>
    <w:p w14:paraId="02649316" w14:textId="77777777" w:rsidR="00CF296B" w:rsidRDefault="00CF296B" w:rsidP="00CF296B"/>
    <w:p w14:paraId="676B5994" w14:textId="77777777" w:rsidR="00CF296B" w:rsidRDefault="00CF296B" w:rsidP="00CF296B"/>
    <w:p w14:paraId="1C587184" w14:textId="77777777" w:rsidR="00CF296B" w:rsidRDefault="00CF296B" w:rsidP="00CF296B"/>
    <w:p w14:paraId="08078AE8" w14:textId="77777777" w:rsidR="00CF296B" w:rsidRPr="00B52F47" w:rsidRDefault="00EB260B" w:rsidP="00CF296B">
      <w:pPr>
        <w:jc w:val="center"/>
        <w:rPr>
          <w:sz w:val="32"/>
          <w:szCs w:val="32"/>
        </w:rPr>
      </w:pPr>
      <w:r>
        <w:rPr>
          <w:sz w:val="32"/>
          <w:szCs w:val="32"/>
        </w:rPr>
        <w:t>Grado en Ingeniería Informática</w:t>
      </w:r>
    </w:p>
    <w:p w14:paraId="2468915E" w14:textId="77777777" w:rsidR="00CF296B" w:rsidRDefault="00CF296B" w:rsidP="00CF296B">
      <w:pPr>
        <w:jc w:val="center"/>
        <w:rPr>
          <w:sz w:val="32"/>
          <w:szCs w:val="32"/>
        </w:rPr>
      </w:pPr>
    </w:p>
    <w:p w14:paraId="5A9D87A2" w14:textId="77777777" w:rsidR="00CF296B" w:rsidRDefault="00CF296B" w:rsidP="00CF296B">
      <w:pPr>
        <w:jc w:val="center"/>
        <w:rPr>
          <w:sz w:val="32"/>
          <w:szCs w:val="32"/>
        </w:rPr>
      </w:pPr>
    </w:p>
    <w:p w14:paraId="68692C70" w14:textId="77777777" w:rsidR="00CF296B" w:rsidRDefault="00CF296B" w:rsidP="00CF296B">
      <w:pPr>
        <w:jc w:val="center"/>
        <w:rPr>
          <w:sz w:val="32"/>
          <w:szCs w:val="32"/>
        </w:rPr>
      </w:pPr>
    </w:p>
    <w:p w14:paraId="25DAB5AE" w14:textId="77777777" w:rsidR="00CF296B" w:rsidRPr="00B52F47" w:rsidRDefault="00CF296B" w:rsidP="00CF296B">
      <w:pPr>
        <w:jc w:val="center"/>
        <w:rPr>
          <w:sz w:val="32"/>
          <w:szCs w:val="32"/>
        </w:rPr>
      </w:pPr>
    </w:p>
    <w:p w14:paraId="5278AAC1" w14:textId="77777777" w:rsidR="00CF296B" w:rsidRPr="00B52F47" w:rsidRDefault="00CF296B" w:rsidP="00CF296B">
      <w:pPr>
        <w:jc w:val="center"/>
        <w:rPr>
          <w:sz w:val="32"/>
          <w:szCs w:val="32"/>
        </w:rPr>
      </w:pPr>
    </w:p>
    <w:p w14:paraId="7A3B8015" w14:textId="77777777" w:rsidR="00CF296B" w:rsidRDefault="00CF296B" w:rsidP="00CF296B">
      <w:pPr>
        <w:jc w:val="center"/>
        <w:rPr>
          <w:b/>
          <w:sz w:val="32"/>
          <w:szCs w:val="32"/>
        </w:rPr>
      </w:pPr>
      <w:r w:rsidRPr="00B52F47">
        <w:rPr>
          <w:b/>
          <w:sz w:val="32"/>
          <w:szCs w:val="32"/>
        </w:rPr>
        <w:t>Trabajo Fin de Grado</w:t>
      </w:r>
    </w:p>
    <w:p w14:paraId="57AD9AE4" w14:textId="77777777" w:rsidR="00CF296B" w:rsidRPr="00B52F47" w:rsidRDefault="00CF296B" w:rsidP="00CF296B">
      <w:pPr>
        <w:jc w:val="center"/>
        <w:rPr>
          <w:b/>
          <w:sz w:val="32"/>
          <w:szCs w:val="32"/>
        </w:rPr>
      </w:pPr>
    </w:p>
    <w:p w14:paraId="3A1C0102" w14:textId="77777777" w:rsidR="00CF296B" w:rsidRPr="00B52F47" w:rsidRDefault="00EB260B" w:rsidP="00CF296B">
      <w:pPr>
        <w:jc w:val="center"/>
        <w:rPr>
          <w:sz w:val="32"/>
          <w:szCs w:val="32"/>
        </w:rPr>
      </w:pPr>
      <w:r>
        <w:rPr>
          <w:sz w:val="32"/>
          <w:szCs w:val="32"/>
        </w:rPr>
        <w:t>Desarrollo de una aplicación móvil para la creación de una herramienta de control de asistencia mediante NFC</w:t>
      </w:r>
    </w:p>
    <w:p w14:paraId="5F5F7DF2" w14:textId="77777777" w:rsidR="00CF296B" w:rsidRPr="00B52F47" w:rsidRDefault="00CF296B" w:rsidP="00CF296B">
      <w:pPr>
        <w:jc w:val="center"/>
        <w:rPr>
          <w:sz w:val="32"/>
          <w:szCs w:val="32"/>
        </w:rPr>
      </w:pPr>
    </w:p>
    <w:p w14:paraId="6D6F8D0B" w14:textId="77777777" w:rsidR="00CF296B" w:rsidRDefault="00CF296B" w:rsidP="00CF296B">
      <w:pPr>
        <w:jc w:val="center"/>
        <w:rPr>
          <w:sz w:val="32"/>
          <w:szCs w:val="32"/>
        </w:rPr>
      </w:pPr>
    </w:p>
    <w:p w14:paraId="6B82E0EB" w14:textId="77777777" w:rsidR="00CF296B" w:rsidRDefault="00CF296B" w:rsidP="00CF296B">
      <w:pPr>
        <w:jc w:val="center"/>
        <w:rPr>
          <w:sz w:val="32"/>
          <w:szCs w:val="32"/>
        </w:rPr>
      </w:pPr>
    </w:p>
    <w:p w14:paraId="16FB9661" w14:textId="77777777" w:rsidR="00CF296B" w:rsidRDefault="00CF296B" w:rsidP="00CF296B">
      <w:pPr>
        <w:jc w:val="center"/>
        <w:rPr>
          <w:sz w:val="32"/>
          <w:szCs w:val="32"/>
        </w:rPr>
      </w:pPr>
    </w:p>
    <w:p w14:paraId="4CC4B638" w14:textId="77777777" w:rsidR="00CF296B" w:rsidRDefault="00CF296B" w:rsidP="00CF296B">
      <w:pPr>
        <w:jc w:val="center"/>
        <w:rPr>
          <w:sz w:val="32"/>
          <w:szCs w:val="32"/>
        </w:rPr>
      </w:pPr>
    </w:p>
    <w:p w14:paraId="318F57EA" w14:textId="77777777" w:rsidR="00CF296B" w:rsidRDefault="00CF296B" w:rsidP="00CF296B">
      <w:pPr>
        <w:jc w:val="center"/>
        <w:rPr>
          <w:sz w:val="32"/>
          <w:szCs w:val="32"/>
        </w:rPr>
      </w:pPr>
    </w:p>
    <w:p w14:paraId="632C701E" w14:textId="77777777" w:rsidR="00CF296B" w:rsidRPr="00B52F47" w:rsidRDefault="00CF296B" w:rsidP="00CF296B">
      <w:pPr>
        <w:jc w:val="center"/>
        <w:rPr>
          <w:sz w:val="32"/>
          <w:szCs w:val="32"/>
        </w:rPr>
      </w:pPr>
    </w:p>
    <w:p w14:paraId="3AD60D02" w14:textId="77777777" w:rsidR="00CF296B" w:rsidRPr="00B52F47" w:rsidRDefault="00CF296B" w:rsidP="00CF296B">
      <w:pPr>
        <w:jc w:val="center"/>
        <w:rPr>
          <w:sz w:val="32"/>
          <w:szCs w:val="32"/>
        </w:rPr>
      </w:pPr>
    </w:p>
    <w:p w14:paraId="40BDE4F6" w14:textId="77777777" w:rsidR="00CF296B" w:rsidRDefault="00CF296B" w:rsidP="00CF296B">
      <w:pPr>
        <w:jc w:val="center"/>
        <w:rPr>
          <w:sz w:val="32"/>
          <w:szCs w:val="32"/>
        </w:rPr>
      </w:pPr>
      <w:r w:rsidRPr="00B52F47">
        <w:rPr>
          <w:b/>
          <w:sz w:val="32"/>
          <w:szCs w:val="32"/>
        </w:rPr>
        <w:t xml:space="preserve">Autor: </w:t>
      </w:r>
      <w:r w:rsidR="00EB260B">
        <w:rPr>
          <w:sz w:val="32"/>
          <w:szCs w:val="32"/>
        </w:rPr>
        <w:t>Eduardo Graván Serrano</w:t>
      </w:r>
    </w:p>
    <w:p w14:paraId="50058609" w14:textId="77777777" w:rsidR="00CF296B" w:rsidRPr="00B52F47" w:rsidRDefault="00CF296B" w:rsidP="00CF296B">
      <w:pPr>
        <w:jc w:val="center"/>
        <w:rPr>
          <w:sz w:val="32"/>
          <w:szCs w:val="32"/>
        </w:rPr>
      </w:pPr>
    </w:p>
    <w:p w14:paraId="7EF3EAD9" w14:textId="77777777" w:rsidR="00CF296B" w:rsidRDefault="00CF296B" w:rsidP="00CF296B">
      <w:pPr>
        <w:jc w:val="center"/>
        <w:rPr>
          <w:sz w:val="32"/>
          <w:szCs w:val="32"/>
        </w:rPr>
      </w:pPr>
      <w:r w:rsidRPr="00B52F47">
        <w:rPr>
          <w:b/>
          <w:sz w:val="32"/>
          <w:szCs w:val="32"/>
        </w:rPr>
        <w:t xml:space="preserve">Tutor/es: </w:t>
      </w:r>
      <w:r w:rsidR="00EB260B">
        <w:rPr>
          <w:sz w:val="32"/>
          <w:szCs w:val="32"/>
        </w:rPr>
        <w:t>Ana Castillo Martínez</w:t>
      </w:r>
    </w:p>
    <w:p w14:paraId="6E857007" w14:textId="77777777" w:rsidR="00CF296B" w:rsidRDefault="00CF296B" w:rsidP="00CF296B">
      <w:pPr>
        <w:jc w:val="center"/>
        <w:rPr>
          <w:sz w:val="32"/>
          <w:szCs w:val="32"/>
        </w:rPr>
      </w:pPr>
    </w:p>
    <w:p w14:paraId="1027BDA6" w14:textId="77777777" w:rsidR="00CF296B" w:rsidRDefault="00CF296B" w:rsidP="00CF296B">
      <w:pPr>
        <w:jc w:val="center"/>
        <w:rPr>
          <w:sz w:val="32"/>
          <w:szCs w:val="32"/>
        </w:rPr>
      </w:pPr>
    </w:p>
    <w:p w14:paraId="5FA33B94" w14:textId="77777777" w:rsidR="00CF296B" w:rsidRDefault="00CF296B" w:rsidP="00CF296B">
      <w:pPr>
        <w:jc w:val="center"/>
        <w:rPr>
          <w:sz w:val="32"/>
          <w:szCs w:val="32"/>
        </w:rPr>
      </w:pPr>
    </w:p>
    <w:p w14:paraId="14319866" w14:textId="77777777" w:rsidR="00CF296B" w:rsidRDefault="00CF296B" w:rsidP="00CF296B">
      <w:pPr>
        <w:jc w:val="center"/>
        <w:rPr>
          <w:sz w:val="32"/>
          <w:szCs w:val="32"/>
        </w:rPr>
      </w:pPr>
    </w:p>
    <w:p w14:paraId="4DB04FA7" w14:textId="77777777" w:rsidR="00CF296B" w:rsidRDefault="00CF296B" w:rsidP="00CF296B">
      <w:pPr>
        <w:jc w:val="center"/>
        <w:rPr>
          <w:sz w:val="32"/>
          <w:szCs w:val="32"/>
        </w:rPr>
      </w:pPr>
    </w:p>
    <w:p w14:paraId="7FECA842" w14:textId="77777777" w:rsidR="00CF296B" w:rsidRDefault="00CF296B" w:rsidP="00CF296B">
      <w:pPr>
        <w:jc w:val="center"/>
        <w:rPr>
          <w:sz w:val="32"/>
          <w:szCs w:val="32"/>
        </w:rPr>
      </w:pPr>
    </w:p>
    <w:p w14:paraId="34FFF013" w14:textId="77777777" w:rsidR="00A56648" w:rsidRDefault="00EB260B" w:rsidP="00CF296B">
      <w:pPr>
        <w:jc w:val="center"/>
        <w:rPr>
          <w:sz w:val="32"/>
          <w:szCs w:val="32"/>
        </w:rPr>
        <w:sectPr w:rsidR="00A56648" w:rsidSect="00FC43BE">
          <w:headerReference w:type="even" r:id="rId11"/>
          <w:headerReference w:type="default" r:id="rId12"/>
          <w:headerReference w:type="first" r:id="rId13"/>
          <w:pgSz w:w="11906" w:h="16838"/>
          <w:pgMar w:top="3402" w:right="1701" w:bottom="1418" w:left="1701" w:header="709" w:footer="709" w:gutter="0"/>
          <w:cols w:space="708"/>
          <w:docGrid w:linePitch="360"/>
        </w:sectPr>
      </w:pPr>
      <w:r>
        <w:rPr>
          <w:sz w:val="32"/>
          <w:szCs w:val="32"/>
        </w:rPr>
        <w:t>2020</w:t>
      </w:r>
    </w:p>
    <w:p w14:paraId="59A9EBBB" w14:textId="77777777" w:rsidR="008E7562" w:rsidRPr="00420973" w:rsidRDefault="008E7562" w:rsidP="008E7562">
      <w:pPr>
        <w:widowControl w:val="0"/>
        <w:autoSpaceDE w:val="0"/>
        <w:autoSpaceDN w:val="0"/>
        <w:adjustRightInd w:val="0"/>
        <w:jc w:val="center"/>
        <w:rPr>
          <w:color w:val="000000"/>
          <w:sz w:val="32"/>
          <w:szCs w:val="26"/>
          <w:lang w:val="es-ES_tradnl"/>
        </w:rPr>
      </w:pPr>
      <w:r>
        <w:rPr>
          <w:color w:val="000000"/>
          <w:sz w:val="36"/>
          <w:szCs w:val="30"/>
          <w:lang w:val="es-ES_tradnl"/>
        </w:rPr>
        <w:lastRenderedPageBreak/>
        <w:br w:type="page"/>
      </w:r>
      <w:r w:rsidRPr="00420973">
        <w:rPr>
          <w:color w:val="000000"/>
          <w:sz w:val="36"/>
          <w:szCs w:val="30"/>
          <w:lang w:val="es-ES_tradnl"/>
        </w:rPr>
        <w:lastRenderedPageBreak/>
        <w:t>UNIVERSIDAD DE ALCALÁ</w:t>
      </w:r>
    </w:p>
    <w:p w14:paraId="66C5552D" w14:textId="77777777" w:rsidR="008E7562" w:rsidRPr="00420973" w:rsidRDefault="008E7562" w:rsidP="008E7562">
      <w:pPr>
        <w:widowControl w:val="0"/>
        <w:autoSpaceDE w:val="0"/>
        <w:autoSpaceDN w:val="0"/>
        <w:adjustRightInd w:val="0"/>
        <w:jc w:val="center"/>
        <w:rPr>
          <w:color w:val="000000"/>
          <w:sz w:val="36"/>
          <w:szCs w:val="30"/>
          <w:lang w:val="es-ES_tradnl"/>
        </w:rPr>
      </w:pPr>
      <w:r w:rsidRPr="00420973">
        <w:rPr>
          <w:bCs/>
          <w:color w:val="000000"/>
          <w:sz w:val="36"/>
          <w:szCs w:val="30"/>
          <w:lang w:val="es-ES_tradnl"/>
        </w:rPr>
        <w:t>Escuela Politécnica Superior</w:t>
      </w:r>
    </w:p>
    <w:p w14:paraId="3B617CEF" w14:textId="77777777" w:rsidR="008E7562" w:rsidRPr="00420973" w:rsidRDefault="008E7562" w:rsidP="008E7562">
      <w:pPr>
        <w:widowControl w:val="0"/>
        <w:autoSpaceDE w:val="0"/>
        <w:autoSpaceDN w:val="0"/>
        <w:adjustRightInd w:val="0"/>
        <w:jc w:val="center"/>
        <w:rPr>
          <w:color w:val="000000"/>
          <w:sz w:val="36"/>
          <w:szCs w:val="30"/>
          <w:lang w:val="es-ES_tradnl"/>
        </w:rPr>
      </w:pPr>
    </w:p>
    <w:p w14:paraId="2602B1A5" w14:textId="77777777" w:rsidR="008E7562" w:rsidRPr="00420973" w:rsidRDefault="00EB260B" w:rsidP="008E7562">
      <w:pPr>
        <w:widowControl w:val="0"/>
        <w:autoSpaceDE w:val="0"/>
        <w:autoSpaceDN w:val="0"/>
        <w:adjustRightInd w:val="0"/>
        <w:jc w:val="center"/>
        <w:rPr>
          <w:b/>
          <w:bCs/>
          <w:color w:val="000000"/>
          <w:sz w:val="32"/>
          <w:szCs w:val="26"/>
          <w:lang w:val="es-ES_tradnl"/>
        </w:rPr>
      </w:pPr>
      <w:r>
        <w:rPr>
          <w:b/>
          <w:bCs/>
          <w:color w:val="000000"/>
          <w:sz w:val="36"/>
          <w:szCs w:val="30"/>
          <w:lang w:val="es-ES_tradnl"/>
        </w:rPr>
        <w:t>GRADO EN INGENIERÍA INFORMÁTICA</w:t>
      </w:r>
    </w:p>
    <w:p w14:paraId="5065D218"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D39C3AC" w14:textId="77777777" w:rsidR="008E7562" w:rsidRPr="00420973" w:rsidRDefault="008E7562" w:rsidP="008E7562">
      <w:pPr>
        <w:widowControl w:val="0"/>
        <w:autoSpaceDE w:val="0"/>
        <w:autoSpaceDN w:val="0"/>
        <w:adjustRightInd w:val="0"/>
        <w:jc w:val="center"/>
        <w:rPr>
          <w:bCs/>
          <w:color w:val="000000"/>
          <w:sz w:val="32"/>
          <w:szCs w:val="26"/>
          <w:lang w:val="es-ES_tradnl"/>
        </w:rPr>
      </w:pPr>
      <w:r w:rsidRPr="00420973">
        <w:rPr>
          <w:bCs/>
          <w:color w:val="000000"/>
          <w:sz w:val="36"/>
          <w:szCs w:val="30"/>
          <w:lang w:val="es-ES_tradnl"/>
        </w:rPr>
        <w:t>Trabajo Fin de Grado</w:t>
      </w:r>
    </w:p>
    <w:p w14:paraId="5C149F55" w14:textId="77777777" w:rsidR="008E7562" w:rsidRPr="00420973" w:rsidRDefault="00EB260B" w:rsidP="008E7562">
      <w:pPr>
        <w:widowControl w:val="0"/>
        <w:autoSpaceDE w:val="0"/>
        <w:autoSpaceDN w:val="0"/>
        <w:adjustRightInd w:val="0"/>
        <w:jc w:val="center"/>
        <w:rPr>
          <w:color w:val="000000"/>
          <w:sz w:val="32"/>
          <w:szCs w:val="26"/>
          <w:lang w:val="es-ES_tradnl"/>
        </w:rPr>
      </w:pPr>
      <w:r>
        <w:rPr>
          <w:color w:val="000000"/>
          <w:sz w:val="36"/>
          <w:szCs w:val="30"/>
          <w:lang w:val="es-ES_tradnl"/>
        </w:rPr>
        <w:t>Desarrollo de una aplicación móvil para la creación de una herramienta de control de asistencia mediante NFC</w:t>
      </w:r>
    </w:p>
    <w:p w14:paraId="1E3177D7"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ACF4586"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Autor:</w:t>
      </w:r>
      <w:r w:rsidRPr="00420973">
        <w:rPr>
          <w:color w:val="000000"/>
          <w:sz w:val="32"/>
          <w:szCs w:val="26"/>
          <w:lang w:val="es-ES_tradnl"/>
        </w:rPr>
        <w:t xml:space="preserve"> </w:t>
      </w:r>
      <w:r w:rsidR="00EB260B">
        <w:rPr>
          <w:color w:val="000000"/>
          <w:sz w:val="32"/>
          <w:szCs w:val="26"/>
          <w:lang w:val="es-ES_tradnl"/>
        </w:rPr>
        <w:t>Eduardo Graván Serrano</w:t>
      </w:r>
    </w:p>
    <w:p w14:paraId="2CAB1E64"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3BB9ADC8"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Tutor/es:</w:t>
      </w:r>
      <w:r w:rsidRPr="00420973">
        <w:rPr>
          <w:color w:val="000000"/>
          <w:sz w:val="32"/>
          <w:szCs w:val="26"/>
          <w:lang w:val="es-ES_tradnl"/>
        </w:rPr>
        <w:t xml:space="preserve"> </w:t>
      </w:r>
      <w:r w:rsidR="00EB260B">
        <w:rPr>
          <w:color w:val="000000"/>
          <w:sz w:val="32"/>
          <w:szCs w:val="26"/>
          <w:lang w:val="es-ES_tradnl"/>
        </w:rPr>
        <w:t>Ana Castillo Martínez</w:t>
      </w:r>
    </w:p>
    <w:p w14:paraId="5D4CA81F" w14:textId="77777777" w:rsidR="008E7562" w:rsidRPr="00420973" w:rsidRDefault="008E7562" w:rsidP="008E7562">
      <w:pPr>
        <w:widowControl w:val="0"/>
        <w:autoSpaceDE w:val="0"/>
        <w:autoSpaceDN w:val="0"/>
        <w:adjustRightInd w:val="0"/>
        <w:rPr>
          <w:color w:val="000000"/>
          <w:sz w:val="28"/>
          <w:lang w:val="es-ES_tradnl"/>
        </w:rPr>
      </w:pPr>
    </w:p>
    <w:p w14:paraId="60DA9EA0" w14:textId="77777777" w:rsidR="008E7562" w:rsidRPr="00420973" w:rsidRDefault="008E7562" w:rsidP="008E7562">
      <w:pPr>
        <w:widowControl w:val="0"/>
        <w:autoSpaceDE w:val="0"/>
        <w:autoSpaceDN w:val="0"/>
        <w:adjustRightInd w:val="0"/>
        <w:rPr>
          <w:color w:val="000000"/>
          <w:sz w:val="28"/>
          <w:lang w:val="es-ES_tradnl"/>
        </w:rPr>
      </w:pPr>
    </w:p>
    <w:p w14:paraId="3E045982" w14:textId="77777777" w:rsidR="008E7562" w:rsidRPr="00420973" w:rsidRDefault="008E7562" w:rsidP="008E7562">
      <w:pPr>
        <w:widowControl w:val="0"/>
        <w:autoSpaceDE w:val="0"/>
        <w:autoSpaceDN w:val="0"/>
        <w:adjustRightInd w:val="0"/>
        <w:rPr>
          <w:color w:val="000000"/>
          <w:sz w:val="28"/>
          <w:lang w:val="es-ES_tradnl"/>
        </w:rPr>
      </w:pPr>
    </w:p>
    <w:p w14:paraId="47EAB3F5" w14:textId="77777777" w:rsidR="008E7562" w:rsidRPr="00420973" w:rsidRDefault="008E7562" w:rsidP="008E7562">
      <w:pPr>
        <w:widowControl w:val="0"/>
        <w:autoSpaceDE w:val="0"/>
        <w:autoSpaceDN w:val="0"/>
        <w:adjustRightInd w:val="0"/>
        <w:rPr>
          <w:b/>
          <w:color w:val="000000"/>
          <w:sz w:val="20"/>
          <w:szCs w:val="16"/>
          <w:lang w:val="es-ES_tradnl"/>
        </w:rPr>
      </w:pPr>
      <w:r w:rsidRPr="00420973">
        <w:rPr>
          <w:color w:val="000000"/>
          <w:sz w:val="28"/>
          <w:lang w:val="es-ES_tradnl"/>
        </w:rPr>
        <w:tab/>
      </w:r>
      <w:r w:rsidRPr="00420973">
        <w:rPr>
          <w:b/>
          <w:color w:val="000000"/>
          <w:sz w:val="28"/>
          <w:lang w:val="es-ES_tradnl"/>
        </w:rPr>
        <w:t>TRIBUNAL:</w:t>
      </w:r>
      <w:r w:rsidRPr="00420973">
        <w:rPr>
          <w:b/>
          <w:color w:val="000000"/>
          <w:sz w:val="20"/>
          <w:szCs w:val="16"/>
          <w:lang w:val="es-ES_tradnl"/>
        </w:rPr>
        <w:t xml:space="preserve"> </w:t>
      </w:r>
    </w:p>
    <w:p w14:paraId="12068EC8" w14:textId="77777777" w:rsidR="008E7562" w:rsidRPr="00420973" w:rsidRDefault="008E7562" w:rsidP="008E7562">
      <w:pPr>
        <w:widowControl w:val="0"/>
        <w:autoSpaceDE w:val="0"/>
        <w:autoSpaceDN w:val="0"/>
        <w:adjustRightInd w:val="0"/>
        <w:rPr>
          <w:color w:val="000000"/>
          <w:sz w:val="20"/>
          <w:szCs w:val="16"/>
          <w:lang w:val="es-ES_tradnl"/>
        </w:rPr>
      </w:pPr>
    </w:p>
    <w:p w14:paraId="20A03ACB" w14:textId="77777777" w:rsidR="008E7562" w:rsidRPr="00420973" w:rsidRDefault="008E7562" w:rsidP="008E7562">
      <w:pPr>
        <w:widowControl w:val="0"/>
        <w:autoSpaceDE w:val="0"/>
        <w:autoSpaceDN w:val="0"/>
        <w:adjustRightInd w:val="0"/>
        <w:rPr>
          <w:color w:val="000000"/>
          <w:sz w:val="28"/>
          <w:lang w:val="es-ES_tradnl"/>
        </w:rPr>
      </w:pPr>
    </w:p>
    <w:p w14:paraId="3DFC30B3"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Presidente:</w:t>
      </w:r>
      <w:r w:rsidRPr="00420973">
        <w:rPr>
          <w:color w:val="000000"/>
          <w:sz w:val="28"/>
          <w:lang w:val="es-ES_tradnl"/>
        </w:rPr>
        <w:t xml:space="preserve"> &lt;&lt; Nombre y Apellidos &gt;&gt;</w:t>
      </w:r>
    </w:p>
    <w:p w14:paraId="0EE50A4A" w14:textId="77777777" w:rsidR="008E7562" w:rsidRPr="00420973" w:rsidRDefault="008E7562" w:rsidP="008E7562">
      <w:pPr>
        <w:widowControl w:val="0"/>
        <w:autoSpaceDE w:val="0"/>
        <w:autoSpaceDN w:val="0"/>
        <w:adjustRightInd w:val="0"/>
        <w:rPr>
          <w:color w:val="000000"/>
          <w:sz w:val="20"/>
          <w:szCs w:val="16"/>
          <w:lang w:val="es-ES_tradnl"/>
        </w:rPr>
      </w:pPr>
    </w:p>
    <w:p w14:paraId="03C86266" w14:textId="77777777" w:rsidR="008E7562" w:rsidRPr="00420973" w:rsidRDefault="008E7562" w:rsidP="008E7562">
      <w:pPr>
        <w:widowControl w:val="0"/>
        <w:autoSpaceDE w:val="0"/>
        <w:autoSpaceDN w:val="0"/>
        <w:adjustRightInd w:val="0"/>
        <w:rPr>
          <w:color w:val="000000"/>
          <w:sz w:val="28"/>
          <w:lang w:val="es-ES_tradnl"/>
        </w:rPr>
      </w:pPr>
    </w:p>
    <w:p w14:paraId="3973884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1º:</w:t>
      </w:r>
      <w:r w:rsidRPr="00420973">
        <w:rPr>
          <w:color w:val="000000"/>
          <w:sz w:val="28"/>
          <w:lang w:val="es-ES_tradnl"/>
        </w:rPr>
        <w:t xml:space="preserve"> &lt;&lt; Nombre y Apellidos &gt;&gt;</w:t>
      </w:r>
    </w:p>
    <w:p w14:paraId="204089A7" w14:textId="77777777" w:rsidR="008E7562" w:rsidRPr="00420973" w:rsidRDefault="008E7562" w:rsidP="008E7562">
      <w:pPr>
        <w:widowControl w:val="0"/>
        <w:autoSpaceDE w:val="0"/>
        <w:autoSpaceDN w:val="0"/>
        <w:adjustRightInd w:val="0"/>
        <w:rPr>
          <w:color w:val="000000"/>
          <w:sz w:val="20"/>
          <w:szCs w:val="16"/>
          <w:lang w:val="es-ES_tradnl"/>
        </w:rPr>
      </w:pP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p>
    <w:p w14:paraId="66ED8E6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 xml:space="preserve"> </w:t>
      </w:r>
    </w:p>
    <w:p w14:paraId="427DE5B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2º:</w:t>
      </w:r>
      <w:r w:rsidRPr="00420973">
        <w:rPr>
          <w:color w:val="000000"/>
          <w:sz w:val="28"/>
          <w:lang w:val="es-ES_tradnl"/>
        </w:rPr>
        <w:t xml:space="preserve"> &lt;&lt; Nombre y Apellidos &gt;&gt;                              </w:t>
      </w:r>
    </w:p>
    <w:p w14:paraId="72E3139E" w14:textId="77777777" w:rsidR="008E7562" w:rsidRPr="00420973" w:rsidRDefault="008E7562" w:rsidP="008E7562">
      <w:pPr>
        <w:widowControl w:val="0"/>
        <w:autoSpaceDE w:val="0"/>
        <w:autoSpaceDN w:val="0"/>
        <w:adjustRightInd w:val="0"/>
        <w:rPr>
          <w:color w:val="000000"/>
          <w:sz w:val="28"/>
          <w:lang w:val="es-ES_tradnl"/>
        </w:rPr>
      </w:pPr>
    </w:p>
    <w:p w14:paraId="0C7488B1" w14:textId="77777777" w:rsidR="008E7562" w:rsidRPr="00420973" w:rsidRDefault="008E7562" w:rsidP="008E7562">
      <w:pPr>
        <w:widowControl w:val="0"/>
        <w:autoSpaceDE w:val="0"/>
        <w:autoSpaceDN w:val="0"/>
        <w:adjustRightInd w:val="0"/>
        <w:rPr>
          <w:color w:val="000000"/>
          <w:sz w:val="28"/>
          <w:lang w:val="es-ES_tradnl"/>
        </w:rPr>
      </w:pPr>
    </w:p>
    <w:p w14:paraId="6DAC9E2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t xml:space="preserve"> </w:t>
      </w:r>
    </w:p>
    <w:p w14:paraId="123D272D" w14:textId="77777777" w:rsidR="008E7562"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FECHA</w:t>
      </w:r>
      <w:r w:rsidRPr="00420973">
        <w:rPr>
          <w:color w:val="000000"/>
          <w:sz w:val="28"/>
          <w:lang w:val="es-ES_tradnl"/>
        </w:rPr>
        <w:t>: &lt;&lt; Fecha de depósito &gt;&gt;</w:t>
      </w:r>
    </w:p>
    <w:p w14:paraId="4F14A284" w14:textId="77777777" w:rsidR="008E7562" w:rsidRDefault="008E7562" w:rsidP="008E7562">
      <w:pPr>
        <w:widowControl w:val="0"/>
        <w:autoSpaceDE w:val="0"/>
        <w:autoSpaceDN w:val="0"/>
        <w:adjustRightInd w:val="0"/>
        <w:rPr>
          <w:color w:val="000000"/>
          <w:sz w:val="28"/>
          <w:lang w:val="es-ES_tradnl"/>
        </w:rPr>
      </w:pPr>
    </w:p>
    <w:p w14:paraId="65AB927E" w14:textId="77777777" w:rsidR="008E7562" w:rsidRPr="00420973" w:rsidRDefault="008E7562" w:rsidP="008E7562">
      <w:pPr>
        <w:widowControl w:val="0"/>
        <w:autoSpaceDE w:val="0"/>
        <w:autoSpaceDN w:val="0"/>
        <w:adjustRightInd w:val="0"/>
        <w:rPr>
          <w:color w:val="000000"/>
          <w:sz w:val="28"/>
          <w:lang w:val="es-ES_tradnl"/>
        </w:rPr>
      </w:pPr>
      <w:r>
        <w:rPr>
          <w:color w:val="000000"/>
          <w:sz w:val="28"/>
          <w:lang w:val="es-ES_tradnl"/>
        </w:rPr>
        <w:br w:type="page"/>
      </w:r>
    </w:p>
    <w:p w14:paraId="021FE53C" w14:textId="77777777" w:rsidR="008E7562" w:rsidRDefault="00A56648" w:rsidP="008E7562">
      <w:pPr>
        <w:pBdr>
          <w:bottom w:val="single" w:sz="6" w:space="1" w:color="auto"/>
        </w:pBdr>
        <w:jc w:val="right"/>
        <w:rPr>
          <w:b/>
          <w:sz w:val="32"/>
          <w:szCs w:val="32"/>
        </w:rPr>
      </w:pPr>
      <w:r>
        <w:lastRenderedPageBreak/>
        <w:br w:type="page"/>
      </w:r>
      <w:r w:rsidR="008E7562" w:rsidRPr="008E7562">
        <w:rPr>
          <w:b/>
          <w:sz w:val="32"/>
          <w:szCs w:val="32"/>
        </w:rPr>
        <w:lastRenderedPageBreak/>
        <w:t>Agradecimientos</w:t>
      </w:r>
    </w:p>
    <w:p w14:paraId="1CA9F322" w14:textId="77777777" w:rsidR="008E7562" w:rsidRPr="008E7562" w:rsidRDefault="008E7562" w:rsidP="008E7562">
      <w:pPr>
        <w:jc w:val="right"/>
        <w:rPr>
          <w:b/>
        </w:rPr>
      </w:pPr>
    </w:p>
    <w:p w14:paraId="3EE12C02" w14:textId="77777777" w:rsidR="008B62A3" w:rsidRDefault="00EB4130" w:rsidP="00BC261E">
      <w:r>
        <w:t xml:space="preserve">En primer lugar, me gustaría dedicar unas palabras de agradecimiento a mis padres. A lo largo de toda mi vida han luchado por mi educación y </w:t>
      </w:r>
      <w:r w:rsidR="00282A69">
        <w:t>sé que mi graduación les llenará de orgullo tanto como a mí.</w:t>
      </w:r>
    </w:p>
    <w:p w14:paraId="5F620C3C" w14:textId="77777777" w:rsidR="00282A69" w:rsidRDefault="00282A69" w:rsidP="00282A69"/>
    <w:p w14:paraId="4F7C4CE3" w14:textId="77777777" w:rsidR="00282A69" w:rsidRDefault="00282A69" w:rsidP="00282A69">
      <w:r>
        <w:t>Me gustaría agradecer también a Ana Castillo, mi tutora, por haberme guiado a lo largo de los meses de desarrollo de todo el proyecto.</w:t>
      </w:r>
    </w:p>
    <w:p w14:paraId="6E9E7A4D" w14:textId="77777777" w:rsidR="00282A69" w:rsidRDefault="00282A69" w:rsidP="00282A69"/>
    <w:p w14:paraId="50C6D402" w14:textId="77777777" w:rsidR="00282A69" w:rsidRDefault="00282A69" w:rsidP="00282A69">
      <w:r>
        <w:t xml:space="preserve">Gracias a todos los amigos y familiares que he usado de soporte a la hora de </w:t>
      </w:r>
      <w:proofErr w:type="spellStart"/>
      <w:r>
        <w:t>debugear</w:t>
      </w:r>
      <w:proofErr w:type="spellEnd"/>
      <w:r>
        <w:t xml:space="preserve"> el código a lo largo de todo el desarrollo, aunque en muchas ocasiones no entendiesen nada de lo que estaba hablando.</w:t>
      </w:r>
    </w:p>
    <w:p w14:paraId="76C02A43" w14:textId="77777777" w:rsidR="00282A69" w:rsidRDefault="00282A69" w:rsidP="00282A69"/>
    <w:p w14:paraId="45224EDD" w14:textId="77777777" w:rsidR="00282A69" w:rsidRPr="00282A69" w:rsidRDefault="00282A69" w:rsidP="00282A69">
      <w:r>
        <w:t xml:space="preserve">Por último, me gustaría dar las gracias a la comunidad de desarrolladores de Android y en especial a </w:t>
      </w:r>
      <w:proofErr w:type="spellStart"/>
      <w:r>
        <w:rPr>
          <w:i/>
          <w:iCs/>
        </w:rPr>
        <w:t>StackOverflow</w:t>
      </w:r>
      <w:proofErr w:type="spellEnd"/>
      <w:r>
        <w:t xml:space="preserve"> por ser un pilar fundamental a la hora de resolver dudas y aportar ejemplos para ayudarme a construir las bases del proyecto.</w:t>
      </w:r>
    </w:p>
    <w:p w14:paraId="50385E4F" w14:textId="77777777" w:rsidR="008B62A3" w:rsidRPr="008E7562" w:rsidRDefault="008B62A3" w:rsidP="008E7562"/>
    <w:p w14:paraId="1D86D75D" w14:textId="77777777" w:rsidR="008E7562" w:rsidRDefault="008E7562" w:rsidP="00F355CE">
      <w:pPr>
        <w:pBdr>
          <w:bottom w:val="single" w:sz="6" w:space="1" w:color="auto"/>
        </w:pBdr>
        <w:jc w:val="right"/>
        <w:rPr>
          <w:b/>
          <w:sz w:val="32"/>
          <w:szCs w:val="32"/>
        </w:rPr>
      </w:pPr>
      <w:r>
        <w:br w:type="page"/>
      </w:r>
      <w:r>
        <w:lastRenderedPageBreak/>
        <w:br w:type="page"/>
      </w:r>
      <w:r w:rsidRPr="008E7562">
        <w:rPr>
          <w:b/>
          <w:sz w:val="32"/>
          <w:szCs w:val="32"/>
        </w:rPr>
        <w:lastRenderedPageBreak/>
        <w:t>Índice</w:t>
      </w:r>
    </w:p>
    <w:p w14:paraId="5900DC62" w14:textId="1E8BDA4A" w:rsidR="008E7562" w:rsidRPr="008E7562" w:rsidDel="00AB24DD" w:rsidRDefault="008E7562" w:rsidP="00294DEA">
      <w:pPr>
        <w:rPr>
          <w:del w:id="1" w:author="Graván Serrano Eduardo" w:date="2020-09-07T16:22:00Z"/>
        </w:rPr>
      </w:pPr>
    </w:p>
    <w:sdt>
      <w:sdtPr>
        <w:id w:val="-1995944458"/>
        <w:docPartObj>
          <w:docPartGallery w:val="Table of Contents"/>
          <w:docPartUnique/>
        </w:docPartObj>
      </w:sdtPr>
      <w:sdtEndPr>
        <w:rPr>
          <w:b/>
          <w:bCs/>
        </w:rPr>
      </w:sdtEndPr>
      <w:sdtContent>
        <w:p w14:paraId="6F7F3A04" w14:textId="11EFE3FC" w:rsidR="00AB24DD" w:rsidRDefault="00AB24DD">
          <w:pPr>
            <w:pPrChange w:id="2" w:author="Graván Serrano Eduardo" w:date="2020-09-07T16:22:00Z">
              <w:pPr>
                <w:pStyle w:val="TtuloTDC"/>
              </w:pPr>
            </w:pPrChange>
          </w:pPr>
        </w:p>
        <w:p w14:paraId="7C7D5463" w14:textId="201F509B" w:rsidR="00346DF4" w:rsidRDefault="00AB24DD">
          <w:pPr>
            <w:pStyle w:val="TDC1"/>
            <w:rPr>
              <w:ins w:id="3" w:author="Graván Serrano Eduardo" w:date="2020-09-11T17:09:00Z"/>
              <w:rFonts w:asciiTheme="minorHAnsi" w:eastAsiaTheme="minorEastAsia" w:hAnsiTheme="minorHAnsi" w:cstheme="minorBidi"/>
              <w:noProof/>
              <w:szCs w:val="22"/>
              <w:lang w:val="en-GB" w:eastAsia="ja-JP"/>
            </w:rPr>
          </w:pPr>
          <w:r>
            <w:fldChar w:fldCharType="begin"/>
          </w:r>
          <w:r>
            <w:instrText xml:space="preserve"> TOC \o "1-3" \h \z \u </w:instrText>
          </w:r>
          <w:r>
            <w:fldChar w:fldCharType="separate"/>
          </w:r>
          <w:ins w:id="4" w:author="Graván Serrano Eduardo" w:date="2020-09-11T17:09:00Z">
            <w:r w:rsidR="00346DF4" w:rsidRPr="00043E45">
              <w:rPr>
                <w:rStyle w:val="Hipervnculo"/>
                <w:noProof/>
              </w:rPr>
              <w:fldChar w:fldCharType="begin"/>
            </w:r>
            <w:r w:rsidR="00346DF4" w:rsidRPr="00043E45">
              <w:rPr>
                <w:rStyle w:val="Hipervnculo"/>
                <w:noProof/>
              </w:rPr>
              <w:instrText xml:space="preserve"> </w:instrText>
            </w:r>
            <w:r w:rsidR="00346DF4">
              <w:rPr>
                <w:noProof/>
              </w:rPr>
              <w:instrText>HYPERLINK \l "_Toc50736600"</w:instrText>
            </w:r>
            <w:r w:rsidR="00346DF4" w:rsidRPr="00043E45">
              <w:rPr>
                <w:rStyle w:val="Hipervnculo"/>
                <w:noProof/>
              </w:rPr>
              <w:instrText xml:space="preserve"> </w:instrText>
            </w:r>
            <w:r w:rsidR="00346DF4" w:rsidRPr="00043E45">
              <w:rPr>
                <w:rStyle w:val="Hipervnculo"/>
                <w:noProof/>
              </w:rPr>
              <w:fldChar w:fldCharType="separate"/>
            </w:r>
            <w:r w:rsidR="00346DF4" w:rsidRPr="00043E45">
              <w:rPr>
                <w:rStyle w:val="Hipervnculo"/>
                <w:noProof/>
              </w:rPr>
              <w:t>Resumen</w:t>
            </w:r>
            <w:r w:rsidR="00346DF4">
              <w:rPr>
                <w:noProof/>
                <w:webHidden/>
              </w:rPr>
              <w:tab/>
            </w:r>
            <w:r w:rsidR="00346DF4">
              <w:rPr>
                <w:noProof/>
                <w:webHidden/>
              </w:rPr>
              <w:fldChar w:fldCharType="begin"/>
            </w:r>
            <w:r w:rsidR="00346DF4">
              <w:rPr>
                <w:noProof/>
                <w:webHidden/>
              </w:rPr>
              <w:instrText xml:space="preserve"> PAGEREF _Toc50736600 \h </w:instrText>
            </w:r>
          </w:ins>
          <w:r w:rsidR="00346DF4">
            <w:rPr>
              <w:noProof/>
              <w:webHidden/>
            </w:rPr>
          </w:r>
          <w:r w:rsidR="00346DF4">
            <w:rPr>
              <w:noProof/>
              <w:webHidden/>
            </w:rPr>
            <w:fldChar w:fldCharType="separate"/>
          </w:r>
          <w:ins w:id="5" w:author="Graván Serrano Eduardo" w:date="2020-09-11T17:09:00Z">
            <w:r w:rsidR="00346DF4">
              <w:rPr>
                <w:noProof/>
                <w:webHidden/>
              </w:rPr>
              <w:t>12</w:t>
            </w:r>
            <w:r w:rsidR="00346DF4">
              <w:rPr>
                <w:noProof/>
                <w:webHidden/>
              </w:rPr>
              <w:fldChar w:fldCharType="end"/>
            </w:r>
            <w:r w:rsidR="00346DF4" w:rsidRPr="00043E45">
              <w:rPr>
                <w:rStyle w:val="Hipervnculo"/>
                <w:noProof/>
              </w:rPr>
              <w:fldChar w:fldCharType="end"/>
            </w:r>
          </w:ins>
        </w:p>
        <w:p w14:paraId="6F1B4EA0" w14:textId="46A426DB" w:rsidR="00346DF4" w:rsidRDefault="00346DF4">
          <w:pPr>
            <w:pStyle w:val="TDC1"/>
            <w:rPr>
              <w:ins w:id="6" w:author="Graván Serrano Eduardo" w:date="2020-09-11T17:09:00Z"/>
              <w:rFonts w:asciiTheme="minorHAnsi" w:eastAsiaTheme="minorEastAsia" w:hAnsiTheme="minorHAnsi" w:cstheme="minorBidi"/>
              <w:noProof/>
              <w:szCs w:val="22"/>
              <w:lang w:val="en-GB" w:eastAsia="ja-JP"/>
            </w:rPr>
          </w:pPr>
          <w:ins w:id="7"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"_Toc50736601"</w:instrText>
            </w:r>
            <w:r w:rsidRPr="00043E45">
              <w:rPr>
                <w:rStyle w:val="Hipervnculo"/>
                <w:noProof/>
              </w:rPr>
              <w:instrText xml:space="preserve"> </w:instrText>
            </w:r>
            <w:r w:rsidRPr="00043E45">
              <w:rPr>
                <w:rStyle w:val="Hipervnculo"/>
                <w:noProof/>
              </w:rPr>
              <w:fldChar w:fldCharType="separate"/>
            </w:r>
            <w:r w:rsidRPr="00043E45">
              <w:rPr>
                <w:rStyle w:val="Hipervnculo"/>
                <w:noProof/>
                <w:lang w:val="en-GB"/>
              </w:rPr>
              <w:t>Abstract</w:t>
            </w:r>
            <w:r>
              <w:rPr>
                <w:noProof/>
                <w:webHidden/>
              </w:rPr>
              <w:tab/>
            </w:r>
            <w:r>
              <w:rPr>
                <w:noProof/>
                <w:webHidden/>
              </w:rPr>
              <w:fldChar w:fldCharType="begin"/>
            </w:r>
            <w:r>
              <w:rPr>
                <w:noProof/>
                <w:webHidden/>
              </w:rPr>
              <w:instrText xml:space="preserve"> PAGEREF _Toc50736601 \h </w:instrText>
            </w:r>
          </w:ins>
          <w:r>
            <w:rPr>
              <w:noProof/>
              <w:webHidden/>
            </w:rPr>
          </w:r>
          <w:r>
            <w:rPr>
              <w:noProof/>
              <w:webHidden/>
            </w:rPr>
            <w:fldChar w:fldCharType="separate"/>
          </w:r>
          <w:ins w:id="8" w:author="Graván Serrano Eduardo" w:date="2020-09-11T17:09:00Z">
            <w:r>
              <w:rPr>
                <w:noProof/>
                <w:webHidden/>
              </w:rPr>
              <w:t>13</w:t>
            </w:r>
            <w:r>
              <w:rPr>
                <w:noProof/>
                <w:webHidden/>
              </w:rPr>
              <w:fldChar w:fldCharType="end"/>
            </w:r>
            <w:r w:rsidRPr="00043E45">
              <w:rPr>
                <w:rStyle w:val="Hipervnculo"/>
                <w:noProof/>
              </w:rPr>
              <w:fldChar w:fldCharType="end"/>
            </w:r>
          </w:ins>
        </w:p>
        <w:p w14:paraId="05A4494A" w14:textId="5E2ACACA" w:rsidR="00346DF4" w:rsidRDefault="00346DF4">
          <w:pPr>
            <w:pStyle w:val="TDC1"/>
            <w:rPr>
              <w:ins w:id="9" w:author="Graván Serrano Eduardo" w:date="2020-09-11T17:09:00Z"/>
              <w:rFonts w:asciiTheme="minorHAnsi" w:eastAsiaTheme="minorEastAsia" w:hAnsiTheme="minorHAnsi" w:cstheme="minorBidi"/>
              <w:noProof/>
              <w:szCs w:val="22"/>
              <w:lang w:val="en-GB" w:eastAsia="ja-JP"/>
            </w:rPr>
          </w:pPr>
          <w:ins w:id="10"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"_Toc50736602"</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1.</w:t>
            </w:r>
            <w:r>
              <w:rPr>
                <w:rFonts w:asciiTheme="minorHAnsi" w:eastAsiaTheme="minorEastAsia" w:hAnsiTheme="minorHAnsi" w:cstheme="minorBidi"/>
                <w:noProof/>
                <w:szCs w:val="22"/>
                <w:lang w:val="en-GB" w:eastAsia="ja-JP"/>
              </w:rPr>
              <w:tab/>
            </w:r>
            <w:r w:rsidRPr="00043E45">
              <w:rPr>
                <w:rStyle w:val="Hipervnculo"/>
                <w:noProof/>
              </w:rPr>
              <w:t>Introducción</w:t>
            </w:r>
            <w:r>
              <w:rPr>
                <w:noProof/>
                <w:webHidden/>
              </w:rPr>
              <w:tab/>
            </w:r>
            <w:r>
              <w:rPr>
                <w:noProof/>
                <w:webHidden/>
              </w:rPr>
              <w:fldChar w:fldCharType="begin"/>
            </w:r>
            <w:r>
              <w:rPr>
                <w:noProof/>
                <w:webHidden/>
              </w:rPr>
              <w:instrText xml:space="preserve"> PAGEREF _Toc50736602 \h </w:instrText>
            </w:r>
          </w:ins>
          <w:r>
            <w:rPr>
              <w:noProof/>
              <w:webHidden/>
            </w:rPr>
          </w:r>
          <w:r>
            <w:rPr>
              <w:noProof/>
              <w:webHidden/>
            </w:rPr>
            <w:fldChar w:fldCharType="separate"/>
          </w:r>
          <w:ins w:id="11" w:author="Graván Serrano Eduardo" w:date="2020-09-11T17:09:00Z">
            <w:r>
              <w:rPr>
                <w:noProof/>
                <w:webHidden/>
              </w:rPr>
              <w:t>14</w:t>
            </w:r>
            <w:r>
              <w:rPr>
                <w:noProof/>
                <w:webHidden/>
              </w:rPr>
              <w:fldChar w:fldCharType="end"/>
            </w:r>
            <w:r w:rsidRPr="00043E45">
              <w:rPr>
                <w:rStyle w:val="Hipervnculo"/>
                <w:noProof/>
              </w:rPr>
              <w:fldChar w:fldCharType="end"/>
            </w:r>
          </w:ins>
        </w:p>
        <w:p w14:paraId="0A9C446C" w14:textId="08044C4F" w:rsidR="00346DF4" w:rsidRDefault="00346DF4">
          <w:pPr>
            <w:pStyle w:val="TDC1"/>
            <w:rPr>
              <w:ins w:id="12" w:author="Graván Serrano Eduardo" w:date="2020-09-11T17:09:00Z"/>
              <w:rFonts w:asciiTheme="minorHAnsi" w:eastAsiaTheme="minorEastAsia" w:hAnsiTheme="minorHAnsi" w:cstheme="minorBidi"/>
              <w:noProof/>
              <w:szCs w:val="22"/>
              <w:lang w:val="en-GB" w:eastAsia="ja-JP"/>
            </w:rPr>
          </w:pPr>
          <w:ins w:id="13"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"_Toc50736603"</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2.</w:t>
            </w:r>
            <w:r>
              <w:rPr>
                <w:rFonts w:asciiTheme="minorHAnsi" w:eastAsiaTheme="minorEastAsia" w:hAnsiTheme="minorHAnsi" w:cstheme="minorBidi"/>
                <w:noProof/>
                <w:szCs w:val="22"/>
                <w:lang w:val="en-GB" w:eastAsia="ja-JP"/>
              </w:rPr>
              <w:tab/>
            </w:r>
            <w:r w:rsidRPr="00043E45">
              <w:rPr>
                <w:rStyle w:val="Hipervnculo"/>
                <w:noProof/>
              </w:rPr>
              <w:t>Objetivo</w:t>
            </w:r>
            <w:r>
              <w:rPr>
                <w:noProof/>
                <w:webHidden/>
              </w:rPr>
              <w:tab/>
            </w:r>
            <w:r>
              <w:rPr>
                <w:noProof/>
                <w:webHidden/>
              </w:rPr>
              <w:fldChar w:fldCharType="begin"/>
            </w:r>
            <w:r>
              <w:rPr>
                <w:noProof/>
                <w:webHidden/>
              </w:rPr>
              <w:instrText xml:space="preserve"> PAGEREF _Toc50736603 \h </w:instrText>
            </w:r>
          </w:ins>
          <w:r>
            <w:rPr>
              <w:noProof/>
              <w:webHidden/>
            </w:rPr>
          </w:r>
          <w:r>
            <w:rPr>
              <w:noProof/>
              <w:webHidden/>
            </w:rPr>
            <w:fldChar w:fldCharType="separate"/>
          </w:r>
          <w:ins w:id="14" w:author="Graván Serrano Eduardo" w:date="2020-09-11T17:09:00Z">
            <w:r>
              <w:rPr>
                <w:noProof/>
                <w:webHidden/>
              </w:rPr>
              <w:t>16</w:t>
            </w:r>
            <w:r>
              <w:rPr>
                <w:noProof/>
                <w:webHidden/>
              </w:rPr>
              <w:fldChar w:fldCharType="end"/>
            </w:r>
            <w:r w:rsidRPr="00043E45">
              <w:rPr>
                <w:rStyle w:val="Hipervnculo"/>
                <w:noProof/>
              </w:rPr>
              <w:fldChar w:fldCharType="end"/>
            </w:r>
          </w:ins>
        </w:p>
        <w:p w14:paraId="27F9A0FA" w14:textId="128498AD" w:rsidR="00346DF4" w:rsidRDefault="00346DF4">
          <w:pPr>
            <w:pStyle w:val="TDC1"/>
            <w:rPr>
              <w:ins w:id="15" w:author="Graván Serrano Eduardo" w:date="2020-09-11T17:09:00Z"/>
              <w:rFonts w:asciiTheme="minorHAnsi" w:eastAsiaTheme="minorEastAsia" w:hAnsiTheme="minorHAnsi" w:cstheme="minorBidi"/>
              <w:noProof/>
              <w:szCs w:val="22"/>
              <w:lang w:val="en-GB" w:eastAsia="ja-JP"/>
            </w:rPr>
          </w:pPr>
          <w:ins w:id="16"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"_Toc50736604"</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w:t>
            </w:r>
            <w:r>
              <w:rPr>
                <w:rFonts w:asciiTheme="minorHAnsi" w:eastAsiaTheme="minorEastAsia" w:hAnsiTheme="minorHAnsi" w:cstheme="minorBidi"/>
                <w:noProof/>
                <w:szCs w:val="22"/>
                <w:lang w:val="en-GB" w:eastAsia="ja-JP"/>
              </w:rPr>
              <w:tab/>
            </w:r>
            <w:r w:rsidRPr="00043E45">
              <w:rPr>
                <w:rStyle w:val="Hipervnculo"/>
                <w:noProof/>
              </w:rPr>
              <w:t>Estado del arte</w:t>
            </w:r>
            <w:r>
              <w:rPr>
                <w:noProof/>
                <w:webHidden/>
              </w:rPr>
              <w:tab/>
            </w:r>
            <w:r>
              <w:rPr>
                <w:noProof/>
                <w:webHidden/>
              </w:rPr>
              <w:fldChar w:fldCharType="begin"/>
            </w:r>
            <w:r>
              <w:rPr>
                <w:noProof/>
                <w:webHidden/>
              </w:rPr>
              <w:instrText xml:space="preserve"> PAGEREF _Toc50736604 \h </w:instrText>
            </w:r>
          </w:ins>
          <w:r>
            <w:rPr>
              <w:noProof/>
              <w:webHidden/>
            </w:rPr>
          </w:r>
          <w:r>
            <w:rPr>
              <w:noProof/>
              <w:webHidden/>
            </w:rPr>
            <w:fldChar w:fldCharType="separate"/>
          </w:r>
          <w:ins w:id="17" w:author="Graván Serrano Eduardo" w:date="2020-09-11T17:09:00Z">
            <w:r>
              <w:rPr>
                <w:noProof/>
                <w:webHidden/>
              </w:rPr>
              <w:t>17</w:t>
            </w:r>
            <w:r>
              <w:rPr>
                <w:noProof/>
                <w:webHidden/>
              </w:rPr>
              <w:fldChar w:fldCharType="end"/>
            </w:r>
            <w:r w:rsidRPr="00043E45">
              <w:rPr>
                <w:rStyle w:val="Hipervnculo"/>
                <w:noProof/>
              </w:rPr>
              <w:fldChar w:fldCharType="end"/>
            </w:r>
          </w:ins>
        </w:p>
        <w:p w14:paraId="2EA16413" w14:textId="3981D5A4" w:rsidR="00346DF4" w:rsidRDefault="00346DF4">
          <w:pPr>
            <w:pStyle w:val="TDC2"/>
            <w:tabs>
              <w:tab w:val="left" w:pos="880"/>
              <w:tab w:val="right" w:leader="dot" w:pos="8494"/>
            </w:tabs>
            <w:rPr>
              <w:ins w:id="18" w:author="Graván Serrano Eduardo" w:date="2020-09-11T17:09:00Z"/>
              <w:rFonts w:asciiTheme="minorHAnsi" w:eastAsiaTheme="minorEastAsia" w:hAnsiTheme="minorHAnsi" w:cstheme="minorBidi"/>
              <w:noProof/>
              <w:szCs w:val="22"/>
              <w:lang w:val="en-GB" w:eastAsia="ja-JP"/>
            </w:rPr>
          </w:pPr>
          <w:ins w:id="19"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"_Toc50736605"</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3.1.</w:t>
            </w:r>
            <w:r>
              <w:rPr>
                <w:rFonts w:asciiTheme="minorHAnsi" w:eastAsiaTheme="minorEastAsia" w:hAnsiTheme="minorHAnsi" w:cstheme="minorBidi"/>
                <w:noProof/>
                <w:szCs w:val="22"/>
                <w:lang w:val="en-GB" w:eastAsia="ja-JP"/>
              </w:rPr>
              <w:tab/>
            </w:r>
            <w:r w:rsidRPr="00043E45">
              <w:rPr>
                <w:rStyle w:val="Hipervnculo"/>
                <w:noProof/>
              </w:rPr>
              <w:t>Estudio del uso de dispositivos móviles como herramienta de control de asistencia</w:t>
            </w:r>
            <w:r>
              <w:rPr>
                <w:noProof/>
                <w:webHidden/>
              </w:rPr>
              <w:tab/>
            </w:r>
            <w:r>
              <w:rPr>
                <w:noProof/>
                <w:webHidden/>
              </w:rPr>
              <w:fldChar w:fldCharType="begin"/>
            </w:r>
            <w:r>
              <w:rPr>
                <w:noProof/>
                <w:webHidden/>
              </w:rPr>
              <w:instrText xml:space="preserve"> PAGEREF _Toc50736605 \h </w:instrText>
            </w:r>
          </w:ins>
          <w:r>
            <w:rPr>
              <w:noProof/>
              <w:webHidden/>
            </w:rPr>
          </w:r>
          <w:r>
            <w:rPr>
              <w:noProof/>
              <w:webHidden/>
            </w:rPr>
            <w:fldChar w:fldCharType="separate"/>
          </w:r>
          <w:ins w:id="20" w:author="Graván Serrano Eduardo" w:date="2020-09-11T17:09:00Z">
            <w:r>
              <w:rPr>
                <w:noProof/>
                <w:webHidden/>
              </w:rPr>
              <w:t>17</w:t>
            </w:r>
            <w:r>
              <w:rPr>
                <w:noProof/>
                <w:webHidden/>
              </w:rPr>
              <w:fldChar w:fldCharType="end"/>
            </w:r>
            <w:r w:rsidRPr="00043E45">
              <w:rPr>
                <w:rStyle w:val="Hipervnculo"/>
                <w:noProof/>
              </w:rPr>
              <w:fldChar w:fldCharType="end"/>
            </w:r>
          </w:ins>
        </w:p>
        <w:p w14:paraId="0088EACC" w14:textId="64A0E589" w:rsidR="00346DF4" w:rsidRDefault="00346DF4">
          <w:pPr>
            <w:pStyle w:val="TDC2"/>
            <w:tabs>
              <w:tab w:val="left" w:pos="880"/>
              <w:tab w:val="right" w:leader="dot" w:pos="8494"/>
            </w:tabs>
            <w:rPr>
              <w:ins w:id="21" w:author="Graván Serrano Eduardo" w:date="2020-09-11T17:09:00Z"/>
              <w:rFonts w:asciiTheme="minorHAnsi" w:eastAsiaTheme="minorEastAsia" w:hAnsiTheme="minorHAnsi" w:cstheme="minorBidi"/>
              <w:noProof/>
              <w:szCs w:val="22"/>
              <w:lang w:val="en-GB" w:eastAsia="ja-JP"/>
            </w:rPr>
          </w:pPr>
          <w:ins w:id="22"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"_Toc50736606"</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3.2.</w:t>
            </w:r>
            <w:r>
              <w:rPr>
                <w:rFonts w:asciiTheme="minorHAnsi" w:eastAsiaTheme="minorEastAsia" w:hAnsiTheme="minorHAnsi" w:cstheme="minorBidi"/>
                <w:noProof/>
                <w:szCs w:val="22"/>
                <w:lang w:val="en-GB" w:eastAsia="ja-JP"/>
              </w:rPr>
              <w:tab/>
            </w:r>
            <w:r w:rsidRPr="00043E45">
              <w:rPr>
                <w:rStyle w:val="Hipervnculo"/>
                <w:noProof/>
              </w:rPr>
              <w:t>Estudio de aplicaciones existentes en el mercado para el control de asistencia</w:t>
            </w:r>
            <w:r>
              <w:rPr>
                <w:noProof/>
                <w:webHidden/>
              </w:rPr>
              <w:tab/>
            </w:r>
            <w:r>
              <w:rPr>
                <w:noProof/>
                <w:webHidden/>
              </w:rPr>
              <w:fldChar w:fldCharType="begin"/>
            </w:r>
            <w:r>
              <w:rPr>
                <w:noProof/>
                <w:webHidden/>
              </w:rPr>
              <w:instrText xml:space="preserve"> PAGEREF _Toc50736606 \h </w:instrText>
            </w:r>
          </w:ins>
          <w:r>
            <w:rPr>
              <w:noProof/>
              <w:webHidden/>
            </w:rPr>
          </w:r>
          <w:r>
            <w:rPr>
              <w:noProof/>
              <w:webHidden/>
            </w:rPr>
            <w:fldChar w:fldCharType="separate"/>
          </w:r>
          <w:ins w:id="23" w:author="Graván Serrano Eduardo" w:date="2020-09-11T17:09:00Z">
            <w:r>
              <w:rPr>
                <w:noProof/>
                <w:webHidden/>
              </w:rPr>
              <w:t>17</w:t>
            </w:r>
            <w:r>
              <w:rPr>
                <w:noProof/>
                <w:webHidden/>
              </w:rPr>
              <w:fldChar w:fldCharType="end"/>
            </w:r>
            <w:r w:rsidRPr="00043E45">
              <w:rPr>
                <w:rStyle w:val="Hipervnculo"/>
                <w:noProof/>
              </w:rPr>
              <w:fldChar w:fldCharType="end"/>
            </w:r>
          </w:ins>
        </w:p>
        <w:p w14:paraId="1FA448F0" w14:textId="14C4CC88" w:rsidR="00346DF4" w:rsidRDefault="00346DF4">
          <w:pPr>
            <w:pStyle w:val="TDC2"/>
            <w:tabs>
              <w:tab w:val="left" w:pos="880"/>
              <w:tab w:val="right" w:leader="dot" w:pos="8494"/>
            </w:tabs>
            <w:rPr>
              <w:ins w:id="24" w:author="Graván Serrano Eduardo" w:date="2020-09-11T17:09:00Z"/>
              <w:rFonts w:asciiTheme="minorHAnsi" w:eastAsiaTheme="minorEastAsia" w:hAnsiTheme="minorHAnsi" w:cstheme="minorBidi"/>
              <w:noProof/>
              <w:szCs w:val="22"/>
              <w:lang w:val="en-GB" w:eastAsia="ja-JP"/>
            </w:rPr>
          </w:pPr>
          <w:ins w:id="25"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"_Toc50736608"</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3.3.</w:t>
            </w:r>
            <w:r>
              <w:rPr>
                <w:rFonts w:asciiTheme="minorHAnsi" w:eastAsiaTheme="minorEastAsia" w:hAnsiTheme="minorHAnsi" w:cstheme="minorBidi"/>
                <w:noProof/>
                <w:szCs w:val="22"/>
                <w:lang w:val="en-GB" w:eastAsia="ja-JP"/>
              </w:rPr>
              <w:tab/>
            </w:r>
            <w:r w:rsidRPr="00043E45">
              <w:rPr>
                <w:rStyle w:val="Hipervnculo"/>
                <w:noProof/>
              </w:rPr>
              <w:t>Estudio de la tecnología NFC</w:t>
            </w:r>
            <w:r>
              <w:rPr>
                <w:noProof/>
                <w:webHidden/>
              </w:rPr>
              <w:tab/>
            </w:r>
            <w:r>
              <w:rPr>
                <w:noProof/>
                <w:webHidden/>
              </w:rPr>
              <w:fldChar w:fldCharType="begin"/>
            </w:r>
            <w:r>
              <w:rPr>
                <w:noProof/>
                <w:webHidden/>
              </w:rPr>
              <w:instrText xml:space="preserve"> PAGEREF _Toc50736608 \h </w:instrText>
            </w:r>
          </w:ins>
          <w:r>
            <w:rPr>
              <w:noProof/>
              <w:webHidden/>
            </w:rPr>
          </w:r>
          <w:r>
            <w:rPr>
              <w:noProof/>
              <w:webHidden/>
            </w:rPr>
            <w:fldChar w:fldCharType="separate"/>
          </w:r>
          <w:ins w:id="26" w:author="Graván Serrano Eduardo" w:date="2020-09-11T17:09:00Z">
            <w:r>
              <w:rPr>
                <w:noProof/>
                <w:webHidden/>
              </w:rPr>
              <w:t>19</w:t>
            </w:r>
            <w:r>
              <w:rPr>
                <w:noProof/>
                <w:webHidden/>
              </w:rPr>
              <w:fldChar w:fldCharType="end"/>
            </w:r>
            <w:r w:rsidRPr="00043E45">
              <w:rPr>
                <w:rStyle w:val="Hipervnculo"/>
                <w:noProof/>
              </w:rPr>
              <w:fldChar w:fldCharType="end"/>
            </w:r>
          </w:ins>
        </w:p>
        <w:p w14:paraId="7C8ED4D5" w14:textId="2CFED4AF" w:rsidR="00346DF4" w:rsidRDefault="00346DF4">
          <w:pPr>
            <w:pStyle w:val="TDC3"/>
            <w:tabs>
              <w:tab w:val="left" w:pos="1100"/>
            </w:tabs>
            <w:rPr>
              <w:ins w:id="27" w:author="Graván Serrano Eduardo" w:date="2020-09-11T17:09:00Z"/>
              <w:rFonts w:asciiTheme="minorHAnsi" w:eastAsiaTheme="minorEastAsia" w:hAnsiTheme="minorHAnsi" w:cstheme="minorBidi"/>
              <w:noProof/>
              <w:szCs w:val="22"/>
              <w:lang w:val="en-GB" w:eastAsia="ja-JP"/>
            </w:rPr>
          </w:pPr>
          <w:ins w:id="28"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"_Toc50736609"</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3.3.1.</w:t>
            </w:r>
            <w:r>
              <w:rPr>
                <w:rFonts w:asciiTheme="minorHAnsi" w:eastAsiaTheme="minorEastAsia" w:hAnsiTheme="minorHAnsi" w:cstheme="minorBidi"/>
                <w:noProof/>
                <w:szCs w:val="22"/>
                <w:lang w:val="en-GB" w:eastAsia="ja-JP"/>
              </w:rPr>
              <w:tab/>
            </w:r>
            <w:r w:rsidRPr="00043E45">
              <w:rPr>
                <w:rStyle w:val="Hipervnculo"/>
                <w:noProof/>
              </w:rPr>
              <w:t>NFC Forum Type 4 Tags</w:t>
            </w:r>
            <w:r>
              <w:rPr>
                <w:noProof/>
                <w:webHidden/>
              </w:rPr>
              <w:tab/>
            </w:r>
            <w:r>
              <w:rPr>
                <w:noProof/>
                <w:webHidden/>
              </w:rPr>
              <w:fldChar w:fldCharType="begin"/>
            </w:r>
            <w:r>
              <w:rPr>
                <w:noProof/>
                <w:webHidden/>
              </w:rPr>
              <w:instrText xml:space="preserve"> PAGEREF _Toc50736609 \h </w:instrText>
            </w:r>
          </w:ins>
          <w:r>
            <w:rPr>
              <w:noProof/>
              <w:webHidden/>
            </w:rPr>
          </w:r>
          <w:r>
            <w:rPr>
              <w:noProof/>
              <w:webHidden/>
            </w:rPr>
            <w:fldChar w:fldCharType="separate"/>
          </w:r>
          <w:ins w:id="29" w:author="Graván Serrano Eduardo" w:date="2020-09-11T17:09:00Z">
            <w:r>
              <w:rPr>
                <w:noProof/>
                <w:webHidden/>
              </w:rPr>
              <w:t>23</w:t>
            </w:r>
            <w:r>
              <w:rPr>
                <w:noProof/>
                <w:webHidden/>
              </w:rPr>
              <w:fldChar w:fldCharType="end"/>
            </w:r>
            <w:r w:rsidRPr="00043E45">
              <w:rPr>
                <w:rStyle w:val="Hipervnculo"/>
                <w:noProof/>
              </w:rPr>
              <w:fldChar w:fldCharType="end"/>
            </w:r>
          </w:ins>
        </w:p>
        <w:p w14:paraId="0E87FD2F" w14:textId="263AF1FC" w:rsidR="00346DF4" w:rsidRDefault="00346DF4">
          <w:pPr>
            <w:pStyle w:val="TDC2"/>
            <w:tabs>
              <w:tab w:val="left" w:pos="880"/>
              <w:tab w:val="right" w:leader="dot" w:pos="8494"/>
            </w:tabs>
            <w:rPr>
              <w:ins w:id="30" w:author="Graván Serrano Eduardo" w:date="2020-09-11T17:09:00Z"/>
              <w:rFonts w:asciiTheme="minorHAnsi" w:eastAsiaTheme="minorEastAsia" w:hAnsiTheme="minorHAnsi" w:cstheme="minorBidi"/>
              <w:noProof/>
              <w:szCs w:val="22"/>
              <w:lang w:val="en-GB" w:eastAsia="ja-JP"/>
            </w:rPr>
          </w:pPr>
          <w:ins w:id="31"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"_Toc50736610"</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3.4.</w:t>
            </w:r>
            <w:r>
              <w:rPr>
                <w:rFonts w:asciiTheme="minorHAnsi" w:eastAsiaTheme="minorEastAsia" w:hAnsiTheme="minorHAnsi" w:cstheme="minorBidi"/>
                <w:noProof/>
                <w:szCs w:val="22"/>
                <w:lang w:val="en-GB" w:eastAsia="ja-JP"/>
              </w:rPr>
              <w:tab/>
            </w:r>
            <w:r w:rsidRPr="00043E45">
              <w:rPr>
                <w:rStyle w:val="Hipervnculo"/>
                <w:noProof/>
              </w:rPr>
              <w:t>Sistema Android y API de NFC</w:t>
            </w:r>
            <w:r>
              <w:rPr>
                <w:noProof/>
                <w:webHidden/>
              </w:rPr>
              <w:tab/>
            </w:r>
            <w:r>
              <w:rPr>
                <w:noProof/>
                <w:webHidden/>
              </w:rPr>
              <w:fldChar w:fldCharType="begin"/>
            </w:r>
            <w:r>
              <w:rPr>
                <w:noProof/>
                <w:webHidden/>
              </w:rPr>
              <w:instrText xml:space="preserve"> PAGEREF _Toc50736610 \h </w:instrText>
            </w:r>
          </w:ins>
          <w:r>
            <w:rPr>
              <w:noProof/>
              <w:webHidden/>
            </w:rPr>
          </w:r>
          <w:r>
            <w:rPr>
              <w:noProof/>
              <w:webHidden/>
            </w:rPr>
            <w:fldChar w:fldCharType="separate"/>
          </w:r>
          <w:ins w:id="32" w:author="Graván Serrano Eduardo" w:date="2020-09-11T17:09:00Z">
            <w:r>
              <w:rPr>
                <w:noProof/>
                <w:webHidden/>
              </w:rPr>
              <w:t>25</w:t>
            </w:r>
            <w:r>
              <w:rPr>
                <w:noProof/>
                <w:webHidden/>
              </w:rPr>
              <w:fldChar w:fldCharType="end"/>
            </w:r>
            <w:r w:rsidRPr="00043E45">
              <w:rPr>
                <w:rStyle w:val="Hipervnculo"/>
                <w:noProof/>
              </w:rPr>
              <w:fldChar w:fldCharType="end"/>
            </w:r>
          </w:ins>
        </w:p>
        <w:p w14:paraId="1208B172" w14:textId="1648D4FB" w:rsidR="00346DF4" w:rsidRDefault="00346DF4">
          <w:pPr>
            <w:pStyle w:val="TDC3"/>
            <w:tabs>
              <w:tab w:val="left" w:pos="1100"/>
            </w:tabs>
            <w:rPr>
              <w:ins w:id="33" w:author="Graván Serrano Eduardo" w:date="2020-09-11T17:09:00Z"/>
              <w:rFonts w:asciiTheme="minorHAnsi" w:eastAsiaTheme="minorEastAsia" w:hAnsiTheme="minorHAnsi" w:cstheme="minorBidi"/>
              <w:noProof/>
              <w:szCs w:val="22"/>
              <w:lang w:val="en-GB" w:eastAsia="ja-JP"/>
            </w:rPr>
          </w:pPr>
          <w:ins w:id="34"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"_Toc50736611"</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3.4.1</w:t>
            </w:r>
            <w:r>
              <w:rPr>
                <w:rFonts w:asciiTheme="minorHAnsi" w:eastAsiaTheme="minorEastAsia" w:hAnsiTheme="minorHAnsi" w:cstheme="minorBidi"/>
                <w:noProof/>
                <w:szCs w:val="22"/>
                <w:lang w:val="en-GB" w:eastAsia="ja-JP"/>
              </w:rPr>
              <w:tab/>
            </w:r>
            <w:r w:rsidRPr="00043E45">
              <w:rPr>
                <w:rStyle w:val="Hipervnculo"/>
                <w:noProof/>
              </w:rPr>
              <w:t>Visión general de la API de Android</w:t>
            </w:r>
            <w:r>
              <w:rPr>
                <w:noProof/>
                <w:webHidden/>
              </w:rPr>
              <w:tab/>
            </w:r>
            <w:r>
              <w:rPr>
                <w:noProof/>
                <w:webHidden/>
              </w:rPr>
              <w:fldChar w:fldCharType="begin"/>
            </w:r>
            <w:r>
              <w:rPr>
                <w:noProof/>
                <w:webHidden/>
              </w:rPr>
              <w:instrText xml:space="preserve"> PAGEREF _Toc50736611 \h </w:instrText>
            </w:r>
          </w:ins>
          <w:r>
            <w:rPr>
              <w:noProof/>
              <w:webHidden/>
            </w:rPr>
          </w:r>
          <w:r>
            <w:rPr>
              <w:noProof/>
              <w:webHidden/>
            </w:rPr>
            <w:fldChar w:fldCharType="separate"/>
          </w:r>
          <w:ins w:id="35" w:author="Graván Serrano Eduardo" w:date="2020-09-11T17:09:00Z">
            <w:r>
              <w:rPr>
                <w:noProof/>
                <w:webHidden/>
              </w:rPr>
              <w:t>27</w:t>
            </w:r>
            <w:r>
              <w:rPr>
                <w:noProof/>
                <w:webHidden/>
              </w:rPr>
              <w:fldChar w:fldCharType="end"/>
            </w:r>
            <w:r w:rsidRPr="00043E45">
              <w:rPr>
                <w:rStyle w:val="Hipervnculo"/>
                <w:noProof/>
              </w:rPr>
              <w:fldChar w:fldCharType="end"/>
            </w:r>
          </w:ins>
        </w:p>
        <w:p w14:paraId="728C0CD2" w14:textId="345F24DB" w:rsidR="00346DF4" w:rsidRDefault="00346DF4">
          <w:pPr>
            <w:pStyle w:val="TDC3"/>
            <w:tabs>
              <w:tab w:val="left" w:pos="1100"/>
            </w:tabs>
            <w:rPr>
              <w:ins w:id="36" w:author="Graván Serrano Eduardo" w:date="2020-09-11T17:09:00Z"/>
              <w:rFonts w:asciiTheme="minorHAnsi" w:eastAsiaTheme="minorEastAsia" w:hAnsiTheme="minorHAnsi" w:cstheme="minorBidi"/>
              <w:noProof/>
              <w:szCs w:val="22"/>
              <w:lang w:val="en-GB" w:eastAsia="ja-JP"/>
            </w:rPr>
          </w:pPr>
          <w:ins w:id="37"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"_Toc50736612"</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3.4.2</w:t>
            </w:r>
            <w:r>
              <w:rPr>
                <w:rFonts w:asciiTheme="minorHAnsi" w:eastAsiaTheme="minorEastAsia" w:hAnsiTheme="minorHAnsi" w:cstheme="minorBidi"/>
                <w:noProof/>
                <w:szCs w:val="22"/>
                <w:lang w:val="en-GB" w:eastAsia="ja-JP"/>
              </w:rPr>
              <w:tab/>
            </w:r>
            <w:r w:rsidRPr="00043E45">
              <w:rPr>
                <w:rStyle w:val="Hipervnculo"/>
                <w:noProof/>
              </w:rPr>
              <w:t>API de Android para NFC</w:t>
            </w:r>
            <w:r>
              <w:rPr>
                <w:noProof/>
                <w:webHidden/>
              </w:rPr>
              <w:tab/>
            </w:r>
            <w:r>
              <w:rPr>
                <w:noProof/>
                <w:webHidden/>
              </w:rPr>
              <w:fldChar w:fldCharType="begin"/>
            </w:r>
            <w:r>
              <w:rPr>
                <w:noProof/>
                <w:webHidden/>
              </w:rPr>
              <w:instrText xml:space="preserve"> PAGEREF _Toc50736612 \h </w:instrText>
            </w:r>
          </w:ins>
          <w:r>
            <w:rPr>
              <w:noProof/>
              <w:webHidden/>
            </w:rPr>
          </w:r>
          <w:r>
            <w:rPr>
              <w:noProof/>
              <w:webHidden/>
            </w:rPr>
            <w:fldChar w:fldCharType="separate"/>
          </w:r>
          <w:ins w:id="38" w:author="Graván Serrano Eduardo" w:date="2020-09-11T17:09:00Z">
            <w:r>
              <w:rPr>
                <w:noProof/>
                <w:webHidden/>
              </w:rPr>
              <w:t>29</w:t>
            </w:r>
            <w:r>
              <w:rPr>
                <w:noProof/>
                <w:webHidden/>
              </w:rPr>
              <w:fldChar w:fldCharType="end"/>
            </w:r>
            <w:r w:rsidRPr="00043E45">
              <w:rPr>
                <w:rStyle w:val="Hipervnculo"/>
                <w:noProof/>
              </w:rPr>
              <w:fldChar w:fldCharType="end"/>
            </w:r>
          </w:ins>
        </w:p>
        <w:p w14:paraId="01D4CD27" w14:textId="2B552CCD" w:rsidR="00346DF4" w:rsidRDefault="00346DF4">
          <w:pPr>
            <w:pStyle w:val="TDC1"/>
            <w:rPr>
              <w:ins w:id="39" w:author="Graván Serrano Eduardo" w:date="2020-09-11T17:09:00Z"/>
              <w:rFonts w:asciiTheme="minorHAnsi" w:eastAsiaTheme="minorEastAsia" w:hAnsiTheme="minorHAnsi" w:cstheme="minorBidi"/>
              <w:noProof/>
              <w:szCs w:val="22"/>
              <w:lang w:val="en-GB" w:eastAsia="ja-JP"/>
            </w:rPr>
          </w:pPr>
          <w:ins w:id="40"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"_Toc50736613"</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w:t>
            </w:r>
            <w:r>
              <w:rPr>
                <w:rFonts w:asciiTheme="minorHAnsi" w:eastAsiaTheme="minorEastAsia" w:hAnsiTheme="minorHAnsi" w:cstheme="minorBidi"/>
                <w:noProof/>
                <w:szCs w:val="22"/>
                <w:lang w:val="en-GB" w:eastAsia="ja-JP"/>
              </w:rPr>
              <w:tab/>
            </w:r>
            <w:r w:rsidRPr="00043E45">
              <w:rPr>
                <w:rStyle w:val="Hipervnculo"/>
                <w:noProof/>
              </w:rPr>
              <w:t>Desarrollo del sistema</w:t>
            </w:r>
            <w:r>
              <w:rPr>
                <w:noProof/>
                <w:webHidden/>
              </w:rPr>
              <w:tab/>
            </w:r>
            <w:r>
              <w:rPr>
                <w:noProof/>
                <w:webHidden/>
              </w:rPr>
              <w:fldChar w:fldCharType="begin"/>
            </w:r>
            <w:r>
              <w:rPr>
                <w:noProof/>
                <w:webHidden/>
              </w:rPr>
              <w:instrText xml:space="preserve"> PAGEREF _Toc50736613 \h </w:instrText>
            </w:r>
          </w:ins>
          <w:r>
            <w:rPr>
              <w:noProof/>
              <w:webHidden/>
            </w:rPr>
          </w:r>
          <w:r>
            <w:rPr>
              <w:noProof/>
              <w:webHidden/>
            </w:rPr>
            <w:fldChar w:fldCharType="separate"/>
          </w:r>
          <w:ins w:id="41" w:author="Graván Serrano Eduardo" w:date="2020-09-11T17:09:00Z">
            <w:r>
              <w:rPr>
                <w:noProof/>
                <w:webHidden/>
              </w:rPr>
              <w:t>33</w:t>
            </w:r>
            <w:r>
              <w:rPr>
                <w:noProof/>
                <w:webHidden/>
              </w:rPr>
              <w:fldChar w:fldCharType="end"/>
            </w:r>
            <w:r w:rsidRPr="00043E45">
              <w:rPr>
                <w:rStyle w:val="Hipervnculo"/>
                <w:noProof/>
              </w:rPr>
              <w:fldChar w:fldCharType="end"/>
            </w:r>
          </w:ins>
        </w:p>
        <w:p w14:paraId="5BCF0431" w14:textId="77CEE5DB" w:rsidR="00346DF4" w:rsidRDefault="00346DF4">
          <w:pPr>
            <w:pStyle w:val="TDC2"/>
            <w:tabs>
              <w:tab w:val="left" w:pos="880"/>
              <w:tab w:val="right" w:leader="dot" w:pos="8494"/>
            </w:tabs>
            <w:rPr>
              <w:ins w:id="42" w:author="Graván Serrano Eduardo" w:date="2020-09-11T17:09:00Z"/>
              <w:rFonts w:asciiTheme="minorHAnsi" w:eastAsiaTheme="minorEastAsia" w:hAnsiTheme="minorHAnsi" w:cstheme="minorBidi"/>
              <w:noProof/>
              <w:szCs w:val="22"/>
              <w:lang w:val="en-GB" w:eastAsia="ja-JP"/>
            </w:rPr>
          </w:pPr>
          <w:ins w:id="43"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"_Toc50736615"</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4.1.</w:t>
            </w:r>
            <w:r>
              <w:rPr>
                <w:rFonts w:asciiTheme="minorHAnsi" w:eastAsiaTheme="minorEastAsia" w:hAnsiTheme="minorHAnsi" w:cstheme="minorBidi"/>
                <w:noProof/>
                <w:szCs w:val="22"/>
                <w:lang w:val="en-GB" w:eastAsia="ja-JP"/>
              </w:rPr>
              <w:tab/>
            </w:r>
            <w:r w:rsidRPr="00043E45">
              <w:rPr>
                <w:rStyle w:val="Hipervnculo"/>
                <w:noProof/>
              </w:rPr>
              <w:t>Arquitectura del sistema</w:t>
            </w:r>
            <w:r>
              <w:rPr>
                <w:noProof/>
                <w:webHidden/>
              </w:rPr>
              <w:tab/>
            </w:r>
            <w:r>
              <w:rPr>
                <w:noProof/>
                <w:webHidden/>
              </w:rPr>
              <w:fldChar w:fldCharType="begin"/>
            </w:r>
            <w:r>
              <w:rPr>
                <w:noProof/>
                <w:webHidden/>
              </w:rPr>
              <w:instrText xml:space="preserve"> PAGEREF _Toc50736615 \h </w:instrText>
            </w:r>
          </w:ins>
          <w:r>
            <w:rPr>
              <w:noProof/>
              <w:webHidden/>
            </w:rPr>
          </w:r>
          <w:r>
            <w:rPr>
              <w:noProof/>
              <w:webHidden/>
            </w:rPr>
            <w:fldChar w:fldCharType="separate"/>
          </w:r>
          <w:ins w:id="44" w:author="Graván Serrano Eduardo" w:date="2020-09-11T17:09:00Z">
            <w:r>
              <w:rPr>
                <w:noProof/>
                <w:webHidden/>
              </w:rPr>
              <w:t>33</w:t>
            </w:r>
            <w:r>
              <w:rPr>
                <w:noProof/>
                <w:webHidden/>
              </w:rPr>
              <w:fldChar w:fldCharType="end"/>
            </w:r>
            <w:r w:rsidRPr="00043E45">
              <w:rPr>
                <w:rStyle w:val="Hipervnculo"/>
                <w:noProof/>
              </w:rPr>
              <w:fldChar w:fldCharType="end"/>
            </w:r>
          </w:ins>
        </w:p>
        <w:p w14:paraId="2FE0C065" w14:textId="2CF202DA" w:rsidR="00346DF4" w:rsidRDefault="00346DF4">
          <w:pPr>
            <w:pStyle w:val="TDC2"/>
            <w:tabs>
              <w:tab w:val="left" w:pos="880"/>
              <w:tab w:val="right" w:leader="dot" w:pos="8494"/>
            </w:tabs>
            <w:rPr>
              <w:ins w:id="45" w:author="Graván Serrano Eduardo" w:date="2020-09-11T17:09:00Z"/>
              <w:rFonts w:asciiTheme="minorHAnsi" w:eastAsiaTheme="minorEastAsia" w:hAnsiTheme="minorHAnsi" w:cstheme="minorBidi"/>
              <w:noProof/>
              <w:szCs w:val="22"/>
              <w:lang w:val="en-GB" w:eastAsia="ja-JP"/>
            </w:rPr>
          </w:pPr>
          <w:ins w:id="46"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"_Toc50736616"</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4.2.</w:t>
            </w:r>
            <w:r>
              <w:rPr>
                <w:rFonts w:asciiTheme="minorHAnsi" w:eastAsiaTheme="minorEastAsia" w:hAnsiTheme="minorHAnsi" w:cstheme="minorBidi"/>
                <w:noProof/>
                <w:szCs w:val="22"/>
                <w:lang w:val="en-GB" w:eastAsia="ja-JP"/>
              </w:rPr>
              <w:tab/>
            </w:r>
            <w:r w:rsidRPr="00043E45">
              <w:rPr>
                <w:rStyle w:val="Hipervnculo"/>
                <w:noProof/>
              </w:rPr>
              <w:t xml:space="preserve">Base de datos </w:t>
            </w:r>
            <w:r>
              <w:rPr>
                <w:noProof/>
                <w:webHidden/>
              </w:rPr>
              <w:tab/>
            </w:r>
            <w:r>
              <w:rPr>
                <w:noProof/>
                <w:webHidden/>
              </w:rPr>
              <w:fldChar w:fldCharType="begin"/>
            </w:r>
            <w:r>
              <w:rPr>
                <w:noProof/>
                <w:webHidden/>
              </w:rPr>
              <w:instrText xml:space="preserve"> PAGEREF _Toc50736616 \h </w:instrText>
            </w:r>
          </w:ins>
          <w:r>
            <w:rPr>
              <w:noProof/>
              <w:webHidden/>
            </w:rPr>
          </w:r>
          <w:r>
            <w:rPr>
              <w:noProof/>
              <w:webHidden/>
            </w:rPr>
            <w:fldChar w:fldCharType="separate"/>
          </w:r>
          <w:ins w:id="47" w:author="Graván Serrano Eduardo" w:date="2020-09-11T17:09:00Z">
            <w:r>
              <w:rPr>
                <w:noProof/>
                <w:webHidden/>
              </w:rPr>
              <w:t>34</w:t>
            </w:r>
            <w:r>
              <w:rPr>
                <w:noProof/>
                <w:webHidden/>
              </w:rPr>
              <w:fldChar w:fldCharType="end"/>
            </w:r>
            <w:r w:rsidRPr="00043E45">
              <w:rPr>
                <w:rStyle w:val="Hipervnculo"/>
                <w:noProof/>
              </w:rPr>
              <w:fldChar w:fldCharType="end"/>
            </w:r>
          </w:ins>
        </w:p>
        <w:p w14:paraId="5C419F15" w14:textId="7B9CACD5" w:rsidR="00346DF4" w:rsidRDefault="00346DF4">
          <w:pPr>
            <w:pStyle w:val="TDC2"/>
            <w:tabs>
              <w:tab w:val="left" w:pos="880"/>
              <w:tab w:val="right" w:leader="dot" w:pos="8494"/>
            </w:tabs>
            <w:rPr>
              <w:ins w:id="48" w:author="Graván Serrano Eduardo" w:date="2020-09-11T17:09:00Z"/>
              <w:rFonts w:asciiTheme="minorHAnsi" w:eastAsiaTheme="minorEastAsia" w:hAnsiTheme="minorHAnsi" w:cstheme="minorBidi"/>
              <w:noProof/>
              <w:szCs w:val="22"/>
              <w:lang w:val="en-GB" w:eastAsia="ja-JP"/>
            </w:rPr>
          </w:pPr>
          <w:ins w:id="49"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"_Toc50736617"</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4.3.</w:t>
            </w:r>
            <w:r>
              <w:rPr>
                <w:rFonts w:asciiTheme="minorHAnsi" w:eastAsiaTheme="minorEastAsia" w:hAnsiTheme="minorHAnsi" w:cstheme="minorBidi"/>
                <w:noProof/>
                <w:szCs w:val="22"/>
                <w:lang w:val="en-GB" w:eastAsia="ja-JP"/>
              </w:rPr>
              <w:tab/>
            </w:r>
            <w:r w:rsidRPr="00043E45">
              <w:rPr>
                <w:rStyle w:val="Hipervnculo"/>
                <w:noProof/>
              </w:rPr>
              <w:t>Servidor HTTP</w:t>
            </w:r>
            <w:r>
              <w:rPr>
                <w:noProof/>
                <w:webHidden/>
              </w:rPr>
              <w:tab/>
            </w:r>
            <w:r>
              <w:rPr>
                <w:noProof/>
                <w:webHidden/>
              </w:rPr>
              <w:fldChar w:fldCharType="begin"/>
            </w:r>
            <w:r>
              <w:rPr>
                <w:noProof/>
                <w:webHidden/>
              </w:rPr>
              <w:instrText xml:space="preserve"> PAGEREF _Toc50736617 \h </w:instrText>
            </w:r>
          </w:ins>
          <w:r>
            <w:rPr>
              <w:noProof/>
              <w:webHidden/>
            </w:rPr>
          </w:r>
          <w:r>
            <w:rPr>
              <w:noProof/>
              <w:webHidden/>
            </w:rPr>
            <w:fldChar w:fldCharType="separate"/>
          </w:r>
          <w:ins w:id="50" w:author="Graván Serrano Eduardo" w:date="2020-09-11T17:09:00Z">
            <w:r>
              <w:rPr>
                <w:noProof/>
                <w:webHidden/>
              </w:rPr>
              <w:t>36</w:t>
            </w:r>
            <w:r>
              <w:rPr>
                <w:noProof/>
                <w:webHidden/>
              </w:rPr>
              <w:fldChar w:fldCharType="end"/>
            </w:r>
            <w:r w:rsidRPr="00043E45">
              <w:rPr>
                <w:rStyle w:val="Hipervnculo"/>
                <w:noProof/>
              </w:rPr>
              <w:fldChar w:fldCharType="end"/>
            </w:r>
          </w:ins>
        </w:p>
        <w:p w14:paraId="5C80D1E7" w14:textId="355B9149" w:rsidR="00346DF4" w:rsidRDefault="00346DF4">
          <w:pPr>
            <w:pStyle w:val="TDC2"/>
            <w:tabs>
              <w:tab w:val="left" w:pos="880"/>
              <w:tab w:val="right" w:leader="dot" w:pos="8494"/>
            </w:tabs>
            <w:rPr>
              <w:ins w:id="51" w:author="Graván Serrano Eduardo" w:date="2020-09-11T17:09:00Z"/>
              <w:rFonts w:asciiTheme="minorHAnsi" w:eastAsiaTheme="minorEastAsia" w:hAnsiTheme="minorHAnsi" w:cstheme="minorBidi"/>
              <w:noProof/>
              <w:szCs w:val="22"/>
              <w:lang w:val="en-GB" w:eastAsia="ja-JP"/>
            </w:rPr>
          </w:pPr>
          <w:ins w:id="52"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"_Toc50736618"</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4.4.</w:t>
            </w:r>
            <w:r>
              <w:rPr>
                <w:rFonts w:asciiTheme="minorHAnsi" w:eastAsiaTheme="minorEastAsia" w:hAnsiTheme="minorHAnsi" w:cstheme="minorBidi"/>
                <w:noProof/>
                <w:szCs w:val="22"/>
                <w:lang w:val="en-GB" w:eastAsia="ja-JP"/>
              </w:rPr>
              <w:tab/>
            </w:r>
            <w:r w:rsidRPr="00043E45">
              <w:rPr>
                <w:rStyle w:val="Hipervnculo"/>
                <w:noProof/>
              </w:rPr>
              <w:t>Aplicación Android</w:t>
            </w:r>
            <w:r>
              <w:rPr>
                <w:noProof/>
                <w:webHidden/>
              </w:rPr>
              <w:tab/>
            </w:r>
            <w:r>
              <w:rPr>
                <w:noProof/>
                <w:webHidden/>
              </w:rPr>
              <w:fldChar w:fldCharType="begin"/>
            </w:r>
            <w:r>
              <w:rPr>
                <w:noProof/>
                <w:webHidden/>
              </w:rPr>
              <w:instrText xml:space="preserve"> PAGEREF _Toc50736618 \h </w:instrText>
            </w:r>
          </w:ins>
          <w:r>
            <w:rPr>
              <w:noProof/>
              <w:webHidden/>
            </w:rPr>
          </w:r>
          <w:r>
            <w:rPr>
              <w:noProof/>
              <w:webHidden/>
            </w:rPr>
            <w:fldChar w:fldCharType="separate"/>
          </w:r>
          <w:ins w:id="53" w:author="Graván Serrano Eduardo" w:date="2020-09-11T17:09:00Z">
            <w:r>
              <w:rPr>
                <w:noProof/>
                <w:webHidden/>
              </w:rPr>
              <w:t>45</w:t>
            </w:r>
            <w:r>
              <w:rPr>
                <w:noProof/>
                <w:webHidden/>
              </w:rPr>
              <w:fldChar w:fldCharType="end"/>
            </w:r>
            <w:r w:rsidRPr="00043E45">
              <w:rPr>
                <w:rStyle w:val="Hipervnculo"/>
                <w:noProof/>
              </w:rPr>
              <w:fldChar w:fldCharType="end"/>
            </w:r>
          </w:ins>
        </w:p>
        <w:p w14:paraId="55016CA0" w14:textId="1B299734" w:rsidR="00346DF4" w:rsidRDefault="00346DF4">
          <w:pPr>
            <w:pStyle w:val="TDC3"/>
            <w:tabs>
              <w:tab w:val="left" w:pos="1100"/>
            </w:tabs>
            <w:rPr>
              <w:ins w:id="54" w:author="Graván Serrano Eduardo" w:date="2020-09-11T17:09:00Z"/>
              <w:rFonts w:asciiTheme="minorHAnsi" w:eastAsiaTheme="minorEastAsia" w:hAnsiTheme="minorHAnsi" w:cstheme="minorBidi"/>
              <w:noProof/>
              <w:szCs w:val="22"/>
              <w:lang w:val="en-GB" w:eastAsia="ja-JP"/>
            </w:rPr>
          </w:pPr>
          <w:ins w:id="55"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"_Toc50736619"</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4.4.1.</w:t>
            </w:r>
            <w:r>
              <w:rPr>
                <w:rFonts w:asciiTheme="minorHAnsi" w:eastAsiaTheme="minorEastAsia" w:hAnsiTheme="minorHAnsi" w:cstheme="minorBidi"/>
                <w:noProof/>
                <w:szCs w:val="22"/>
                <w:lang w:val="en-GB" w:eastAsia="ja-JP"/>
              </w:rPr>
              <w:tab/>
            </w:r>
            <w:r w:rsidRPr="00043E45">
              <w:rPr>
                <w:rStyle w:val="Hipervnculo"/>
                <w:noProof/>
              </w:rPr>
              <w:t>Login, información de usuario y conexión con el servidor HTTP</w:t>
            </w:r>
            <w:r>
              <w:rPr>
                <w:noProof/>
                <w:webHidden/>
              </w:rPr>
              <w:tab/>
            </w:r>
            <w:r>
              <w:rPr>
                <w:noProof/>
                <w:webHidden/>
              </w:rPr>
              <w:fldChar w:fldCharType="begin"/>
            </w:r>
            <w:r>
              <w:rPr>
                <w:noProof/>
                <w:webHidden/>
              </w:rPr>
              <w:instrText xml:space="preserve"> PAGEREF _Toc50736619 \h </w:instrText>
            </w:r>
          </w:ins>
          <w:r>
            <w:rPr>
              <w:noProof/>
              <w:webHidden/>
            </w:rPr>
          </w:r>
          <w:r>
            <w:rPr>
              <w:noProof/>
              <w:webHidden/>
            </w:rPr>
            <w:fldChar w:fldCharType="separate"/>
          </w:r>
          <w:ins w:id="56" w:author="Graván Serrano Eduardo" w:date="2020-09-11T17:09:00Z">
            <w:r>
              <w:rPr>
                <w:noProof/>
                <w:webHidden/>
              </w:rPr>
              <w:t>46</w:t>
            </w:r>
            <w:r>
              <w:rPr>
                <w:noProof/>
                <w:webHidden/>
              </w:rPr>
              <w:fldChar w:fldCharType="end"/>
            </w:r>
            <w:r w:rsidRPr="00043E45">
              <w:rPr>
                <w:rStyle w:val="Hipervnculo"/>
                <w:noProof/>
              </w:rPr>
              <w:fldChar w:fldCharType="end"/>
            </w:r>
          </w:ins>
        </w:p>
        <w:p w14:paraId="32B10A92" w14:textId="61D6EE4D" w:rsidR="00346DF4" w:rsidRDefault="00346DF4">
          <w:pPr>
            <w:pStyle w:val="TDC3"/>
            <w:tabs>
              <w:tab w:val="left" w:pos="1100"/>
            </w:tabs>
            <w:rPr>
              <w:ins w:id="57" w:author="Graván Serrano Eduardo" w:date="2020-09-11T17:09:00Z"/>
              <w:rFonts w:asciiTheme="minorHAnsi" w:eastAsiaTheme="minorEastAsia" w:hAnsiTheme="minorHAnsi" w:cstheme="minorBidi"/>
              <w:noProof/>
              <w:szCs w:val="22"/>
              <w:lang w:val="en-GB" w:eastAsia="ja-JP"/>
            </w:rPr>
          </w:pPr>
          <w:ins w:id="58"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"_Toc50736621"</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4.4.2.</w:t>
            </w:r>
            <w:r>
              <w:rPr>
                <w:rFonts w:asciiTheme="minorHAnsi" w:eastAsiaTheme="minorEastAsia" w:hAnsiTheme="minorHAnsi" w:cstheme="minorBidi"/>
                <w:noProof/>
                <w:szCs w:val="22"/>
                <w:lang w:val="en-GB" w:eastAsia="ja-JP"/>
              </w:rPr>
              <w:tab/>
            </w:r>
            <w:r w:rsidRPr="00043E45">
              <w:rPr>
                <w:rStyle w:val="Hipervnculo"/>
                <w:noProof/>
              </w:rPr>
              <w:t>Actividad y servicio de emulación de etiquetas</w:t>
            </w:r>
            <w:r>
              <w:rPr>
                <w:noProof/>
                <w:webHidden/>
              </w:rPr>
              <w:tab/>
            </w:r>
            <w:r>
              <w:rPr>
                <w:noProof/>
                <w:webHidden/>
              </w:rPr>
              <w:fldChar w:fldCharType="begin"/>
            </w:r>
            <w:r>
              <w:rPr>
                <w:noProof/>
                <w:webHidden/>
              </w:rPr>
              <w:instrText xml:space="preserve"> PAGEREF _Toc50736621 \h </w:instrText>
            </w:r>
          </w:ins>
          <w:r>
            <w:rPr>
              <w:noProof/>
              <w:webHidden/>
            </w:rPr>
          </w:r>
          <w:r>
            <w:rPr>
              <w:noProof/>
              <w:webHidden/>
            </w:rPr>
            <w:fldChar w:fldCharType="separate"/>
          </w:r>
          <w:ins w:id="59" w:author="Graván Serrano Eduardo" w:date="2020-09-11T17:09:00Z">
            <w:r>
              <w:rPr>
                <w:noProof/>
                <w:webHidden/>
              </w:rPr>
              <w:t>49</w:t>
            </w:r>
            <w:r>
              <w:rPr>
                <w:noProof/>
                <w:webHidden/>
              </w:rPr>
              <w:fldChar w:fldCharType="end"/>
            </w:r>
            <w:r w:rsidRPr="00043E45">
              <w:rPr>
                <w:rStyle w:val="Hipervnculo"/>
                <w:noProof/>
              </w:rPr>
              <w:fldChar w:fldCharType="end"/>
            </w:r>
          </w:ins>
        </w:p>
        <w:p w14:paraId="4CEF51B7" w14:textId="452037F4" w:rsidR="00346DF4" w:rsidRDefault="00346DF4">
          <w:pPr>
            <w:pStyle w:val="TDC3"/>
            <w:tabs>
              <w:tab w:val="left" w:pos="1100"/>
            </w:tabs>
            <w:rPr>
              <w:ins w:id="60" w:author="Graván Serrano Eduardo" w:date="2020-09-11T17:09:00Z"/>
              <w:rFonts w:asciiTheme="minorHAnsi" w:eastAsiaTheme="minorEastAsia" w:hAnsiTheme="minorHAnsi" w:cstheme="minorBidi"/>
              <w:noProof/>
              <w:szCs w:val="22"/>
              <w:lang w:val="en-GB" w:eastAsia="ja-JP"/>
            </w:rPr>
          </w:pPr>
          <w:ins w:id="61"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"_Toc50736622"</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4.4.3.</w:t>
            </w:r>
            <w:r>
              <w:rPr>
                <w:rFonts w:asciiTheme="minorHAnsi" w:eastAsiaTheme="minorEastAsia" w:hAnsiTheme="minorHAnsi" w:cstheme="minorBidi"/>
                <w:noProof/>
                <w:szCs w:val="22"/>
                <w:lang w:val="en-GB" w:eastAsia="ja-JP"/>
              </w:rPr>
              <w:tab/>
            </w:r>
            <w:r w:rsidRPr="00043E45">
              <w:rPr>
                <w:rStyle w:val="Hipervnculo"/>
                <w:noProof/>
              </w:rPr>
              <w:t>Actividad de lectura de etiquetas</w:t>
            </w:r>
            <w:r>
              <w:rPr>
                <w:noProof/>
                <w:webHidden/>
              </w:rPr>
              <w:tab/>
            </w:r>
            <w:r>
              <w:rPr>
                <w:noProof/>
                <w:webHidden/>
              </w:rPr>
              <w:fldChar w:fldCharType="begin"/>
            </w:r>
            <w:r>
              <w:rPr>
                <w:noProof/>
                <w:webHidden/>
              </w:rPr>
              <w:instrText xml:space="preserve"> PAGEREF _Toc50736622 \h </w:instrText>
            </w:r>
          </w:ins>
          <w:r>
            <w:rPr>
              <w:noProof/>
              <w:webHidden/>
            </w:rPr>
          </w:r>
          <w:r>
            <w:rPr>
              <w:noProof/>
              <w:webHidden/>
            </w:rPr>
            <w:fldChar w:fldCharType="separate"/>
          </w:r>
          <w:ins w:id="62" w:author="Graván Serrano Eduardo" w:date="2020-09-11T17:09:00Z">
            <w:r>
              <w:rPr>
                <w:noProof/>
                <w:webHidden/>
              </w:rPr>
              <w:t>57</w:t>
            </w:r>
            <w:r>
              <w:rPr>
                <w:noProof/>
                <w:webHidden/>
              </w:rPr>
              <w:fldChar w:fldCharType="end"/>
            </w:r>
            <w:r w:rsidRPr="00043E45">
              <w:rPr>
                <w:rStyle w:val="Hipervnculo"/>
                <w:noProof/>
              </w:rPr>
              <w:fldChar w:fldCharType="end"/>
            </w:r>
          </w:ins>
        </w:p>
        <w:p w14:paraId="141EA8AF" w14:textId="5A837757" w:rsidR="00346DF4" w:rsidRDefault="00346DF4">
          <w:pPr>
            <w:pStyle w:val="TDC2"/>
            <w:tabs>
              <w:tab w:val="left" w:pos="880"/>
              <w:tab w:val="right" w:leader="dot" w:pos="8494"/>
            </w:tabs>
            <w:rPr>
              <w:ins w:id="63" w:author="Graván Serrano Eduardo" w:date="2020-09-11T17:09:00Z"/>
              <w:rFonts w:asciiTheme="minorHAnsi" w:eastAsiaTheme="minorEastAsia" w:hAnsiTheme="minorHAnsi" w:cstheme="minorBidi"/>
              <w:noProof/>
              <w:szCs w:val="22"/>
              <w:lang w:val="en-GB" w:eastAsia="ja-JP"/>
            </w:rPr>
          </w:pPr>
          <w:ins w:id="64"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"_Toc50736623"</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4.5.</w:t>
            </w:r>
            <w:r>
              <w:rPr>
                <w:rFonts w:asciiTheme="minorHAnsi" w:eastAsiaTheme="minorEastAsia" w:hAnsiTheme="minorHAnsi" w:cstheme="minorBidi"/>
                <w:noProof/>
                <w:szCs w:val="22"/>
                <w:lang w:val="en-GB" w:eastAsia="ja-JP"/>
              </w:rPr>
              <w:tab/>
            </w:r>
            <w:r w:rsidRPr="00043E45">
              <w:rPr>
                <w:rStyle w:val="Hipervnculo"/>
                <w:noProof/>
              </w:rPr>
              <w:t>Aplicación de escritorio para administradores</w:t>
            </w:r>
            <w:r>
              <w:rPr>
                <w:noProof/>
                <w:webHidden/>
              </w:rPr>
              <w:tab/>
            </w:r>
            <w:r>
              <w:rPr>
                <w:noProof/>
                <w:webHidden/>
              </w:rPr>
              <w:fldChar w:fldCharType="begin"/>
            </w:r>
            <w:r>
              <w:rPr>
                <w:noProof/>
                <w:webHidden/>
              </w:rPr>
              <w:instrText xml:space="preserve"> PAGEREF _Toc50736623 \h </w:instrText>
            </w:r>
          </w:ins>
          <w:r>
            <w:rPr>
              <w:noProof/>
              <w:webHidden/>
            </w:rPr>
          </w:r>
          <w:r>
            <w:rPr>
              <w:noProof/>
              <w:webHidden/>
            </w:rPr>
            <w:fldChar w:fldCharType="separate"/>
          </w:r>
          <w:ins w:id="65" w:author="Graván Serrano Eduardo" w:date="2020-09-11T17:09:00Z">
            <w:r>
              <w:rPr>
                <w:noProof/>
                <w:webHidden/>
              </w:rPr>
              <w:t>61</w:t>
            </w:r>
            <w:r>
              <w:rPr>
                <w:noProof/>
                <w:webHidden/>
              </w:rPr>
              <w:fldChar w:fldCharType="end"/>
            </w:r>
            <w:r w:rsidRPr="00043E45">
              <w:rPr>
                <w:rStyle w:val="Hipervnculo"/>
                <w:noProof/>
              </w:rPr>
              <w:fldChar w:fldCharType="end"/>
            </w:r>
          </w:ins>
        </w:p>
        <w:p w14:paraId="7739F4D2" w14:textId="5C91402C" w:rsidR="00346DF4" w:rsidRDefault="00346DF4">
          <w:pPr>
            <w:pStyle w:val="TDC1"/>
            <w:rPr>
              <w:ins w:id="66" w:author="Graván Serrano Eduardo" w:date="2020-09-11T17:09:00Z"/>
              <w:rFonts w:asciiTheme="minorHAnsi" w:eastAsiaTheme="minorEastAsia" w:hAnsiTheme="minorHAnsi" w:cstheme="minorBidi"/>
              <w:noProof/>
              <w:szCs w:val="22"/>
              <w:lang w:val="en-GB" w:eastAsia="ja-JP"/>
            </w:rPr>
          </w:pPr>
          <w:ins w:id="67"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"_Toc50736803"</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5.</w:t>
            </w:r>
            <w:r>
              <w:rPr>
                <w:rFonts w:asciiTheme="minorHAnsi" w:eastAsiaTheme="minorEastAsia" w:hAnsiTheme="minorHAnsi" w:cstheme="minorBidi"/>
                <w:noProof/>
                <w:szCs w:val="22"/>
                <w:lang w:val="en-GB" w:eastAsia="ja-JP"/>
              </w:rPr>
              <w:tab/>
            </w:r>
            <w:r w:rsidRPr="00043E45">
              <w:rPr>
                <w:rStyle w:val="Hipervnculo"/>
                <w:noProof/>
              </w:rPr>
              <w:t>Conclusiones</w:t>
            </w:r>
            <w:r>
              <w:rPr>
                <w:noProof/>
                <w:webHidden/>
              </w:rPr>
              <w:tab/>
            </w:r>
            <w:r>
              <w:rPr>
                <w:noProof/>
                <w:webHidden/>
              </w:rPr>
              <w:fldChar w:fldCharType="begin"/>
            </w:r>
            <w:r>
              <w:rPr>
                <w:noProof/>
                <w:webHidden/>
              </w:rPr>
              <w:instrText xml:space="preserve"> PAGEREF _Toc50736803 \h </w:instrText>
            </w:r>
          </w:ins>
          <w:r>
            <w:rPr>
              <w:noProof/>
              <w:webHidden/>
            </w:rPr>
          </w:r>
          <w:r>
            <w:rPr>
              <w:noProof/>
              <w:webHidden/>
            </w:rPr>
            <w:fldChar w:fldCharType="separate"/>
          </w:r>
          <w:ins w:id="68" w:author="Graván Serrano Eduardo" w:date="2020-09-11T17:09:00Z">
            <w:r>
              <w:rPr>
                <w:noProof/>
                <w:webHidden/>
              </w:rPr>
              <w:t>66</w:t>
            </w:r>
            <w:r>
              <w:rPr>
                <w:noProof/>
                <w:webHidden/>
              </w:rPr>
              <w:fldChar w:fldCharType="end"/>
            </w:r>
            <w:r w:rsidRPr="00043E45">
              <w:rPr>
                <w:rStyle w:val="Hipervnculo"/>
                <w:noProof/>
              </w:rPr>
              <w:fldChar w:fldCharType="end"/>
            </w:r>
          </w:ins>
        </w:p>
        <w:p w14:paraId="057225C9" w14:textId="1FC787F0" w:rsidR="00346DF4" w:rsidRDefault="00346DF4">
          <w:pPr>
            <w:pStyle w:val="TDC1"/>
            <w:rPr>
              <w:ins w:id="69" w:author="Graván Serrano Eduardo" w:date="2020-09-11T17:09:00Z"/>
              <w:rFonts w:asciiTheme="minorHAnsi" w:eastAsiaTheme="minorEastAsia" w:hAnsiTheme="minorHAnsi" w:cstheme="minorBidi"/>
              <w:noProof/>
              <w:szCs w:val="22"/>
              <w:lang w:val="en-GB" w:eastAsia="ja-JP"/>
            </w:rPr>
          </w:pPr>
          <w:ins w:id="70"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"_Toc50736804"</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6.</w:t>
            </w:r>
            <w:r>
              <w:rPr>
                <w:rFonts w:asciiTheme="minorHAnsi" w:eastAsiaTheme="minorEastAsia" w:hAnsiTheme="minorHAnsi" w:cstheme="minorBidi"/>
                <w:noProof/>
                <w:szCs w:val="22"/>
                <w:lang w:val="en-GB" w:eastAsia="ja-JP"/>
              </w:rPr>
              <w:tab/>
            </w:r>
            <w:r w:rsidRPr="00043E45">
              <w:rPr>
                <w:rStyle w:val="Hipervnculo"/>
                <w:noProof/>
              </w:rPr>
              <w:t>Trabajo futuro</w:t>
            </w:r>
            <w:r>
              <w:rPr>
                <w:noProof/>
                <w:webHidden/>
              </w:rPr>
              <w:tab/>
            </w:r>
            <w:r>
              <w:rPr>
                <w:noProof/>
                <w:webHidden/>
              </w:rPr>
              <w:fldChar w:fldCharType="begin"/>
            </w:r>
            <w:r>
              <w:rPr>
                <w:noProof/>
                <w:webHidden/>
              </w:rPr>
              <w:instrText xml:space="preserve"> PAGEREF _Toc50736804 \h </w:instrText>
            </w:r>
          </w:ins>
          <w:r>
            <w:rPr>
              <w:noProof/>
              <w:webHidden/>
            </w:rPr>
          </w:r>
          <w:r>
            <w:rPr>
              <w:noProof/>
              <w:webHidden/>
            </w:rPr>
            <w:fldChar w:fldCharType="separate"/>
          </w:r>
          <w:ins w:id="71" w:author="Graván Serrano Eduardo" w:date="2020-09-11T17:09:00Z">
            <w:r>
              <w:rPr>
                <w:noProof/>
                <w:webHidden/>
              </w:rPr>
              <w:t>67</w:t>
            </w:r>
            <w:r>
              <w:rPr>
                <w:noProof/>
                <w:webHidden/>
              </w:rPr>
              <w:fldChar w:fldCharType="end"/>
            </w:r>
            <w:r w:rsidRPr="00043E45">
              <w:rPr>
                <w:rStyle w:val="Hipervnculo"/>
                <w:noProof/>
              </w:rPr>
              <w:fldChar w:fldCharType="end"/>
            </w:r>
          </w:ins>
        </w:p>
        <w:p w14:paraId="07204F7D" w14:textId="0B61BBB3" w:rsidR="00346DF4" w:rsidRDefault="00346DF4">
          <w:pPr>
            <w:pStyle w:val="TDC1"/>
            <w:rPr>
              <w:ins w:id="72" w:author="Graván Serrano Eduardo" w:date="2020-09-11T17:09:00Z"/>
              <w:rFonts w:asciiTheme="minorHAnsi" w:eastAsiaTheme="minorEastAsia" w:hAnsiTheme="minorHAnsi" w:cstheme="minorBidi"/>
              <w:noProof/>
              <w:szCs w:val="22"/>
              <w:lang w:val="en-GB" w:eastAsia="ja-JP"/>
            </w:rPr>
          </w:pPr>
          <w:ins w:id="73"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"_Toc50736805"</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7.</w:t>
            </w:r>
            <w:r>
              <w:rPr>
                <w:rFonts w:asciiTheme="minorHAnsi" w:eastAsiaTheme="minorEastAsia" w:hAnsiTheme="minorHAnsi" w:cstheme="minorBidi"/>
                <w:noProof/>
                <w:szCs w:val="22"/>
                <w:lang w:val="en-GB" w:eastAsia="ja-JP"/>
              </w:rPr>
              <w:tab/>
            </w:r>
            <w:r w:rsidRPr="00043E45">
              <w:rPr>
                <w:rStyle w:val="Hipervnculo"/>
                <w:noProof/>
              </w:rPr>
              <w:t>Coste del proyecto</w:t>
            </w:r>
            <w:r>
              <w:rPr>
                <w:noProof/>
                <w:webHidden/>
              </w:rPr>
              <w:tab/>
            </w:r>
            <w:r>
              <w:rPr>
                <w:noProof/>
                <w:webHidden/>
              </w:rPr>
              <w:fldChar w:fldCharType="begin"/>
            </w:r>
            <w:r>
              <w:rPr>
                <w:noProof/>
                <w:webHidden/>
              </w:rPr>
              <w:instrText xml:space="preserve"> PAGEREF _Toc50736805 \h </w:instrText>
            </w:r>
          </w:ins>
          <w:r>
            <w:rPr>
              <w:noProof/>
              <w:webHidden/>
            </w:rPr>
          </w:r>
          <w:r>
            <w:rPr>
              <w:noProof/>
              <w:webHidden/>
            </w:rPr>
            <w:fldChar w:fldCharType="separate"/>
          </w:r>
          <w:ins w:id="74" w:author="Graván Serrano Eduardo" w:date="2020-09-11T17:09:00Z">
            <w:r>
              <w:rPr>
                <w:noProof/>
                <w:webHidden/>
              </w:rPr>
              <w:t>69</w:t>
            </w:r>
            <w:r>
              <w:rPr>
                <w:noProof/>
                <w:webHidden/>
              </w:rPr>
              <w:fldChar w:fldCharType="end"/>
            </w:r>
            <w:r w:rsidRPr="00043E45">
              <w:rPr>
                <w:rStyle w:val="Hipervnculo"/>
                <w:noProof/>
              </w:rPr>
              <w:fldChar w:fldCharType="end"/>
            </w:r>
          </w:ins>
        </w:p>
        <w:p w14:paraId="7D961C1D" w14:textId="3A4B9B36" w:rsidR="00346DF4" w:rsidRDefault="00346DF4">
          <w:pPr>
            <w:pStyle w:val="TDC1"/>
            <w:rPr>
              <w:ins w:id="75" w:author="Graván Serrano Eduardo" w:date="2020-09-11T17:09:00Z"/>
              <w:rFonts w:asciiTheme="minorHAnsi" w:eastAsiaTheme="minorEastAsia" w:hAnsiTheme="minorHAnsi" w:cstheme="minorBidi"/>
              <w:noProof/>
              <w:szCs w:val="22"/>
              <w:lang w:val="en-GB" w:eastAsia="ja-JP"/>
            </w:rPr>
          </w:pPr>
          <w:ins w:id="76"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"_Toc50736807"</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8.</w:t>
            </w:r>
            <w:r>
              <w:rPr>
                <w:rFonts w:asciiTheme="minorHAnsi" w:eastAsiaTheme="minorEastAsia" w:hAnsiTheme="minorHAnsi" w:cstheme="minorBidi"/>
                <w:noProof/>
                <w:szCs w:val="22"/>
                <w:lang w:val="en-GB" w:eastAsia="ja-JP"/>
              </w:rPr>
              <w:tab/>
            </w:r>
            <w:r w:rsidRPr="00043E45">
              <w:rPr>
                <w:rStyle w:val="Hipervnculo"/>
                <w:noProof/>
              </w:rPr>
              <w:t>Bibliografía</w:t>
            </w:r>
            <w:r>
              <w:rPr>
                <w:noProof/>
                <w:webHidden/>
              </w:rPr>
              <w:tab/>
            </w:r>
            <w:r>
              <w:rPr>
                <w:noProof/>
                <w:webHidden/>
              </w:rPr>
              <w:fldChar w:fldCharType="begin"/>
            </w:r>
            <w:r>
              <w:rPr>
                <w:noProof/>
                <w:webHidden/>
              </w:rPr>
              <w:instrText xml:space="preserve"> PAGEREF _Toc50736807 \h </w:instrText>
            </w:r>
          </w:ins>
          <w:r>
            <w:rPr>
              <w:noProof/>
              <w:webHidden/>
            </w:rPr>
          </w:r>
          <w:r>
            <w:rPr>
              <w:noProof/>
              <w:webHidden/>
            </w:rPr>
            <w:fldChar w:fldCharType="separate"/>
          </w:r>
          <w:ins w:id="77" w:author="Graván Serrano Eduardo" w:date="2020-09-11T17:09:00Z">
            <w:r>
              <w:rPr>
                <w:noProof/>
                <w:webHidden/>
              </w:rPr>
              <w:t>72</w:t>
            </w:r>
            <w:r>
              <w:rPr>
                <w:noProof/>
                <w:webHidden/>
              </w:rPr>
              <w:fldChar w:fldCharType="end"/>
            </w:r>
            <w:r w:rsidRPr="00043E45">
              <w:rPr>
                <w:rStyle w:val="Hipervnculo"/>
                <w:noProof/>
              </w:rPr>
              <w:fldChar w:fldCharType="end"/>
            </w:r>
          </w:ins>
        </w:p>
        <w:p w14:paraId="02C17D19" w14:textId="2767CDED" w:rsidR="00346DF4" w:rsidRDefault="00346DF4">
          <w:pPr>
            <w:pStyle w:val="TDC1"/>
            <w:rPr>
              <w:ins w:id="78" w:author="Graván Serrano Eduardo" w:date="2020-09-11T17:09:00Z"/>
              <w:rFonts w:asciiTheme="minorHAnsi" w:eastAsiaTheme="minorEastAsia" w:hAnsiTheme="minorHAnsi" w:cstheme="minorBidi"/>
              <w:noProof/>
              <w:szCs w:val="22"/>
              <w:lang w:val="en-GB" w:eastAsia="ja-JP"/>
            </w:rPr>
          </w:pPr>
          <w:ins w:id="79"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"_Toc50736808"</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9.</w:t>
            </w:r>
            <w:r>
              <w:rPr>
                <w:rFonts w:asciiTheme="minorHAnsi" w:eastAsiaTheme="minorEastAsia" w:hAnsiTheme="minorHAnsi" w:cstheme="minorBidi"/>
                <w:noProof/>
                <w:szCs w:val="22"/>
                <w:lang w:val="en-GB" w:eastAsia="ja-JP"/>
              </w:rPr>
              <w:tab/>
            </w:r>
            <w:r w:rsidRPr="00043E45">
              <w:rPr>
                <w:rStyle w:val="Hipervnculo"/>
                <w:noProof/>
              </w:rPr>
              <w:t>Anexo A - Manual de usuario</w:t>
            </w:r>
            <w:r>
              <w:rPr>
                <w:noProof/>
                <w:webHidden/>
              </w:rPr>
              <w:tab/>
            </w:r>
            <w:r>
              <w:rPr>
                <w:noProof/>
                <w:webHidden/>
              </w:rPr>
              <w:fldChar w:fldCharType="begin"/>
            </w:r>
            <w:r>
              <w:rPr>
                <w:noProof/>
                <w:webHidden/>
              </w:rPr>
              <w:instrText xml:space="preserve"> PAGEREF _Toc50736808 \h </w:instrText>
            </w:r>
          </w:ins>
          <w:r>
            <w:rPr>
              <w:noProof/>
              <w:webHidden/>
            </w:rPr>
          </w:r>
          <w:r>
            <w:rPr>
              <w:noProof/>
              <w:webHidden/>
            </w:rPr>
            <w:fldChar w:fldCharType="separate"/>
          </w:r>
          <w:ins w:id="80" w:author="Graván Serrano Eduardo" w:date="2020-09-11T17:09:00Z">
            <w:r>
              <w:rPr>
                <w:noProof/>
                <w:webHidden/>
              </w:rPr>
              <w:t>74</w:t>
            </w:r>
            <w:r>
              <w:rPr>
                <w:noProof/>
                <w:webHidden/>
              </w:rPr>
              <w:fldChar w:fldCharType="end"/>
            </w:r>
            <w:r w:rsidRPr="00043E45">
              <w:rPr>
                <w:rStyle w:val="Hipervnculo"/>
                <w:noProof/>
              </w:rPr>
              <w:fldChar w:fldCharType="end"/>
            </w:r>
          </w:ins>
        </w:p>
        <w:p w14:paraId="53E8E599" w14:textId="4635C157" w:rsidR="00346DF4" w:rsidRDefault="00346DF4">
          <w:pPr>
            <w:pStyle w:val="TDC2"/>
            <w:tabs>
              <w:tab w:val="left" w:pos="880"/>
              <w:tab w:val="right" w:leader="dot" w:pos="8494"/>
            </w:tabs>
            <w:rPr>
              <w:ins w:id="81" w:author="Graván Serrano Eduardo" w:date="2020-09-11T17:09:00Z"/>
              <w:rFonts w:asciiTheme="minorHAnsi" w:eastAsiaTheme="minorEastAsia" w:hAnsiTheme="minorHAnsi" w:cstheme="minorBidi"/>
              <w:noProof/>
              <w:szCs w:val="22"/>
              <w:lang w:val="en-GB" w:eastAsia="ja-JP"/>
            </w:rPr>
          </w:pPr>
          <w:ins w:id="82"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"_Toc50736809"</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9.1.</w:t>
            </w:r>
            <w:r>
              <w:rPr>
                <w:rFonts w:asciiTheme="minorHAnsi" w:eastAsiaTheme="minorEastAsia" w:hAnsiTheme="minorHAnsi" w:cstheme="minorBidi"/>
                <w:noProof/>
                <w:szCs w:val="22"/>
                <w:lang w:val="en-GB" w:eastAsia="ja-JP"/>
              </w:rPr>
              <w:tab/>
            </w:r>
            <w:r w:rsidRPr="00043E45">
              <w:rPr>
                <w:rStyle w:val="Hipervnculo"/>
                <w:noProof/>
              </w:rPr>
              <w:t>Aplicación Android</w:t>
            </w:r>
            <w:r>
              <w:rPr>
                <w:noProof/>
                <w:webHidden/>
              </w:rPr>
              <w:tab/>
            </w:r>
            <w:r>
              <w:rPr>
                <w:noProof/>
                <w:webHidden/>
              </w:rPr>
              <w:fldChar w:fldCharType="begin"/>
            </w:r>
            <w:r>
              <w:rPr>
                <w:noProof/>
                <w:webHidden/>
              </w:rPr>
              <w:instrText xml:space="preserve"> PAGEREF _Toc50736809 \h </w:instrText>
            </w:r>
          </w:ins>
          <w:r>
            <w:rPr>
              <w:noProof/>
              <w:webHidden/>
            </w:rPr>
          </w:r>
          <w:r>
            <w:rPr>
              <w:noProof/>
              <w:webHidden/>
            </w:rPr>
            <w:fldChar w:fldCharType="separate"/>
          </w:r>
          <w:ins w:id="83" w:author="Graván Serrano Eduardo" w:date="2020-09-11T17:09:00Z">
            <w:r>
              <w:rPr>
                <w:noProof/>
                <w:webHidden/>
              </w:rPr>
              <w:t>74</w:t>
            </w:r>
            <w:r>
              <w:rPr>
                <w:noProof/>
                <w:webHidden/>
              </w:rPr>
              <w:fldChar w:fldCharType="end"/>
            </w:r>
            <w:r w:rsidRPr="00043E45">
              <w:rPr>
                <w:rStyle w:val="Hipervnculo"/>
                <w:noProof/>
              </w:rPr>
              <w:fldChar w:fldCharType="end"/>
            </w:r>
          </w:ins>
        </w:p>
        <w:p w14:paraId="28BCFD4C" w14:textId="1D357CD1" w:rsidR="00346DF4" w:rsidRDefault="00346DF4">
          <w:pPr>
            <w:pStyle w:val="TDC3"/>
            <w:tabs>
              <w:tab w:val="left" w:pos="1100"/>
            </w:tabs>
            <w:rPr>
              <w:ins w:id="84" w:author="Graván Serrano Eduardo" w:date="2020-09-11T17:09:00Z"/>
              <w:rFonts w:asciiTheme="minorHAnsi" w:eastAsiaTheme="minorEastAsia" w:hAnsiTheme="minorHAnsi" w:cstheme="minorBidi"/>
              <w:noProof/>
              <w:szCs w:val="22"/>
              <w:lang w:val="en-GB" w:eastAsia="ja-JP"/>
            </w:rPr>
          </w:pPr>
          <w:ins w:id="85"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"_Toc50736810"</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9.1.1.</w:t>
            </w:r>
            <w:r>
              <w:rPr>
                <w:rFonts w:asciiTheme="minorHAnsi" w:eastAsiaTheme="minorEastAsia" w:hAnsiTheme="minorHAnsi" w:cstheme="minorBidi"/>
                <w:noProof/>
                <w:szCs w:val="22"/>
                <w:lang w:val="en-GB" w:eastAsia="ja-JP"/>
              </w:rPr>
              <w:tab/>
            </w:r>
            <w:r w:rsidRPr="00043E45">
              <w:rPr>
                <w:rStyle w:val="Hipervnculo"/>
                <w:noProof/>
              </w:rPr>
              <w:t>Empleado</w:t>
            </w:r>
            <w:r>
              <w:rPr>
                <w:noProof/>
                <w:webHidden/>
              </w:rPr>
              <w:tab/>
            </w:r>
            <w:r>
              <w:rPr>
                <w:noProof/>
                <w:webHidden/>
              </w:rPr>
              <w:fldChar w:fldCharType="begin"/>
            </w:r>
            <w:r>
              <w:rPr>
                <w:noProof/>
                <w:webHidden/>
              </w:rPr>
              <w:instrText xml:space="preserve"> PAGEREF _Toc50736810 \h </w:instrText>
            </w:r>
          </w:ins>
          <w:r>
            <w:rPr>
              <w:noProof/>
              <w:webHidden/>
            </w:rPr>
          </w:r>
          <w:r>
            <w:rPr>
              <w:noProof/>
              <w:webHidden/>
            </w:rPr>
            <w:fldChar w:fldCharType="separate"/>
          </w:r>
          <w:ins w:id="86" w:author="Graván Serrano Eduardo" w:date="2020-09-11T17:09:00Z">
            <w:r>
              <w:rPr>
                <w:noProof/>
                <w:webHidden/>
              </w:rPr>
              <w:t>75</w:t>
            </w:r>
            <w:r>
              <w:rPr>
                <w:noProof/>
                <w:webHidden/>
              </w:rPr>
              <w:fldChar w:fldCharType="end"/>
            </w:r>
            <w:r w:rsidRPr="00043E45">
              <w:rPr>
                <w:rStyle w:val="Hipervnculo"/>
                <w:noProof/>
              </w:rPr>
              <w:fldChar w:fldCharType="end"/>
            </w:r>
          </w:ins>
        </w:p>
        <w:p w14:paraId="754E0780" w14:textId="20095B95" w:rsidR="00346DF4" w:rsidRDefault="00346DF4">
          <w:pPr>
            <w:pStyle w:val="TDC3"/>
            <w:tabs>
              <w:tab w:val="left" w:pos="1100"/>
            </w:tabs>
            <w:rPr>
              <w:ins w:id="87" w:author="Graván Serrano Eduardo" w:date="2020-09-11T17:09:00Z"/>
              <w:rFonts w:asciiTheme="minorHAnsi" w:eastAsiaTheme="minorEastAsia" w:hAnsiTheme="minorHAnsi" w:cstheme="minorBidi"/>
              <w:noProof/>
              <w:szCs w:val="22"/>
              <w:lang w:val="en-GB" w:eastAsia="ja-JP"/>
            </w:rPr>
          </w:pPr>
          <w:ins w:id="88"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"_Toc50736811"</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9.1.2.</w:t>
            </w:r>
            <w:r>
              <w:rPr>
                <w:rFonts w:asciiTheme="minorHAnsi" w:eastAsiaTheme="minorEastAsia" w:hAnsiTheme="minorHAnsi" w:cstheme="minorBidi"/>
                <w:noProof/>
                <w:szCs w:val="22"/>
                <w:lang w:val="en-GB" w:eastAsia="ja-JP"/>
              </w:rPr>
              <w:tab/>
            </w:r>
            <w:r w:rsidRPr="00043E45">
              <w:rPr>
                <w:rStyle w:val="Hipervnculo"/>
                <w:noProof/>
              </w:rPr>
              <w:t>Administrador</w:t>
            </w:r>
            <w:r>
              <w:rPr>
                <w:noProof/>
                <w:webHidden/>
              </w:rPr>
              <w:tab/>
            </w:r>
            <w:r>
              <w:rPr>
                <w:noProof/>
                <w:webHidden/>
              </w:rPr>
              <w:fldChar w:fldCharType="begin"/>
            </w:r>
            <w:r>
              <w:rPr>
                <w:noProof/>
                <w:webHidden/>
              </w:rPr>
              <w:instrText xml:space="preserve"> PAGEREF _Toc50736811 \h </w:instrText>
            </w:r>
          </w:ins>
          <w:r>
            <w:rPr>
              <w:noProof/>
              <w:webHidden/>
            </w:rPr>
          </w:r>
          <w:r>
            <w:rPr>
              <w:noProof/>
              <w:webHidden/>
            </w:rPr>
            <w:fldChar w:fldCharType="separate"/>
          </w:r>
          <w:ins w:id="89" w:author="Graván Serrano Eduardo" w:date="2020-09-11T17:09:00Z">
            <w:r>
              <w:rPr>
                <w:noProof/>
                <w:webHidden/>
              </w:rPr>
              <w:t>80</w:t>
            </w:r>
            <w:r>
              <w:rPr>
                <w:noProof/>
                <w:webHidden/>
              </w:rPr>
              <w:fldChar w:fldCharType="end"/>
            </w:r>
            <w:r w:rsidRPr="00043E45">
              <w:rPr>
                <w:rStyle w:val="Hipervnculo"/>
                <w:noProof/>
              </w:rPr>
              <w:fldChar w:fldCharType="end"/>
            </w:r>
          </w:ins>
        </w:p>
        <w:p w14:paraId="4D82B0DC" w14:textId="55775A4F" w:rsidR="00346DF4" w:rsidRDefault="00346DF4">
          <w:pPr>
            <w:pStyle w:val="TDC2"/>
            <w:tabs>
              <w:tab w:val="left" w:pos="880"/>
              <w:tab w:val="right" w:leader="dot" w:pos="8494"/>
            </w:tabs>
            <w:rPr>
              <w:ins w:id="90" w:author="Graván Serrano Eduardo" w:date="2020-09-11T17:09:00Z"/>
              <w:rFonts w:asciiTheme="minorHAnsi" w:eastAsiaTheme="minorEastAsia" w:hAnsiTheme="minorHAnsi" w:cstheme="minorBidi"/>
              <w:noProof/>
              <w:szCs w:val="22"/>
              <w:lang w:val="en-GB" w:eastAsia="ja-JP"/>
            </w:rPr>
          </w:pPr>
          <w:ins w:id="91"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"_Toc50736812"</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9.2.</w:t>
            </w:r>
            <w:r>
              <w:rPr>
                <w:rFonts w:asciiTheme="minorHAnsi" w:eastAsiaTheme="minorEastAsia" w:hAnsiTheme="minorHAnsi" w:cstheme="minorBidi"/>
                <w:noProof/>
                <w:szCs w:val="22"/>
                <w:lang w:val="en-GB" w:eastAsia="ja-JP"/>
              </w:rPr>
              <w:tab/>
            </w:r>
            <w:r w:rsidRPr="00043E45">
              <w:rPr>
                <w:rStyle w:val="Hipervnculo"/>
                <w:noProof/>
              </w:rPr>
              <w:t>Panel de administración</w:t>
            </w:r>
            <w:r>
              <w:rPr>
                <w:noProof/>
                <w:webHidden/>
              </w:rPr>
              <w:tab/>
            </w:r>
            <w:r>
              <w:rPr>
                <w:noProof/>
                <w:webHidden/>
              </w:rPr>
              <w:fldChar w:fldCharType="begin"/>
            </w:r>
            <w:r>
              <w:rPr>
                <w:noProof/>
                <w:webHidden/>
              </w:rPr>
              <w:instrText xml:space="preserve"> PAGEREF _Toc50736812 \h </w:instrText>
            </w:r>
          </w:ins>
          <w:r>
            <w:rPr>
              <w:noProof/>
              <w:webHidden/>
            </w:rPr>
          </w:r>
          <w:r>
            <w:rPr>
              <w:noProof/>
              <w:webHidden/>
            </w:rPr>
            <w:fldChar w:fldCharType="separate"/>
          </w:r>
          <w:ins w:id="92" w:author="Graván Serrano Eduardo" w:date="2020-09-11T17:09:00Z">
            <w:r>
              <w:rPr>
                <w:noProof/>
                <w:webHidden/>
              </w:rPr>
              <w:t>84</w:t>
            </w:r>
            <w:r>
              <w:rPr>
                <w:noProof/>
                <w:webHidden/>
              </w:rPr>
              <w:fldChar w:fldCharType="end"/>
            </w:r>
            <w:r w:rsidRPr="00043E45">
              <w:rPr>
                <w:rStyle w:val="Hipervnculo"/>
                <w:noProof/>
              </w:rPr>
              <w:fldChar w:fldCharType="end"/>
            </w:r>
          </w:ins>
        </w:p>
        <w:p w14:paraId="29C7CF66" w14:textId="7C4FB166" w:rsidR="00346DF4" w:rsidRDefault="00346DF4">
          <w:pPr>
            <w:pStyle w:val="TDC1"/>
            <w:rPr>
              <w:ins w:id="93" w:author="Graván Serrano Eduardo" w:date="2020-09-11T17:09:00Z"/>
              <w:rFonts w:asciiTheme="minorHAnsi" w:eastAsiaTheme="minorEastAsia" w:hAnsiTheme="minorHAnsi" w:cstheme="minorBidi"/>
              <w:noProof/>
              <w:szCs w:val="22"/>
              <w:lang w:val="en-GB" w:eastAsia="ja-JP"/>
            </w:rPr>
          </w:pPr>
          <w:ins w:id="94" w:author="Graván Serrano Eduardo" w:date="2020-09-11T17:09:00Z">
            <w:r w:rsidRPr="00043E45">
              <w:rPr>
                <w:rStyle w:val="Hipervnculo"/>
                <w:noProof/>
              </w:rPr>
              <w:fldChar w:fldCharType="begin"/>
            </w:r>
            <w:r w:rsidRPr="00043E45">
              <w:rPr>
                <w:rStyle w:val="Hipervnculo"/>
                <w:noProof/>
              </w:rPr>
              <w:instrText xml:space="preserve"> </w:instrText>
            </w:r>
            <w:r>
              <w:rPr>
                <w:noProof/>
              </w:rPr>
              <w:instrText>HYPERLINK \l "_Toc50736813"</w:instrText>
            </w:r>
            <w:r w:rsidRPr="00043E45">
              <w:rPr>
                <w:rStyle w:val="Hipervnculo"/>
                <w:noProof/>
              </w:rPr>
              <w:instrText xml:space="preserve"> </w:instrText>
            </w:r>
            <w:r w:rsidRPr="00043E45">
              <w:rPr>
                <w:rStyle w:val="Hipervnculo"/>
                <w:noProof/>
              </w:rPr>
              <w:fldChar w:fldCharType="separate"/>
            </w:r>
            <w:r w:rsidRPr="00043E45">
              <w:rPr>
                <w:rStyle w:val="Hipervnculo"/>
                <w:noProof/>
              </w:rPr>
              <w:t>10.</w:t>
            </w:r>
            <w:r>
              <w:rPr>
                <w:rFonts w:asciiTheme="minorHAnsi" w:eastAsiaTheme="minorEastAsia" w:hAnsiTheme="minorHAnsi" w:cstheme="minorBidi"/>
                <w:noProof/>
                <w:szCs w:val="22"/>
                <w:lang w:val="en-GB" w:eastAsia="ja-JP"/>
              </w:rPr>
              <w:tab/>
            </w:r>
            <w:r w:rsidRPr="00043E45">
              <w:rPr>
                <w:rStyle w:val="Hipervnculo"/>
                <w:noProof/>
              </w:rPr>
              <w:t>Anexo B – Elementos adicionales entregables</w:t>
            </w:r>
            <w:r>
              <w:rPr>
                <w:noProof/>
                <w:webHidden/>
              </w:rPr>
              <w:tab/>
            </w:r>
            <w:r>
              <w:rPr>
                <w:noProof/>
                <w:webHidden/>
              </w:rPr>
              <w:fldChar w:fldCharType="begin"/>
            </w:r>
            <w:r>
              <w:rPr>
                <w:noProof/>
                <w:webHidden/>
              </w:rPr>
              <w:instrText xml:space="preserve"> PAGEREF _Toc50736813 \h </w:instrText>
            </w:r>
          </w:ins>
          <w:r>
            <w:rPr>
              <w:noProof/>
              <w:webHidden/>
            </w:rPr>
          </w:r>
          <w:r>
            <w:rPr>
              <w:noProof/>
              <w:webHidden/>
            </w:rPr>
            <w:fldChar w:fldCharType="separate"/>
          </w:r>
          <w:ins w:id="95" w:author="Graván Serrano Eduardo" w:date="2020-09-11T17:09:00Z">
            <w:r>
              <w:rPr>
                <w:noProof/>
                <w:webHidden/>
              </w:rPr>
              <w:t>94</w:t>
            </w:r>
            <w:r>
              <w:rPr>
                <w:noProof/>
                <w:webHidden/>
              </w:rPr>
              <w:fldChar w:fldCharType="end"/>
            </w:r>
            <w:r w:rsidRPr="00043E45">
              <w:rPr>
                <w:rStyle w:val="Hipervnculo"/>
                <w:noProof/>
              </w:rPr>
              <w:fldChar w:fldCharType="end"/>
            </w:r>
          </w:ins>
        </w:p>
        <w:p w14:paraId="333077D7" w14:textId="716C4FF9" w:rsidR="00A5172E" w:rsidDel="00140C19" w:rsidRDefault="00A5172E">
          <w:pPr>
            <w:pStyle w:val="TDC1"/>
            <w:rPr>
              <w:ins w:id="96" w:author="Castillo Martínez Ana" w:date="2020-09-10T18:25:00Z"/>
              <w:del w:id="97" w:author="Graván Serrano Eduardo" w:date="2020-09-11T12:37:00Z"/>
              <w:rFonts w:asciiTheme="minorHAnsi" w:eastAsiaTheme="minorEastAsia" w:hAnsiTheme="minorHAnsi" w:cstheme="minorBidi"/>
              <w:noProof/>
              <w:szCs w:val="22"/>
            </w:rPr>
          </w:pPr>
          <w:ins w:id="98" w:author="Castillo Martínez Ana" w:date="2020-09-10T18:25:00Z">
            <w:del w:id="99" w:author="Graván Serrano Eduardo" w:date="2020-09-11T12:37:00Z">
              <w:r w:rsidRPr="00F879FE" w:rsidDel="00140C19">
                <w:rPr>
                  <w:rStyle w:val="Hipervnculo"/>
                  <w:noProof/>
                  <w:lang w:val="en-GB"/>
                </w:rPr>
                <w:delText>Abstract</w:delText>
              </w:r>
              <w:r w:rsidDel="00140C19">
                <w:rPr>
                  <w:noProof/>
                  <w:webHidden/>
                </w:rPr>
                <w:tab/>
                <w:delText>15</w:delText>
              </w:r>
            </w:del>
          </w:ins>
        </w:p>
        <w:p w14:paraId="65724453" w14:textId="340608BB" w:rsidR="00A5172E" w:rsidDel="00140C19" w:rsidRDefault="00A5172E">
          <w:pPr>
            <w:pStyle w:val="TDC1"/>
            <w:rPr>
              <w:ins w:id="100" w:author="Castillo Martínez Ana" w:date="2020-09-10T18:25:00Z"/>
              <w:del w:id="101" w:author="Graván Serrano Eduardo" w:date="2020-09-11T12:37:00Z"/>
              <w:rFonts w:asciiTheme="minorHAnsi" w:eastAsiaTheme="minorEastAsia" w:hAnsiTheme="minorHAnsi" w:cstheme="minorBidi"/>
              <w:noProof/>
              <w:szCs w:val="22"/>
            </w:rPr>
          </w:pPr>
          <w:ins w:id="102" w:author="Castillo Martínez Ana" w:date="2020-09-10T18:25:00Z">
            <w:del w:id="103" w:author="Graván Serrano Eduardo" w:date="2020-09-11T12:37:00Z">
              <w:r w:rsidRPr="00F879FE" w:rsidDel="00140C19">
                <w:rPr>
                  <w:rStyle w:val="Hipervnculo"/>
                  <w:noProof/>
                </w:rPr>
                <w:delText>1.</w:delText>
              </w:r>
              <w:r w:rsidDel="00140C19">
                <w:rPr>
                  <w:rFonts w:asciiTheme="minorHAnsi" w:eastAsiaTheme="minorEastAsia" w:hAnsiTheme="minorHAnsi" w:cstheme="minorBidi"/>
                  <w:noProof/>
                  <w:szCs w:val="22"/>
                </w:rPr>
                <w:tab/>
              </w:r>
              <w:r w:rsidRPr="00F879FE" w:rsidDel="00140C19">
                <w:rPr>
                  <w:rStyle w:val="Hipervnculo"/>
                  <w:noProof/>
                </w:rPr>
                <w:delText>Introducción</w:delText>
              </w:r>
              <w:r w:rsidDel="00140C19">
                <w:rPr>
                  <w:noProof/>
                  <w:webHidden/>
                </w:rPr>
                <w:tab/>
                <w:delText>16</w:delText>
              </w:r>
            </w:del>
          </w:ins>
        </w:p>
        <w:p w14:paraId="6BB42075" w14:textId="321F7DF7" w:rsidR="00A5172E" w:rsidDel="00140C19" w:rsidRDefault="00A5172E">
          <w:pPr>
            <w:pStyle w:val="TDC1"/>
            <w:rPr>
              <w:ins w:id="104" w:author="Castillo Martínez Ana" w:date="2020-09-10T18:25:00Z"/>
              <w:del w:id="105" w:author="Graván Serrano Eduardo" w:date="2020-09-11T12:37:00Z"/>
              <w:rFonts w:asciiTheme="minorHAnsi" w:eastAsiaTheme="minorEastAsia" w:hAnsiTheme="minorHAnsi" w:cstheme="minorBidi"/>
              <w:noProof/>
              <w:szCs w:val="22"/>
            </w:rPr>
          </w:pPr>
          <w:ins w:id="106" w:author="Castillo Martínez Ana" w:date="2020-09-10T18:25:00Z">
            <w:del w:id="107" w:author="Graván Serrano Eduardo" w:date="2020-09-11T12:37:00Z">
              <w:r w:rsidRPr="00F879FE" w:rsidDel="00140C19">
                <w:rPr>
                  <w:rStyle w:val="Hipervnculo"/>
                  <w:noProof/>
                </w:rPr>
                <w:delText>Objetivo</w:delText>
              </w:r>
              <w:r w:rsidDel="00140C19">
                <w:rPr>
                  <w:noProof/>
                  <w:webHidden/>
                </w:rPr>
                <w:tab/>
                <w:delText>18</w:delText>
              </w:r>
            </w:del>
          </w:ins>
        </w:p>
        <w:p w14:paraId="784E0F74" w14:textId="7E21A98E" w:rsidR="00A5172E" w:rsidDel="00140C19" w:rsidRDefault="00A5172E">
          <w:pPr>
            <w:pStyle w:val="TDC1"/>
            <w:rPr>
              <w:ins w:id="108" w:author="Castillo Martínez Ana" w:date="2020-09-10T18:25:00Z"/>
              <w:del w:id="109" w:author="Graván Serrano Eduardo" w:date="2020-09-11T12:37:00Z"/>
              <w:rFonts w:asciiTheme="minorHAnsi" w:eastAsiaTheme="minorEastAsia" w:hAnsiTheme="minorHAnsi" w:cstheme="minorBidi"/>
              <w:noProof/>
              <w:szCs w:val="22"/>
            </w:rPr>
          </w:pPr>
          <w:ins w:id="110" w:author="Castillo Martínez Ana" w:date="2020-09-10T18:25:00Z">
            <w:del w:id="111" w:author="Graván Serrano Eduardo" w:date="2020-09-11T12:37:00Z">
              <w:r w:rsidRPr="00F879FE" w:rsidDel="00140C19">
                <w:rPr>
                  <w:rStyle w:val="Hipervnculo"/>
                  <w:noProof/>
                </w:rPr>
                <w:delText>Estado del arte</w:delText>
              </w:r>
              <w:r w:rsidDel="00140C19">
                <w:rPr>
                  <w:noProof/>
                  <w:webHidden/>
                </w:rPr>
                <w:tab/>
                <w:delText>19</w:delText>
              </w:r>
            </w:del>
          </w:ins>
        </w:p>
        <w:p w14:paraId="65B3C528" w14:textId="40F86433" w:rsidR="00A5172E" w:rsidDel="00140C19" w:rsidRDefault="00A5172E">
          <w:pPr>
            <w:pStyle w:val="TDC2"/>
            <w:tabs>
              <w:tab w:val="left" w:pos="880"/>
              <w:tab w:val="right" w:leader="dot" w:pos="8494"/>
            </w:tabs>
            <w:rPr>
              <w:ins w:id="112" w:author="Castillo Martínez Ana" w:date="2020-09-10T18:25:00Z"/>
              <w:del w:id="113" w:author="Graván Serrano Eduardo" w:date="2020-09-11T12:37:00Z"/>
              <w:rFonts w:asciiTheme="minorHAnsi" w:eastAsiaTheme="minorEastAsia" w:hAnsiTheme="minorHAnsi" w:cstheme="minorBidi"/>
              <w:noProof/>
              <w:szCs w:val="22"/>
            </w:rPr>
          </w:pPr>
          <w:ins w:id="114" w:author="Castillo Martínez Ana" w:date="2020-09-10T18:25:00Z">
            <w:del w:id="115" w:author="Graván Serrano Eduardo" w:date="2020-09-11T12:37:00Z">
              <w:r w:rsidRPr="00F879FE" w:rsidDel="00140C19">
                <w:rPr>
                  <w:rStyle w:val="Hipervnculo"/>
                  <w:noProof/>
                </w:rPr>
                <w:delText>3.1</w:delText>
              </w:r>
              <w:r w:rsidDel="00140C19">
                <w:rPr>
                  <w:rFonts w:asciiTheme="minorHAnsi" w:eastAsiaTheme="minorEastAsia" w:hAnsiTheme="minorHAnsi" w:cstheme="minorBidi"/>
                  <w:noProof/>
                  <w:szCs w:val="22"/>
                </w:rPr>
                <w:tab/>
              </w:r>
              <w:r w:rsidRPr="00F879FE" w:rsidDel="00140C19">
                <w:rPr>
                  <w:rStyle w:val="Hipervnculo"/>
                  <w:noProof/>
                </w:rPr>
                <w:delText>Estudio del uso de dispositivos móviles como herramienta de control de asisten</w:delText>
              </w:r>
              <w:r w:rsidRPr="00140C19" w:rsidDel="00140C19">
                <w:rPr>
                  <w:rStyle w:val="Hipervnculo"/>
                  <w:noProof/>
                </w:rPr>
                <w:delText>cia</w:delText>
              </w:r>
              <w:r w:rsidDel="00140C19">
                <w:rPr>
                  <w:noProof/>
                  <w:webHidden/>
                </w:rPr>
                <w:tab/>
                <w:delText>19</w:delText>
              </w:r>
            </w:del>
          </w:ins>
        </w:p>
        <w:p w14:paraId="3C9F7EA7" w14:textId="7A7666E7" w:rsidR="00A5172E" w:rsidDel="00140C19" w:rsidRDefault="00A5172E">
          <w:pPr>
            <w:pStyle w:val="TDC2"/>
            <w:tabs>
              <w:tab w:val="left" w:pos="880"/>
              <w:tab w:val="right" w:leader="dot" w:pos="8494"/>
            </w:tabs>
            <w:rPr>
              <w:ins w:id="116" w:author="Castillo Martínez Ana" w:date="2020-09-10T18:25:00Z"/>
              <w:del w:id="117" w:author="Graván Serrano Eduardo" w:date="2020-09-11T12:37:00Z"/>
              <w:rFonts w:asciiTheme="minorHAnsi" w:eastAsiaTheme="minorEastAsia" w:hAnsiTheme="minorHAnsi" w:cstheme="minorBidi"/>
              <w:noProof/>
              <w:szCs w:val="22"/>
            </w:rPr>
          </w:pPr>
          <w:ins w:id="118" w:author="Castillo Martínez Ana" w:date="2020-09-10T18:25:00Z">
            <w:del w:id="119" w:author="Graván Serrano Eduardo" w:date="2020-09-11T12:37:00Z">
              <w:r w:rsidRPr="00F879FE" w:rsidDel="00140C19">
                <w:rPr>
                  <w:rStyle w:val="Hipervnculo"/>
                  <w:noProof/>
                </w:rPr>
                <w:delText>3.2</w:delText>
              </w:r>
              <w:r w:rsidDel="00140C19">
                <w:rPr>
                  <w:rFonts w:asciiTheme="minorHAnsi" w:eastAsiaTheme="minorEastAsia" w:hAnsiTheme="minorHAnsi" w:cstheme="minorBidi"/>
                  <w:noProof/>
                  <w:szCs w:val="22"/>
                </w:rPr>
                <w:tab/>
              </w:r>
              <w:r w:rsidRPr="00F879FE" w:rsidDel="00140C19">
                <w:rPr>
                  <w:rStyle w:val="Hipervnculo"/>
                  <w:noProof/>
                </w:rPr>
                <w:delText xml:space="preserve">Estudio de </w:delText>
              </w:r>
              <w:r w:rsidRPr="00140C19" w:rsidDel="00140C19">
                <w:rPr>
                  <w:rStyle w:val="Hipervnculo"/>
                  <w:noProof/>
                </w:rPr>
                <w:delText>aplicaciones existentes en el mercado para el control de asistencia</w:delText>
              </w:r>
              <w:r w:rsidDel="00140C19">
                <w:rPr>
                  <w:noProof/>
                  <w:webHidden/>
                </w:rPr>
                <w:tab/>
                <w:delText>19</w:delText>
              </w:r>
            </w:del>
          </w:ins>
        </w:p>
        <w:p w14:paraId="4DCA8E74" w14:textId="4218A36D" w:rsidR="00A5172E" w:rsidDel="00140C19" w:rsidRDefault="00A5172E">
          <w:pPr>
            <w:pStyle w:val="TDC2"/>
            <w:tabs>
              <w:tab w:val="left" w:pos="880"/>
              <w:tab w:val="right" w:leader="dot" w:pos="8494"/>
            </w:tabs>
            <w:rPr>
              <w:ins w:id="120" w:author="Castillo Martínez Ana" w:date="2020-09-10T18:25:00Z"/>
              <w:del w:id="121" w:author="Graván Serrano Eduardo" w:date="2020-09-11T12:37:00Z"/>
              <w:rFonts w:asciiTheme="minorHAnsi" w:eastAsiaTheme="minorEastAsia" w:hAnsiTheme="minorHAnsi" w:cstheme="minorBidi"/>
              <w:noProof/>
              <w:szCs w:val="22"/>
            </w:rPr>
          </w:pPr>
          <w:ins w:id="122" w:author="Castillo Martínez Ana" w:date="2020-09-10T18:25:00Z">
            <w:del w:id="123" w:author="Graván Serrano Eduardo" w:date="2020-09-11T12:37:00Z">
              <w:r w:rsidRPr="00F879FE" w:rsidDel="00140C19">
                <w:rPr>
                  <w:rStyle w:val="Hipervnculo"/>
                  <w:noProof/>
                </w:rPr>
                <w:delText>3.3</w:delText>
              </w:r>
              <w:r w:rsidDel="00140C19">
                <w:rPr>
                  <w:rFonts w:asciiTheme="minorHAnsi" w:eastAsiaTheme="minorEastAsia" w:hAnsiTheme="minorHAnsi" w:cstheme="minorBidi"/>
                  <w:noProof/>
                  <w:szCs w:val="22"/>
                </w:rPr>
                <w:tab/>
              </w:r>
              <w:r w:rsidRPr="00F879FE" w:rsidDel="00140C19">
                <w:rPr>
                  <w:rStyle w:val="Hipervnculo"/>
                  <w:noProof/>
                </w:rPr>
                <w:delText>Estudio de la tecnología NFC</w:delText>
              </w:r>
              <w:r w:rsidDel="00140C19">
                <w:rPr>
                  <w:noProof/>
                  <w:webHidden/>
                </w:rPr>
                <w:tab/>
                <w:delText>21</w:delText>
              </w:r>
            </w:del>
          </w:ins>
        </w:p>
        <w:p w14:paraId="6EC7E469" w14:textId="72083018" w:rsidR="00A5172E" w:rsidDel="00140C19" w:rsidRDefault="00A5172E">
          <w:pPr>
            <w:pStyle w:val="TDC3"/>
            <w:tabs>
              <w:tab w:val="left" w:pos="1100"/>
            </w:tabs>
            <w:rPr>
              <w:ins w:id="124" w:author="Castillo Martínez Ana" w:date="2020-09-10T18:25:00Z"/>
              <w:del w:id="125" w:author="Graván Serrano Eduardo" w:date="2020-09-11T12:37:00Z"/>
              <w:rFonts w:asciiTheme="minorHAnsi" w:eastAsiaTheme="minorEastAsia" w:hAnsiTheme="minorHAnsi" w:cstheme="minorBidi"/>
              <w:noProof/>
              <w:szCs w:val="22"/>
            </w:rPr>
          </w:pPr>
          <w:ins w:id="126" w:author="Castillo Martínez Ana" w:date="2020-09-10T18:25:00Z">
            <w:del w:id="127" w:author="Graván Serrano Eduardo" w:date="2020-09-11T12:37:00Z">
              <w:r w:rsidRPr="00F879FE" w:rsidDel="00140C19">
                <w:rPr>
                  <w:rStyle w:val="Hipervnculo"/>
                  <w:noProof/>
                </w:rPr>
                <w:delText>3.3.1</w:delText>
              </w:r>
              <w:r w:rsidDel="00140C19">
                <w:rPr>
                  <w:rFonts w:asciiTheme="minorHAnsi" w:eastAsiaTheme="minorEastAsia" w:hAnsiTheme="minorHAnsi" w:cstheme="minorBidi"/>
                  <w:noProof/>
                  <w:szCs w:val="22"/>
                </w:rPr>
                <w:tab/>
              </w:r>
              <w:r w:rsidRPr="00F879FE" w:rsidDel="00140C19">
                <w:rPr>
                  <w:rStyle w:val="Hipervnculo"/>
                  <w:noProof/>
                </w:rPr>
                <w:delText>NFC Forum Type 4 Tags</w:delText>
              </w:r>
              <w:r w:rsidDel="00140C19">
                <w:rPr>
                  <w:noProof/>
                  <w:webHidden/>
                </w:rPr>
                <w:tab/>
                <w:delText>24</w:delText>
              </w:r>
            </w:del>
          </w:ins>
        </w:p>
        <w:p w14:paraId="05927C0C" w14:textId="7E60273C" w:rsidR="00A5172E" w:rsidDel="00140C19" w:rsidRDefault="00A5172E">
          <w:pPr>
            <w:pStyle w:val="TDC2"/>
            <w:tabs>
              <w:tab w:val="left" w:pos="880"/>
              <w:tab w:val="right" w:leader="dot" w:pos="8494"/>
            </w:tabs>
            <w:rPr>
              <w:ins w:id="128" w:author="Castillo Martínez Ana" w:date="2020-09-10T18:25:00Z"/>
              <w:del w:id="129" w:author="Graván Serrano Eduardo" w:date="2020-09-11T12:37:00Z"/>
              <w:rFonts w:asciiTheme="minorHAnsi" w:eastAsiaTheme="minorEastAsia" w:hAnsiTheme="minorHAnsi" w:cstheme="minorBidi"/>
              <w:noProof/>
              <w:szCs w:val="22"/>
            </w:rPr>
          </w:pPr>
          <w:ins w:id="130" w:author="Castillo Martínez Ana" w:date="2020-09-10T18:25:00Z">
            <w:del w:id="131" w:author="Graván Serrano Eduardo" w:date="2020-09-11T12:37:00Z">
              <w:r w:rsidRPr="00F879FE" w:rsidDel="00140C19">
                <w:rPr>
                  <w:rStyle w:val="Hipervnculo"/>
                  <w:noProof/>
                </w:rPr>
                <w:delText>3.4</w:delText>
              </w:r>
              <w:r w:rsidDel="00140C19">
                <w:rPr>
                  <w:rFonts w:asciiTheme="minorHAnsi" w:eastAsiaTheme="minorEastAsia" w:hAnsiTheme="minorHAnsi" w:cstheme="minorBidi"/>
                  <w:noProof/>
                  <w:szCs w:val="22"/>
                </w:rPr>
                <w:tab/>
              </w:r>
              <w:r w:rsidRPr="00F879FE" w:rsidDel="00140C19">
                <w:rPr>
                  <w:rStyle w:val="Hipervnculo"/>
                  <w:noProof/>
                </w:rPr>
                <w:delText>Sistema Android y API de NFC</w:delText>
              </w:r>
              <w:r w:rsidDel="00140C19">
                <w:rPr>
                  <w:noProof/>
                  <w:webHidden/>
                </w:rPr>
                <w:tab/>
                <w:delText>26</w:delText>
              </w:r>
            </w:del>
          </w:ins>
        </w:p>
        <w:p w14:paraId="5FAD7B0D" w14:textId="310D3FBF" w:rsidR="00A5172E" w:rsidDel="00140C19" w:rsidRDefault="00A5172E">
          <w:pPr>
            <w:pStyle w:val="TDC3"/>
            <w:tabs>
              <w:tab w:val="left" w:pos="1100"/>
            </w:tabs>
            <w:rPr>
              <w:ins w:id="132" w:author="Castillo Martínez Ana" w:date="2020-09-10T18:25:00Z"/>
              <w:del w:id="133" w:author="Graván Serrano Eduardo" w:date="2020-09-11T12:37:00Z"/>
              <w:rFonts w:asciiTheme="minorHAnsi" w:eastAsiaTheme="minorEastAsia" w:hAnsiTheme="minorHAnsi" w:cstheme="minorBidi"/>
              <w:noProof/>
              <w:szCs w:val="22"/>
            </w:rPr>
          </w:pPr>
          <w:ins w:id="134" w:author="Castillo Martínez Ana" w:date="2020-09-10T18:25:00Z">
            <w:del w:id="135" w:author="Graván Serrano Eduardo" w:date="2020-09-11T12:37:00Z">
              <w:r w:rsidRPr="00F879FE" w:rsidDel="00140C19">
                <w:rPr>
                  <w:rStyle w:val="Hipervnculo"/>
                  <w:noProof/>
                </w:rPr>
                <w:delText>3.4.1</w:delText>
              </w:r>
              <w:r w:rsidDel="00140C19">
                <w:rPr>
                  <w:rFonts w:asciiTheme="minorHAnsi" w:eastAsiaTheme="minorEastAsia" w:hAnsiTheme="minorHAnsi" w:cstheme="minorBidi"/>
                  <w:noProof/>
                  <w:szCs w:val="22"/>
                </w:rPr>
                <w:tab/>
              </w:r>
              <w:r w:rsidRPr="00F879FE" w:rsidDel="00140C19">
                <w:rPr>
                  <w:rStyle w:val="Hipervnculo"/>
                  <w:noProof/>
                </w:rPr>
                <w:delText>Visión general de la API de Android</w:delText>
              </w:r>
              <w:r w:rsidDel="00140C19">
                <w:rPr>
                  <w:noProof/>
                  <w:webHidden/>
                </w:rPr>
                <w:tab/>
                <w:delText>28</w:delText>
              </w:r>
            </w:del>
          </w:ins>
        </w:p>
        <w:p w14:paraId="1D567F63" w14:textId="19890A6A" w:rsidR="00A5172E" w:rsidDel="00140C19" w:rsidRDefault="00A5172E">
          <w:pPr>
            <w:pStyle w:val="TDC3"/>
            <w:tabs>
              <w:tab w:val="left" w:pos="1100"/>
            </w:tabs>
            <w:rPr>
              <w:ins w:id="136" w:author="Castillo Martínez Ana" w:date="2020-09-10T18:25:00Z"/>
              <w:del w:id="137" w:author="Graván Serrano Eduardo" w:date="2020-09-11T12:37:00Z"/>
              <w:rFonts w:asciiTheme="minorHAnsi" w:eastAsiaTheme="minorEastAsia" w:hAnsiTheme="minorHAnsi" w:cstheme="minorBidi"/>
              <w:noProof/>
              <w:szCs w:val="22"/>
            </w:rPr>
          </w:pPr>
          <w:ins w:id="138" w:author="Castillo Martínez Ana" w:date="2020-09-10T18:25:00Z">
            <w:del w:id="139" w:author="Graván Serrano Eduardo" w:date="2020-09-11T12:37:00Z">
              <w:r w:rsidRPr="00F879FE" w:rsidDel="00140C19">
                <w:rPr>
                  <w:rStyle w:val="Hipervnculo"/>
                  <w:noProof/>
                </w:rPr>
                <w:delText>3.4.2</w:delText>
              </w:r>
              <w:r w:rsidDel="00140C19">
                <w:rPr>
                  <w:rFonts w:asciiTheme="minorHAnsi" w:eastAsiaTheme="minorEastAsia" w:hAnsiTheme="minorHAnsi" w:cstheme="minorBidi"/>
                  <w:noProof/>
                  <w:szCs w:val="22"/>
                </w:rPr>
                <w:tab/>
              </w:r>
              <w:r w:rsidRPr="00F879FE" w:rsidDel="00140C19">
                <w:rPr>
                  <w:rStyle w:val="Hipervnculo"/>
                  <w:noProof/>
                </w:rPr>
                <w:delText>API de An</w:delText>
              </w:r>
              <w:r w:rsidRPr="00140C19" w:rsidDel="00140C19">
                <w:rPr>
                  <w:rStyle w:val="Hipervnculo"/>
                  <w:noProof/>
                </w:rPr>
                <w:delText>droid para NFC</w:delText>
              </w:r>
              <w:r w:rsidDel="00140C19">
                <w:rPr>
                  <w:noProof/>
                  <w:webHidden/>
                </w:rPr>
                <w:tab/>
                <w:delText>30</w:delText>
              </w:r>
            </w:del>
          </w:ins>
        </w:p>
        <w:p w14:paraId="1A61AE64" w14:textId="7268B255" w:rsidR="00A5172E" w:rsidDel="00140C19" w:rsidRDefault="00A5172E">
          <w:pPr>
            <w:pStyle w:val="TDC1"/>
            <w:rPr>
              <w:ins w:id="140" w:author="Castillo Martínez Ana" w:date="2020-09-10T18:25:00Z"/>
              <w:del w:id="141" w:author="Graván Serrano Eduardo" w:date="2020-09-11T12:37:00Z"/>
              <w:rFonts w:asciiTheme="minorHAnsi" w:eastAsiaTheme="minorEastAsia" w:hAnsiTheme="minorHAnsi" w:cstheme="minorBidi"/>
              <w:noProof/>
              <w:szCs w:val="22"/>
            </w:rPr>
          </w:pPr>
          <w:ins w:id="142" w:author="Castillo Martínez Ana" w:date="2020-09-10T18:25:00Z">
            <w:del w:id="143" w:author="Graván Serrano Eduardo" w:date="2020-09-11T12:37:00Z">
              <w:r w:rsidRPr="00F879FE" w:rsidDel="00140C19">
                <w:rPr>
                  <w:rStyle w:val="Hipervnculo"/>
                  <w:noProof/>
                </w:rPr>
                <w:delText>Desarrollo del sistema</w:delText>
              </w:r>
              <w:r w:rsidDel="00140C19">
                <w:rPr>
                  <w:noProof/>
                  <w:webHidden/>
                </w:rPr>
                <w:tab/>
                <w:delText>34</w:delText>
              </w:r>
            </w:del>
          </w:ins>
        </w:p>
        <w:p w14:paraId="306BF95D" w14:textId="502422F6" w:rsidR="00A5172E" w:rsidDel="00140C19" w:rsidRDefault="00A5172E">
          <w:pPr>
            <w:pStyle w:val="TDC2"/>
            <w:tabs>
              <w:tab w:val="left" w:pos="880"/>
              <w:tab w:val="right" w:leader="dot" w:pos="8494"/>
            </w:tabs>
            <w:rPr>
              <w:ins w:id="144" w:author="Castillo Martínez Ana" w:date="2020-09-10T18:25:00Z"/>
              <w:del w:id="145" w:author="Graván Serrano Eduardo" w:date="2020-09-11T12:37:00Z"/>
              <w:rFonts w:asciiTheme="minorHAnsi" w:eastAsiaTheme="minorEastAsia" w:hAnsiTheme="minorHAnsi" w:cstheme="minorBidi"/>
              <w:noProof/>
              <w:szCs w:val="22"/>
            </w:rPr>
          </w:pPr>
          <w:ins w:id="146" w:author="Castillo Martínez Ana" w:date="2020-09-10T18:25:00Z">
            <w:del w:id="147" w:author="Graván Serrano Eduardo" w:date="2020-09-11T12:37:00Z">
              <w:r w:rsidRPr="00F879FE" w:rsidDel="00140C19">
                <w:rPr>
                  <w:rStyle w:val="Hipervnculo"/>
                  <w:noProof/>
                </w:rPr>
                <w:delText>3.5</w:delText>
              </w:r>
              <w:r w:rsidDel="00140C19">
                <w:rPr>
                  <w:rFonts w:asciiTheme="minorHAnsi" w:eastAsiaTheme="minorEastAsia" w:hAnsiTheme="minorHAnsi" w:cstheme="minorBidi"/>
                  <w:noProof/>
                  <w:szCs w:val="22"/>
                </w:rPr>
                <w:tab/>
              </w:r>
              <w:r w:rsidRPr="00F879FE" w:rsidDel="00140C19">
                <w:rPr>
                  <w:rStyle w:val="Hipervnculo"/>
                  <w:noProof/>
                </w:rPr>
                <w:delText>Arquit</w:delText>
              </w:r>
              <w:r w:rsidRPr="00140C19" w:rsidDel="00140C19">
                <w:rPr>
                  <w:rStyle w:val="Hipervnculo"/>
                  <w:noProof/>
                </w:rPr>
                <w:delText>ectura del sistema</w:delText>
              </w:r>
              <w:r w:rsidDel="00140C19">
                <w:rPr>
                  <w:noProof/>
                  <w:webHidden/>
                </w:rPr>
                <w:tab/>
                <w:delText>34</w:delText>
              </w:r>
            </w:del>
          </w:ins>
        </w:p>
        <w:p w14:paraId="394A1FC1" w14:textId="4F854AF3" w:rsidR="00A5172E" w:rsidDel="00140C19" w:rsidRDefault="00A5172E">
          <w:pPr>
            <w:pStyle w:val="TDC2"/>
            <w:tabs>
              <w:tab w:val="left" w:pos="880"/>
              <w:tab w:val="right" w:leader="dot" w:pos="8494"/>
            </w:tabs>
            <w:rPr>
              <w:ins w:id="148" w:author="Castillo Martínez Ana" w:date="2020-09-10T18:25:00Z"/>
              <w:del w:id="149" w:author="Graván Serrano Eduardo" w:date="2020-09-11T12:37:00Z"/>
              <w:rFonts w:asciiTheme="minorHAnsi" w:eastAsiaTheme="minorEastAsia" w:hAnsiTheme="minorHAnsi" w:cstheme="minorBidi"/>
              <w:noProof/>
              <w:szCs w:val="22"/>
            </w:rPr>
          </w:pPr>
          <w:ins w:id="150" w:author="Castillo Martínez Ana" w:date="2020-09-10T18:25:00Z">
            <w:del w:id="151" w:author="Graván Serrano Eduardo" w:date="2020-09-11T12:37:00Z">
              <w:r w:rsidRPr="00F879FE" w:rsidDel="00140C19">
                <w:rPr>
                  <w:rStyle w:val="Hipervnculo"/>
                  <w:noProof/>
                </w:rPr>
                <w:delText>3.6</w:delText>
              </w:r>
              <w:r w:rsidDel="00140C19">
                <w:rPr>
                  <w:rFonts w:asciiTheme="minorHAnsi" w:eastAsiaTheme="minorEastAsia" w:hAnsiTheme="minorHAnsi" w:cstheme="minorBidi"/>
                  <w:noProof/>
                  <w:szCs w:val="22"/>
                </w:rPr>
                <w:tab/>
              </w:r>
              <w:r w:rsidRPr="00F879FE" w:rsidDel="00140C19">
                <w:rPr>
                  <w:rStyle w:val="Hipervnculo"/>
                  <w:noProof/>
                </w:rPr>
                <w:delText xml:space="preserve">Modelo de datos </w:delText>
              </w:r>
              <w:r w:rsidDel="00140C19">
                <w:rPr>
                  <w:noProof/>
                  <w:webHidden/>
                </w:rPr>
                <w:tab/>
                <w:delText>35</w:delText>
              </w:r>
            </w:del>
          </w:ins>
        </w:p>
        <w:p w14:paraId="6BB10714" w14:textId="65DB89D4" w:rsidR="00A5172E" w:rsidDel="00140C19" w:rsidRDefault="00A5172E">
          <w:pPr>
            <w:pStyle w:val="TDC2"/>
            <w:tabs>
              <w:tab w:val="left" w:pos="880"/>
              <w:tab w:val="right" w:leader="dot" w:pos="8494"/>
            </w:tabs>
            <w:rPr>
              <w:ins w:id="152" w:author="Castillo Martínez Ana" w:date="2020-09-10T18:25:00Z"/>
              <w:del w:id="153" w:author="Graván Serrano Eduardo" w:date="2020-09-11T12:37:00Z"/>
              <w:rFonts w:asciiTheme="minorHAnsi" w:eastAsiaTheme="minorEastAsia" w:hAnsiTheme="minorHAnsi" w:cstheme="minorBidi"/>
              <w:noProof/>
              <w:szCs w:val="22"/>
            </w:rPr>
          </w:pPr>
          <w:ins w:id="154" w:author="Castillo Martínez Ana" w:date="2020-09-10T18:25:00Z">
            <w:del w:id="155" w:author="Graván Serrano Eduardo" w:date="2020-09-11T12:37:00Z">
              <w:r w:rsidRPr="00F879FE" w:rsidDel="00140C19">
                <w:rPr>
                  <w:rStyle w:val="Hipervnculo"/>
                  <w:noProof/>
                </w:rPr>
                <w:delText>3.7</w:delText>
              </w:r>
              <w:r w:rsidDel="00140C19">
                <w:rPr>
                  <w:rFonts w:asciiTheme="minorHAnsi" w:eastAsiaTheme="minorEastAsia" w:hAnsiTheme="minorHAnsi" w:cstheme="minorBidi"/>
                  <w:noProof/>
                  <w:szCs w:val="22"/>
                </w:rPr>
                <w:tab/>
              </w:r>
              <w:r w:rsidRPr="00F879FE" w:rsidDel="00140C19">
                <w:rPr>
                  <w:rStyle w:val="Hipervnculo"/>
                  <w:noProof/>
                </w:rPr>
                <w:delText>ReST API y servidor HTTP</w:delText>
              </w:r>
              <w:r w:rsidDel="00140C19">
                <w:rPr>
                  <w:noProof/>
                  <w:webHidden/>
                </w:rPr>
                <w:tab/>
                <w:delText>37</w:delText>
              </w:r>
            </w:del>
          </w:ins>
        </w:p>
        <w:p w14:paraId="01696D8D" w14:textId="58598E20" w:rsidR="00A5172E" w:rsidDel="00140C19" w:rsidRDefault="00A5172E">
          <w:pPr>
            <w:pStyle w:val="TDC2"/>
            <w:tabs>
              <w:tab w:val="left" w:pos="880"/>
              <w:tab w:val="right" w:leader="dot" w:pos="8494"/>
            </w:tabs>
            <w:rPr>
              <w:ins w:id="156" w:author="Castillo Martínez Ana" w:date="2020-09-10T18:25:00Z"/>
              <w:del w:id="157" w:author="Graván Serrano Eduardo" w:date="2020-09-11T12:37:00Z"/>
              <w:rFonts w:asciiTheme="minorHAnsi" w:eastAsiaTheme="minorEastAsia" w:hAnsiTheme="minorHAnsi" w:cstheme="minorBidi"/>
              <w:noProof/>
              <w:szCs w:val="22"/>
            </w:rPr>
          </w:pPr>
          <w:ins w:id="158" w:author="Castillo Martínez Ana" w:date="2020-09-10T18:25:00Z">
            <w:del w:id="159" w:author="Graván Serrano Eduardo" w:date="2020-09-11T12:37:00Z">
              <w:r w:rsidRPr="00F879FE" w:rsidDel="00140C19">
                <w:rPr>
                  <w:rStyle w:val="Hipervnculo"/>
                  <w:noProof/>
                </w:rPr>
                <w:delText>3.8</w:delText>
              </w:r>
              <w:r w:rsidDel="00140C19">
                <w:rPr>
                  <w:rFonts w:asciiTheme="minorHAnsi" w:eastAsiaTheme="minorEastAsia" w:hAnsiTheme="minorHAnsi" w:cstheme="minorBidi"/>
                  <w:noProof/>
                  <w:szCs w:val="22"/>
                </w:rPr>
                <w:tab/>
              </w:r>
              <w:r w:rsidRPr="00F879FE" w:rsidDel="00140C19">
                <w:rPr>
                  <w:rStyle w:val="Hipervnculo"/>
                  <w:noProof/>
                </w:rPr>
                <w:delText>Aplicación Android</w:delText>
              </w:r>
              <w:r w:rsidDel="00140C19">
                <w:rPr>
                  <w:noProof/>
                  <w:webHidden/>
                </w:rPr>
                <w:tab/>
                <w:delText>46</w:delText>
              </w:r>
            </w:del>
          </w:ins>
        </w:p>
        <w:p w14:paraId="449C6143" w14:textId="094FC6EF" w:rsidR="00A5172E" w:rsidDel="00140C19" w:rsidRDefault="00A5172E">
          <w:pPr>
            <w:pStyle w:val="TDC3"/>
            <w:tabs>
              <w:tab w:val="left" w:pos="1100"/>
            </w:tabs>
            <w:rPr>
              <w:ins w:id="160" w:author="Castillo Martínez Ana" w:date="2020-09-10T18:25:00Z"/>
              <w:del w:id="161" w:author="Graván Serrano Eduardo" w:date="2020-09-11T12:37:00Z"/>
              <w:rFonts w:asciiTheme="minorHAnsi" w:eastAsiaTheme="minorEastAsia" w:hAnsiTheme="minorHAnsi" w:cstheme="minorBidi"/>
              <w:noProof/>
              <w:szCs w:val="22"/>
            </w:rPr>
          </w:pPr>
          <w:ins w:id="162" w:author="Castillo Martínez Ana" w:date="2020-09-10T18:25:00Z">
            <w:del w:id="163" w:author="Graván Serrano Eduardo" w:date="2020-09-11T12:37:00Z">
              <w:r w:rsidRPr="00F879FE" w:rsidDel="00140C19">
                <w:rPr>
                  <w:rStyle w:val="Hipervnculo"/>
                  <w:noProof/>
                </w:rPr>
                <w:delText>3.4.3</w:delText>
              </w:r>
              <w:r w:rsidDel="00140C19">
                <w:rPr>
                  <w:rFonts w:asciiTheme="minorHAnsi" w:eastAsiaTheme="minorEastAsia" w:hAnsiTheme="minorHAnsi" w:cstheme="minorBidi"/>
                  <w:noProof/>
                  <w:szCs w:val="22"/>
                </w:rPr>
                <w:tab/>
              </w:r>
              <w:r w:rsidRPr="00F879FE" w:rsidDel="00140C19">
                <w:rPr>
                  <w:rStyle w:val="Hipervnculo"/>
                  <w:noProof/>
                </w:rPr>
                <w:delText>Login, información de usuario y conexión con el servidor HTTP</w:delText>
              </w:r>
              <w:r w:rsidDel="00140C19">
                <w:rPr>
                  <w:noProof/>
                  <w:webHidden/>
                </w:rPr>
                <w:tab/>
                <w:delText>47</w:delText>
              </w:r>
            </w:del>
          </w:ins>
        </w:p>
        <w:p w14:paraId="3E4C132B" w14:textId="6B5EEDF5" w:rsidR="00A5172E" w:rsidDel="00140C19" w:rsidRDefault="00A5172E">
          <w:pPr>
            <w:pStyle w:val="TDC3"/>
            <w:tabs>
              <w:tab w:val="left" w:pos="1100"/>
            </w:tabs>
            <w:rPr>
              <w:ins w:id="164" w:author="Castillo Martínez Ana" w:date="2020-09-10T18:25:00Z"/>
              <w:del w:id="165" w:author="Graván Serrano Eduardo" w:date="2020-09-11T12:37:00Z"/>
              <w:rFonts w:asciiTheme="minorHAnsi" w:eastAsiaTheme="minorEastAsia" w:hAnsiTheme="minorHAnsi" w:cstheme="minorBidi"/>
              <w:noProof/>
              <w:szCs w:val="22"/>
            </w:rPr>
          </w:pPr>
          <w:ins w:id="166" w:author="Castillo Martínez Ana" w:date="2020-09-10T18:25:00Z">
            <w:del w:id="167" w:author="Graván Serrano Eduardo" w:date="2020-09-11T12:37:00Z">
              <w:r w:rsidRPr="00F879FE" w:rsidDel="00140C19">
                <w:rPr>
                  <w:rStyle w:val="Hipervnculo"/>
                  <w:noProof/>
                </w:rPr>
                <w:delText>3.8.1</w:delText>
              </w:r>
              <w:r w:rsidDel="00140C19">
                <w:rPr>
                  <w:rFonts w:asciiTheme="minorHAnsi" w:eastAsiaTheme="minorEastAsia" w:hAnsiTheme="minorHAnsi" w:cstheme="minorBidi"/>
                  <w:noProof/>
                  <w:szCs w:val="22"/>
                </w:rPr>
                <w:tab/>
              </w:r>
              <w:r w:rsidRPr="00F879FE" w:rsidDel="00140C19">
                <w:rPr>
                  <w:rStyle w:val="Hipervnculo"/>
                  <w:noProof/>
                </w:rPr>
                <w:delText xml:space="preserve">Actividad y servicio </w:delText>
              </w:r>
              <w:r w:rsidRPr="00140C19" w:rsidDel="00140C19">
                <w:rPr>
                  <w:rStyle w:val="Hipervnculo"/>
                  <w:noProof/>
                </w:rPr>
                <w:delText>de emulación de etiquetas</w:delText>
              </w:r>
              <w:r w:rsidDel="00140C19">
                <w:rPr>
                  <w:noProof/>
                  <w:webHidden/>
                </w:rPr>
                <w:tab/>
                <w:delText>50</w:delText>
              </w:r>
            </w:del>
          </w:ins>
        </w:p>
        <w:p w14:paraId="07883709" w14:textId="7B87EFDB" w:rsidR="00A5172E" w:rsidDel="00140C19" w:rsidRDefault="00A5172E">
          <w:pPr>
            <w:pStyle w:val="TDC3"/>
            <w:tabs>
              <w:tab w:val="left" w:pos="1100"/>
            </w:tabs>
            <w:rPr>
              <w:ins w:id="168" w:author="Castillo Martínez Ana" w:date="2020-09-10T18:25:00Z"/>
              <w:del w:id="169" w:author="Graván Serrano Eduardo" w:date="2020-09-11T12:37:00Z"/>
              <w:rFonts w:asciiTheme="minorHAnsi" w:eastAsiaTheme="minorEastAsia" w:hAnsiTheme="minorHAnsi" w:cstheme="minorBidi"/>
              <w:noProof/>
              <w:szCs w:val="22"/>
            </w:rPr>
          </w:pPr>
          <w:ins w:id="170" w:author="Castillo Martínez Ana" w:date="2020-09-10T18:25:00Z">
            <w:del w:id="171" w:author="Graván Serrano Eduardo" w:date="2020-09-11T12:37:00Z">
              <w:r w:rsidRPr="00F879FE" w:rsidDel="00140C19">
                <w:rPr>
                  <w:rStyle w:val="Hipervnculo"/>
                  <w:noProof/>
                </w:rPr>
                <w:delText>3.8.2</w:delText>
              </w:r>
              <w:r w:rsidDel="00140C19">
                <w:rPr>
                  <w:rFonts w:asciiTheme="minorHAnsi" w:eastAsiaTheme="minorEastAsia" w:hAnsiTheme="minorHAnsi" w:cstheme="minorBidi"/>
                  <w:noProof/>
                  <w:szCs w:val="22"/>
                </w:rPr>
                <w:tab/>
              </w:r>
              <w:r w:rsidRPr="00F879FE" w:rsidDel="00140C19">
                <w:rPr>
                  <w:rStyle w:val="Hipervnculo"/>
                  <w:noProof/>
                </w:rPr>
                <w:delText>Actividad de lectura de etiquetas</w:delText>
              </w:r>
              <w:r w:rsidDel="00140C19">
                <w:rPr>
                  <w:noProof/>
                  <w:webHidden/>
                </w:rPr>
                <w:tab/>
                <w:delText>58</w:delText>
              </w:r>
            </w:del>
          </w:ins>
        </w:p>
        <w:p w14:paraId="0FB402A7" w14:textId="4004FF21" w:rsidR="00A5172E" w:rsidDel="00140C19" w:rsidRDefault="00A5172E">
          <w:pPr>
            <w:pStyle w:val="TDC2"/>
            <w:tabs>
              <w:tab w:val="left" w:pos="880"/>
              <w:tab w:val="right" w:leader="dot" w:pos="8494"/>
            </w:tabs>
            <w:rPr>
              <w:ins w:id="172" w:author="Castillo Martínez Ana" w:date="2020-09-10T18:25:00Z"/>
              <w:del w:id="173" w:author="Graván Serrano Eduardo" w:date="2020-09-11T12:37:00Z"/>
              <w:rFonts w:asciiTheme="minorHAnsi" w:eastAsiaTheme="minorEastAsia" w:hAnsiTheme="minorHAnsi" w:cstheme="minorBidi"/>
              <w:noProof/>
              <w:szCs w:val="22"/>
            </w:rPr>
          </w:pPr>
          <w:ins w:id="174" w:author="Castillo Martínez Ana" w:date="2020-09-10T18:25:00Z">
            <w:del w:id="175" w:author="Graván Serrano Eduardo" w:date="2020-09-11T12:37:00Z">
              <w:r w:rsidRPr="00F879FE" w:rsidDel="00140C19">
                <w:rPr>
                  <w:rStyle w:val="Hipervnculo"/>
                  <w:noProof/>
                </w:rPr>
                <w:delText>3.9</w:delText>
              </w:r>
              <w:r w:rsidDel="00140C19">
                <w:rPr>
                  <w:rFonts w:asciiTheme="minorHAnsi" w:eastAsiaTheme="minorEastAsia" w:hAnsiTheme="minorHAnsi" w:cstheme="minorBidi"/>
                  <w:noProof/>
                  <w:szCs w:val="22"/>
                </w:rPr>
                <w:tab/>
              </w:r>
              <w:r w:rsidRPr="00F879FE" w:rsidDel="00140C19">
                <w:rPr>
                  <w:rStyle w:val="Hipervnculo"/>
                  <w:noProof/>
                </w:rPr>
                <w:delText>Aplicación de escritorio para administradores</w:delText>
              </w:r>
              <w:r w:rsidDel="00140C19">
                <w:rPr>
                  <w:noProof/>
                  <w:webHidden/>
                </w:rPr>
                <w:tab/>
                <w:delText>62</w:delText>
              </w:r>
            </w:del>
          </w:ins>
        </w:p>
        <w:p w14:paraId="07D684DB" w14:textId="7313A4DB" w:rsidR="00A5172E" w:rsidDel="00140C19" w:rsidRDefault="00A5172E">
          <w:pPr>
            <w:pStyle w:val="TDC1"/>
            <w:rPr>
              <w:ins w:id="176" w:author="Castillo Martínez Ana" w:date="2020-09-10T18:25:00Z"/>
              <w:del w:id="177" w:author="Graván Serrano Eduardo" w:date="2020-09-11T12:37:00Z"/>
              <w:rFonts w:asciiTheme="minorHAnsi" w:eastAsiaTheme="minorEastAsia" w:hAnsiTheme="minorHAnsi" w:cstheme="minorBidi"/>
              <w:noProof/>
              <w:szCs w:val="22"/>
            </w:rPr>
          </w:pPr>
          <w:ins w:id="178" w:author="Castillo Martínez Ana" w:date="2020-09-10T18:25:00Z">
            <w:del w:id="179" w:author="Graván Serrano Eduardo" w:date="2020-09-11T12:37:00Z">
              <w:r w:rsidRPr="00F879FE" w:rsidDel="00140C19">
                <w:rPr>
                  <w:rStyle w:val="Hipervnculo"/>
                  <w:noProof/>
                </w:rPr>
                <w:delText>Conclusiones</w:delText>
              </w:r>
              <w:r w:rsidDel="00140C19">
                <w:rPr>
                  <w:noProof/>
                  <w:webHidden/>
                </w:rPr>
                <w:tab/>
                <w:delText>67</w:delText>
              </w:r>
            </w:del>
          </w:ins>
        </w:p>
        <w:p w14:paraId="4BB38446" w14:textId="6E69CD09" w:rsidR="00A5172E" w:rsidDel="00140C19" w:rsidRDefault="00A5172E">
          <w:pPr>
            <w:pStyle w:val="TDC1"/>
            <w:rPr>
              <w:ins w:id="180" w:author="Castillo Martínez Ana" w:date="2020-09-10T18:25:00Z"/>
              <w:del w:id="181" w:author="Graván Serrano Eduardo" w:date="2020-09-11T12:37:00Z"/>
              <w:rFonts w:asciiTheme="minorHAnsi" w:eastAsiaTheme="minorEastAsia" w:hAnsiTheme="minorHAnsi" w:cstheme="minorBidi"/>
              <w:noProof/>
              <w:szCs w:val="22"/>
            </w:rPr>
          </w:pPr>
          <w:ins w:id="182" w:author="Castillo Martínez Ana" w:date="2020-09-10T18:25:00Z">
            <w:del w:id="183" w:author="Graván Serrano Eduardo" w:date="2020-09-11T12:37:00Z">
              <w:r w:rsidRPr="00F879FE" w:rsidDel="00140C19">
                <w:rPr>
                  <w:rStyle w:val="Hipervnculo"/>
                  <w:noProof/>
                </w:rPr>
                <w:delText>Trabajo futuro</w:delText>
              </w:r>
              <w:r w:rsidDel="00140C19">
                <w:rPr>
                  <w:noProof/>
                  <w:webHidden/>
                </w:rPr>
                <w:tab/>
                <w:delText>68</w:delText>
              </w:r>
            </w:del>
          </w:ins>
        </w:p>
        <w:p w14:paraId="40E64C8B" w14:textId="3589B339" w:rsidR="00A5172E" w:rsidDel="00140C19" w:rsidRDefault="00A5172E">
          <w:pPr>
            <w:pStyle w:val="TDC1"/>
            <w:rPr>
              <w:ins w:id="184" w:author="Castillo Martínez Ana" w:date="2020-09-10T18:25:00Z"/>
              <w:del w:id="185" w:author="Graván Serrano Eduardo" w:date="2020-09-11T12:37:00Z"/>
              <w:rFonts w:asciiTheme="minorHAnsi" w:eastAsiaTheme="minorEastAsia" w:hAnsiTheme="minorHAnsi" w:cstheme="minorBidi"/>
              <w:noProof/>
              <w:szCs w:val="22"/>
            </w:rPr>
          </w:pPr>
          <w:ins w:id="186" w:author="Castillo Martínez Ana" w:date="2020-09-10T18:25:00Z">
            <w:del w:id="187" w:author="Graván Serrano Eduardo" w:date="2020-09-11T12:37:00Z">
              <w:r w:rsidRPr="00F879FE" w:rsidDel="00140C19">
                <w:rPr>
                  <w:rStyle w:val="Hipervnculo"/>
                  <w:noProof/>
                </w:rPr>
                <w:delText>Bibliografía</w:delText>
              </w:r>
              <w:r w:rsidDel="00140C19">
                <w:rPr>
                  <w:noProof/>
                  <w:webHidden/>
                </w:rPr>
                <w:tab/>
                <w:delText>70</w:delText>
              </w:r>
            </w:del>
          </w:ins>
        </w:p>
        <w:p w14:paraId="5E13458A" w14:textId="296A0B0F" w:rsidR="00A5172E" w:rsidDel="00140C19" w:rsidRDefault="00A5172E">
          <w:pPr>
            <w:pStyle w:val="TDC1"/>
            <w:rPr>
              <w:ins w:id="188" w:author="Castillo Martínez Ana" w:date="2020-09-10T18:25:00Z"/>
              <w:del w:id="189" w:author="Graván Serrano Eduardo" w:date="2020-09-11T12:37:00Z"/>
              <w:rFonts w:asciiTheme="minorHAnsi" w:eastAsiaTheme="minorEastAsia" w:hAnsiTheme="minorHAnsi" w:cstheme="minorBidi"/>
              <w:noProof/>
              <w:szCs w:val="22"/>
            </w:rPr>
          </w:pPr>
          <w:ins w:id="190" w:author="Castillo Martínez Ana" w:date="2020-09-10T18:25:00Z">
            <w:del w:id="191" w:author="Graván Serrano Eduardo" w:date="2020-09-11T12:37:00Z">
              <w:r w:rsidRPr="00F879FE" w:rsidDel="00140C19">
                <w:rPr>
                  <w:rStyle w:val="Hipervnculo"/>
                  <w:noProof/>
                </w:rPr>
                <w:delText xml:space="preserve">Anexo A - Manual de </w:delText>
              </w:r>
              <w:r w:rsidRPr="00140C19" w:rsidDel="00140C19">
                <w:rPr>
                  <w:rStyle w:val="Hipervnculo"/>
                  <w:noProof/>
                </w:rPr>
                <w:delText>usuario</w:delText>
              </w:r>
              <w:r w:rsidDel="00140C19">
                <w:rPr>
                  <w:noProof/>
                  <w:webHidden/>
                </w:rPr>
                <w:tab/>
                <w:delText>72</w:delText>
              </w:r>
            </w:del>
          </w:ins>
        </w:p>
        <w:p w14:paraId="245F9F31" w14:textId="49412CA2" w:rsidR="00A5172E" w:rsidDel="00140C19" w:rsidRDefault="00A5172E">
          <w:pPr>
            <w:pStyle w:val="TDC2"/>
            <w:tabs>
              <w:tab w:val="right" w:leader="dot" w:pos="8494"/>
            </w:tabs>
            <w:rPr>
              <w:ins w:id="192" w:author="Castillo Martínez Ana" w:date="2020-09-10T18:25:00Z"/>
              <w:del w:id="193" w:author="Graván Serrano Eduardo" w:date="2020-09-11T12:37:00Z"/>
              <w:rFonts w:asciiTheme="minorHAnsi" w:eastAsiaTheme="minorEastAsia" w:hAnsiTheme="minorHAnsi" w:cstheme="minorBidi"/>
              <w:noProof/>
              <w:szCs w:val="22"/>
            </w:rPr>
          </w:pPr>
          <w:ins w:id="194" w:author="Castillo Martínez Ana" w:date="2020-09-10T18:25:00Z">
            <w:del w:id="195" w:author="Graván Serrano Eduardo" w:date="2020-09-11T12:37:00Z">
              <w:r w:rsidRPr="00F879FE" w:rsidDel="00140C19">
                <w:rPr>
                  <w:rStyle w:val="Hipervnculo"/>
                  <w:rFonts w:eastAsia="Yu Mincho"/>
                  <w:noProof/>
                </w:rPr>
                <w:delText>8.1 Aplicación Android</w:delText>
              </w:r>
              <w:r w:rsidDel="00140C19">
                <w:rPr>
                  <w:noProof/>
                  <w:webHidden/>
                </w:rPr>
                <w:tab/>
                <w:delText>72</w:delText>
              </w:r>
            </w:del>
          </w:ins>
        </w:p>
        <w:p w14:paraId="036AEF66" w14:textId="3C75904B" w:rsidR="00A5172E" w:rsidDel="00140C19" w:rsidRDefault="00A5172E">
          <w:pPr>
            <w:pStyle w:val="TDC3"/>
            <w:rPr>
              <w:ins w:id="196" w:author="Castillo Martínez Ana" w:date="2020-09-10T18:25:00Z"/>
              <w:del w:id="197" w:author="Graván Serrano Eduardo" w:date="2020-09-11T12:37:00Z"/>
              <w:rFonts w:asciiTheme="minorHAnsi" w:eastAsiaTheme="minorEastAsia" w:hAnsiTheme="minorHAnsi" w:cstheme="minorBidi"/>
              <w:noProof/>
              <w:szCs w:val="22"/>
            </w:rPr>
          </w:pPr>
          <w:ins w:id="198" w:author="Castillo Martínez Ana" w:date="2020-09-10T18:25:00Z">
            <w:del w:id="199" w:author="Graván Serrano Eduardo" w:date="2020-09-11T12:37:00Z">
              <w:r w:rsidRPr="00F879FE" w:rsidDel="00140C19">
                <w:rPr>
                  <w:rStyle w:val="Hipervnculo"/>
                  <w:rFonts w:eastAsia="Yu Mincho"/>
                  <w:noProof/>
                </w:rPr>
                <w:delText>8.1.1 Empleado</w:delText>
              </w:r>
              <w:r w:rsidDel="00140C19">
                <w:rPr>
                  <w:noProof/>
                  <w:webHidden/>
                </w:rPr>
                <w:tab/>
                <w:delText>73</w:delText>
              </w:r>
            </w:del>
          </w:ins>
        </w:p>
        <w:p w14:paraId="386ED24E" w14:textId="0F0E4B16" w:rsidR="00A5172E" w:rsidDel="00140C19" w:rsidRDefault="00A5172E">
          <w:pPr>
            <w:pStyle w:val="TDC3"/>
            <w:rPr>
              <w:ins w:id="200" w:author="Castillo Martínez Ana" w:date="2020-09-10T18:25:00Z"/>
              <w:del w:id="201" w:author="Graván Serrano Eduardo" w:date="2020-09-11T12:37:00Z"/>
              <w:rFonts w:asciiTheme="minorHAnsi" w:eastAsiaTheme="minorEastAsia" w:hAnsiTheme="minorHAnsi" w:cstheme="minorBidi"/>
              <w:noProof/>
              <w:szCs w:val="22"/>
            </w:rPr>
          </w:pPr>
          <w:ins w:id="202" w:author="Castillo Martínez Ana" w:date="2020-09-10T18:25:00Z">
            <w:del w:id="203" w:author="Graván Serrano Eduardo" w:date="2020-09-11T12:37:00Z">
              <w:r w:rsidRPr="00F879FE" w:rsidDel="00140C19">
                <w:rPr>
                  <w:rStyle w:val="Hipervnculo"/>
                  <w:rFonts w:eastAsia="Yu Mincho"/>
                  <w:noProof/>
                </w:rPr>
                <w:delText xml:space="preserve">8.1.2 </w:delText>
              </w:r>
              <w:r w:rsidRPr="00140C19" w:rsidDel="00140C19">
                <w:rPr>
                  <w:rStyle w:val="Hipervnculo"/>
                  <w:rFonts w:eastAsia="Yu Mincho"/>
                  <w:noProof/>
                </w:rPr>
                <w:delText>Administrador</w:delText>
              </w:r>
              <w:r w:rsidDel="00140C19">
                <w:rPr>
                  <w:noProof/>
                  <w:webHidden/>
                </w:rPr>
                <w:tab/>
                <w:delText>77</w:delText>
              </w:r>
            </w:del>
          </w:ins>
        </w:p>
        <w:p w14:paraId="0E86C14C" w14:textId="6DE16757" w:rsidR="00A5172E" w:rsidDel="00140C19" w:rsidRDefault="00A5172E">
          <w:pPr>
            <w:pStyle w:val="TDC2"/>
            <w:tabs>
              <w:tab w:val="right" w:leader="dot" w:pos="8494"/>
            </w:tabs>
            <w:rPr>
              <w:ins w:id="204" w:author="Castillo Martínez Ana" w:date="2020-09-10T18:25:00Z"/>
              <w:del w:id="205" w:author="Graván Serrano Eduardo" w:date="2020-09-11T12:37:00Z"/>
              <w:rFonts w:asciiTheme="minorHAnsi" w:eastAsiaTheme="minorEastAsia" w:hAnsiTheme="minorHAnsi" w:cstheme="minorBidi"/>
              <w:noProof/>
              <w:szCs w:val="22"/>
            </w:rPr>
          </w:pPr>
          <w:ins w:id="206" w:author="Castillo Martínez Ana" w:date="2020-09-10T18:25:00Z">
            <w:del w:id="207" w:author="Graván Serrano Eduardo" w:date="2020-09-11T12:37:00Z">
              <w:r w:rsidRPr="00F879FE" w:rsidDel="00140C19">
                <w:rPr>
                  <w:rStyle w:val="Hipervnculo"/>
                  <w:noProof/>
                </w:rPr>
                <w:delText>8.2 Panel de administración</w:delText>
              </w:r>
              <w:r w:rsidDel="00140C19">
                <w:rPr>
                  <w:noProof/>
                  <w:webHidden/>
                </w:rPr>
                <w:tab/>
                <w:delText>81</w:delText>
              </w:r>
            </w:del>
          </w:ins>
        </w:p>
        <w:p w14:paraId="38B59AFF" w14:textId="64809066" w:rsidR="008D7A60" w:rsidDel="00140C19" w:rsidRDefault="008D7A60">
          <w:pPr>
            <w:pStyle w:val="TDC1"/>
            <w:rPr>
              <w:del w:id="208" w:author="Graván Serrano Eduardo" w:date="2020-09-11T12:37:00Z"/>
              <w:rFonts w:asciiTheme="minorHAnsi" w:eastAsiaTheme="minorEastAsia" w:hAnsiTheme="minorHAnsi" w:cstheme="minorBidi"/>
              <w:noProof/>
              <w:szCs w:val="22"/>
            </w:rPr>
          </w:pPr>
          <w:del w:id="209" w:author="Graván Serrano Eduardo" w:date="2020-09-11T12:37:00Z">
            <w:r w:rsidRPr="00A5172E" w:rsidDel="00140C19">
              <w:rPr>
                <w:rStyle w:val="Hipervnculo"/>
                <w:noProof/>
              </w:rPr>
              <w:delText>Resumen</w:delText>
            </w:r>
            <w:r w:rsidDel="00140C19">
              <w:rPr>
                <w:noProof/>
                <w:webHidden/>
              </w:rPr>
              <w:tab/>
              <w:delText>11</w:delText>
            </w:r>
          </w:del>
        </w:p>
        <w:p w14:paraId="2A07FD3C" w14:textId="4EF6C91A" w:rsidR="008D7A60" w:rsidDel="00140C19" w:rsidRDefault="008D7A60">
          <w:pPr>
            <w:pStyle w:val="TDC1"/>
            <w:rPr>
              <w:del w:id="210" w:author="Graván Serrano Eduardo" w:date="2020-09-11T12:37:00Z"/>
              <w:rFonts w:asciiTheme="minorHAnsi" w:eastAsiaTheme="minorEastAsia" w:hAnsiTheme="minorHAnsi" w:cstheme="minorBidi"/>
              <w:noProof/>
              <w:szCs w:val="22"/>
            </w:rPr>
          </w:pPr>
          <w:del w:id="211" w:author="Graván Serrano Eduardo" w:date="2020-09-11T12:37:00Z">
            <w:r w:rsidRPr="00A5172E" w:rsidDel="00140C19">
              <w:rPr>
                <w:rStyle w:val="Hipervnculo"/>
                <w:noProof/>
                <w:lang w:val="en-GB"/>
              </w:rPr>
              <w:delText>Abstract</w:delText>
            </w:r>
            <w:r w:rsidDel="00140C19">
              <w:rPr>
                <w:noProof/>
                <w:webHidden/>
              </w:rPr>
              <w:tab/>
              <w:delText>12</w:delText>
            </w:r>
          </w:del>
        </w:p>
        <w:p w14:paraId="0F8A9D0C" w14:textId="437974EB" w:rsidR="008D7A60" w:rsidDel="00140C19" w:rsidRDefault="008D7A60">
          <w:pPr>
            <w:pStyle w:val="TDC1"/>
            <w:rPr>
              <w:del w:id="212" w:author="Graván Serrano Eduardo" w:date="2020-09-11T12:37:00Z"/>
              <w:rFonts w:asciiTheme="minorHAnsi" w:eastAsiaTheme="minorEastAsia" w:hAnsiTheme="minorHAnsi" w:cstheme="minorBidi"/>
              <w:noProof/>
              <w:szCs w:val="22"/>
            </w:rPr>
          </w:pPr>
          <w:del w:id="213" w:author="Graván Serrano Eduardo" w:date="2020-09-11T12:37:00Z">
            <w:r w:rsidRPr="00A5172E" w:rsidDel="00140C19">
              <w:rPr>
                <w:rStyle w:val="Hipervnculo"/>
                <w:noProof/>
              </w:rPr>
              <w:delText>1.</w:delText>
            </w:r>
            <w:r w:rsidDel="00140C19">
              <w:rPr>
                <w:rFonts w:asciiTheme="minorHAnsi" w:eastAsiaTheme="minorEastAsia" w:hAnsiTheme="minorHAnsi" w:cstheme="minorBidi"/>
                <w:noProof/>
                <w:szCs w:val="22"/>
              </w:rPr>
              <w:tab/>
            </w:r>
            <w:r w:rsidRPr="00A5172E" w:rsidDel="00140C19">
              <w:rPr>
                <w:rStyle w:val="Hipervnculo"/>
                <w:noProof/>
              </w:rPr>
              <w:delText>Introducción</w:delText>
            </w:r>
            <w:r w:rsidDel="00140C19">
              <w:rPr>
                <w:noProof/>
                <w:webHidden/>
              </w:rPr>
              <w:tab/>
              <w:delText>13</w:delText>
            </w:r>
          </w:del>
        </w:p>
        <w:p w14:paraId="53B79C51" w14:textId="434257C0" w:rsidR="008D7A60" w:rsidDel="00140C19" w:rsidRDefault="008D7A60">
          <w:pPr>
            <w:pStyle w:val="TDC1"/>
            <w:rPr>
              <w:del w:id="214" w:author="Graván Serrano Eduardo" w:date="2020-09-11T12:37:00Z"/>
              <w:rFonts w:asciiTheme="minorHAnsi" w:eastAsiaTheme="minorEastAsia" w:hAnsiTheme="minorHAnsi" w:cstheme="minorBidi"/>
              <w:noProof/>
              <w:szCs w:val="22"/>
            </w:rPr>
          </w:pPr>
          <w:del w:id="215" w:author="Graván Serrano Eduardo" w:date="2020-09-11T12:37:00Z">
            <w:r w:rsidRPr="00A5172E" w:rsidDel="00140C19">
              <w:rPr>
                <w:rStyle w:val="Hipervnculo"/>
                <w:noProof/>
              </w:rPr>
              <w:delText>2.</w:delText>
            </w:r>
            <w:r w:rsidDel="00140C19">
              <w:rPr>
                <w:rFonts w:asciiTheme="minorHAnsi" w:eastAsiaTheme="minorEastAsia" w:hAnsiTheme="minorHAnsi" w:cstheme="minorBidi"/>
                <w:noProof/>
                <w:szCs w:val="22"/>
              </w:rPr>
              <w:tab/>
            </w:r>
            <w:r w:rsidRPr="00A5172E" w:rsidDel="00140C19">
              <w:rPr>
                <w:rStyle w:val="Hipervnculo"/>
                <w:noProof/>
              </w:rPr>
              <w:delText>Objetivo</w:delText>
            </w:r>
            <w:r w:rsidDel="00140C19">
              <w:rPr>
                <w:noProof/>
                <w:webHidden/>
              </w:rPr>
              <w:tab/>
              <w:delText>15</w:delText>
            </w:r>
          </w:del>
        </w:p>
        <w:p w14:paraId="45F4A9CA" w14:textId="6C10707F" w:rsidR="008D7A60" w:rsidDel="00140C19" w:rsidRDefault="008D7A60">
          <w:pPr>
            <w:pStyle w:val="TDC1"/>
            <w:rPr>
              <w:del w:id="216" w:author="Graván Serrano Eduardo" w:date="2020-09-11T12:37:00Z"/>
              <w:rFonts w:asciiTheme="minorHAnsi" w:eastAsiaTheme="minorEastAsia" w:hAnsiTheme="minorHAnsi" w:cstheme="minorBidi"/>
              <w:noProof/>
              <w:szCs w:val="22"/>
            </w:rPr>
          </w:pPr>
          <w:del w:id="217" w:author="Graván Serrano Eduardo" w:date="2020-09-11T12:37:00Z">
            <w:r w:rsidRPr="00A5172E" w:rsidDel="00140C19">
              <w:rPr>
                <w:rStyle w:val="Hipervnculo"/>
                <w:noProof/>
              </w:rPr>
              <w:delText>3.</w:delText>
            </w:r>
            <w:r w:rsidDel="00140C19">
              <w:rPr>
                <w:rFonts w:asciiTheme="minorHAnsi" w:eastAsiaTheme="minorEastAsia" w:hAnsiTheme="minorHAnsi" w:cstheme="minorBidi"/>
                <w:noProof/>
                <w:szCs w:val="22"/>
              </w:rPr>
              <w:tab/>
            </w:r>
            <w:r w:rsidRPr="00A5172E" w:rsidDel="00140C19">
              <w:rPr>
                <w:rStyle w:val="Hipervnculo"/>
                <w:noProof/>
              </w:rPr>
              <w:delText>Estado del arte</w:delText>
            </w:r>
            <w:r w:rsidDel="00140C19">
              <w:rPr>
                <w:noProof/>
                <w:webHidden/>
              </w:rPr>
              <w:tab/>
              <w:delText>16</w:delText>
            </w:r>
          </w:del>
        </w:p>
        <w:p w14:paraId="56228678" w14:textId="40CB4F2F" w:rsidR="008D7A60" w:rsidDel="00140C19" w:rsidRDefault="008D7A60">
          <w:pPr>
            <w:pStyle w:val="TDC2"/>
            <w:tabs>
              <w:tab w:val="left" w:pos="880"/>
              <w:tab w:val="right" w:leader="dot" w:pos="8494"/>
            </w:tabs>
            <w:rPr>
              <w:del w:id="218" w:author="Graván Serrano Eduardo" w:date="2020-09-11T12:37:00Z"/>
              <w:rFonts w:asciiTheme="minorHAnsi" w:eastAsiaTheme="minorEastAsia" w:hAnsiTheme="minorHAnsi" w:cstheme="minorBidi"/>
              <w:noProof/>
              <w:szCs w:val="22"/>
            </w:rPr>
          </w:pPr>
          <w:del w:id="219" w:author="Graván Serrano Eduardo" w:date="2020-09-11T12:37:00Z">
            <w:r w:rsidRPr="00A5172E" w:rsidDel="00140C19">
              <w:rPr>
                <w:rStyle w:val="Hipervnculo"/>
                <w:noProof/>
              </w:rPr>
              <w:delText>3.1</w:delText>
            </w:r>
            <w:r w:rsidDel="00140C19">
              <w:rPr>
                <w:rFonts w:asciiTheme="minorHAnsi" w:eastAsiaTheme="minorEastAsia" w:hAnsiTheme="minorHAnsi" w:cstheme="minorBidi"/>
                <w:noProof/>
                <w:szCs w:val="22"/>
              </w:rPr>
              <w:tab/>
            </w:r>
            <w:r w:rsidRPr="00A5172E" w:rsidDel="00140C19">
              <w:rPr>
                <w:rStyle w:val="Hipervnculo"/>
                <w:noProof/>
              </w:rPr>
              <w:delText>Estudio del uso de dispositivos móviles como herramienta de control de asistencia</w:delText>
            </w:r>
            <w:r w:rsidDel="00140C19">
              <w:rPr>
                <w:noProof/>
                <w:webHidden/>
              </w:rPr>
              <w:tab/>
              <w:delText>16</w:delText>
            </w:r>
          </w:del>
        </w:p>
        <w:p w14:paraId="058D8C81" w14:textId="46586C20" w:rsidR="008D7A60" w:rsidDel="00140C19" w:rsidRDefault="008D7A60">
          <w:pPr>
            <w:pStyle w:val="TDC2"/>
            <w:tabs>
              <w:tab w:val="left" w:pos="880"/>
              <w:tab w:val="right" w:leader="dot" w:pos="8494"/>
            </w:tabs>
            <w:rPr>
              <w:del w:id="220" w:author="Graván Serrano Eduardo" w:date="2020-09-11T12:37:00Z"/>
              <w:rFonts w:asciiTheme="minorHAnsi" w:eastAsiaTheme="minorEastAsia" w:hAnsiTheme="minorHAnsi" w:cstheme="minorBidi"/>
              <w:noProof/>
              <w:szCs w:val="22"/>
            </w:rPr>
          </w:pPr>
          <w:del w:id="221" w:author="Graván Serrano Eduardo" w:date="2020-09-11T12:37:00Z">
            <w:r w:rsidRPr="00A5172E" w:rsidDel="00140C19">
              <w:rPr>
                <w:rStyle w:val="Hipervnculo"/>
                <w:noProof/>
              </w:rPr>
              <w:delText>3.2</w:delText>
            </w:r>
            <w:r w:rsidDel="00140C19">
              <w:rPr>
                <w:rFonts w:asciiTheme="minorHAnsi" w:eastAsiaTheme="minorEastAsia" w:hAnsiTheme="minorHAnsi" w:cstheme="minorBidi"/>
                <w:noProof/>
                <w:szCs w:val="22"/>
              </w:rPr>
              <w:tab/>
            </w:r>
            <w:r w:rsidRPr="00A5172E" w:rsidDel="00140C19">
              <w:rPr>
                <w:rStyle w:val="Hipervnculo"/>
                <w:noProof/>
              </w:rPr>
              <w:delText>Estudio de aplicaciones existentes en el mercado para el control de asistencia</w:delText>
            </w:r>
            <w:r w:rsidDel="00140C19">
              <w:rPr>
                <w:noProof/>
                <w:webHidden/>
              </w:rPr>
              <w:tab/>
              <w:delText>16</w:delText>
            </w:r>
          </w:del>
        </w:p>
        <w:p w14:paraId="2253DB5A" w14:textId="0445A3DC" w:rsidR="008D7A60" w:rsidDel="00140C19" w:rsidRDefault="008D7A60">
          <w:pPr>
            <w:pStyle w:val="TDC2"/>
            <w:tabs>
              <w:tab w:val="left" w:pos="880"/>
              <w:tab w:val="right" w:leader="dot" w:pos="8494"/>
            </w:tabs>
            <w:rPr>
              <w:del w:id="222" w:author="Graván Serrano Eduardo" w:date="2020-09-11T12:37:00Z"/>
              <w:rFonts w:asciiTheme="minorHAnsi" w:eastAsiaTheme="minorEastAsia" w:hAnsiTheme="minorHAnsi" w:cstheme="minorBidi"/>
              <w:noProof/>
              <w:szCs w:val="22"/>
            </w:rPr>
          </w:pPr>
          <w:del w:id="223" w:author="Graván Serrano Eduardo" w:date="2020-09-11T12:37:00Z">
            <w:r w:rsidRPr="00A5172E" w:rsidDel="00140C19">
              <w:rPr>
                <w:rStyle w:val="Hipervnculo"/>
                <w:noProof/>
              </w:rPr>
              <w:delText>3.3</w:delText>
            </w:r>
            <w:r w:rsidDel="00140C19">
              <w:rPr>
                <w:rFonts w:asciiTheme="minorHAnsi" w:eastAsiaTheme="minorEastAsia" w:hAnsiTheme="minorHAnsi" w:cstheme="minorBidi"/>
                <w:noProof/>
                <w:szCs w:val="22"/>
              </w:rPr>
              <w:tab/>
            </w:r>
            <w:r w:rsidRPr="00A5172E" w:rsidDel="00140C19">
              <w:rPr>
                <w:rStyle w:val="Hipervnculo"/>
                <w:noProof/>
              </w:rPr>
              <w:delText>Estudio de la tecnología NFC</w:delText>
            </w:r>
            <w:r w:rsidDel="00140C19">
              <w:rPr>
                <w:noProof/>
                <w:webHidden/>
              </w:rPr>
              <w:tab/>
              <w:delText>18</w:delText>
            </w:r>
          </w:del>
        </w:p>
        <w:p w14:paraId="0612BECD" w14:textId="4D044DA4" w:rsidR="008D7A60" w:rsidDel="00140C19" w:rsidRDefault="008D7A60">
          <w:pPr>
            <w:pStyle w:val="TDC3"/>
            <w:tabs>
              <w:tab w:val="left" w:pos="1100"/>
            </w:tabs>
            <w:rPr>
              <w:del w:id="224" w:author="Graván Serrano Eduardo" w:date="2020-09-11T12:37:00Z"/>
              <w:rFonts w:asciiTheme="minorHAnsi" w:eastAsiaTheme="minorEastAsia" w:hAnsiTheme="minorHAnsi" w:cstheme="minorBidi"/>
              <w:noProof/>
              <w:szCs w:val="22"/>
            </w:rPr>
          </w:pPr>
          <w:del w:id="225" w:author="Graván Serrano Eduardo" w:date="2020-09-11T12:37:00Z">
            <w:r w:rsidRPr="00A5172E" w:rsidDel="00140C19">
              <w:rPr>
                <w:rStyle w:val="Hipervnculo"/>
                <w:noProof/>
              </w:rPr>
              <w:delText>3.3.1</w:delText>
            </w:r>
            <w:r w:rsidDel="00140C19">
              <w:rPr>
                <w:rFonts w:asciiTheme="minorHAnsi" w:eastAsiaTheme="minorEastAsia" w:hAnsiTheme="minorHAnsi" w:cstheme="minorBidi"/>
                <w:noProof/>
                <w:szCs w:val="22"/>
              </w:rPr>
              <w:tab/>
            </w:r>
            <w:r w:rsidRPr="00A5172E" w:rsidDel="00140C19">
              <w:rPr>
                <w:rStyle w:val="Hipervnculo"/>
                <w:noProof/>
              </w:rPr>
              <w:delText>NFC Forum Type 4 Tags</w:delText>
            </w:r>
            <w:r w:rsidDel="00140C19">
              <w:rPr>
                <w:noProof/>
                <w:webHidden/>
              </w:rPr>
              <w:tab/>
              <w:delText>21</w:delText>
            </w:r>
          </w:del>
        </w:p>
        <w:p w14:paraId="182E6D4E" w14:textId="0B4D1AB0" w:rsidR="008D7A60" w:rsidDel="00140C19" w:rsidRDefault="008D7A60">
          <w:pPr>
            <w:pStyle w:val="TDC2"/>
            <w:tabs>
              <w:tab w:val="left" w:pos="880"/>
              <w:tab w:val="right" w:leader="dot" w:pos="8494"/>
            </w:tabs>
            <w:rPr>
              <w:del w:id="226" w:author="Graván Serrano Eduardo" w:date="2020-09-11T12:37:00Z"/>
              <w:rFonts w:asciiTheme="minorHAnsi" w:eastAsiaTheme="minorEastAsia" w:hAnsiTheme="minorHAnsi" w:cstheme="minorBidi"/>
              <w:noProof/>
              <w:szCs w:val="22"/>
            </w:rPr>
          </w:pPr>
          <w:del w:id="227" w:author="Graván Serrano Eduardo" w:date="2020-09-11T12:37:00Z">
            <w:r w:rsidRPr="00A5172E" w:rsidDel="00140C19">
              <w:rPr>
                <w:rStyle w:val="Hipervnculo"/>
                <w:noProof/>
              </w:rPr>
              <w:delText>3.4</w:delText>
            </w:r>
            <w:r w:rsidDel="00140C19">
              <w:rPr>
                <w:rFonts w:asciiTheme="minorHAnsi" w:eastAsiaTheme="minorEastAsia" w:hAnsiTheme="minorHAnsi" w:cstheme="minorBidi"/>
                <w:noProof/>
                <w:szCs w:val="22"/>
              </w:rPr>
              <w:tab/>
            </w:r>
            <w:r w:rsidRPr="00A5172E" w:rsidDel="00140C19">
              <w:rPr>
                <w:rStyle w:val="Hipervnculo"/>
                <w:noProof/>
              </w:rPr>
              <w:delText>Sistema Android y API de NFC</w:delText>
            </w:r>
            <w:r w:rsidDel="00140C19">
              <w:rPr>
                <w:noProof/>
                <w:webHidden/>
              </w:rPr>
              <w:tab/>
              <w:delText>23</w:delText>
            </w:r>
          </w:del>
        </w:p>
        <w:p w14:paraId="482410F8" w14:textId="778C30CD" w:rsidR="008D7A60" w:rsidDel="00140C19" w:rsidRDefault="008D7A60">
          <w:pPr>
            <w:pStyle w:val="TDC3"/>
            <w:tabs>
              <w:tab w:val="left" w:pos="1100"/>
            </w:tabs>
            <w:rPr>
              <w:del w:id="228" w:author="Graván Serrano Eduardo" w:date="2020-09-11T12:37:00Z"/>
              <w:rFonts w:asciiTheme="minorHAnsi" w:eastAsiaTheme="minorEastAsia" w:hAnsiTheme="minorHAnsi" w:cstheme="minorBidi"/>
              <w:noProof/>
              <w:szCs w:val="22"/>
            </w:rPr>
          </w:pPr>
          <w:del w:id="229" w:author="Graván Serrano Eduardo" w:date="2020-09-11T12:37:00Z">
            <w:r w:rsidRPr="00A5172E" w:rsidDel="00140C19">
              <w:rPr>
                <w:rStyle w:val="Hipervnculo"/>
                <w:noProof/>
              </w:rPr>
              <w:delText>3.4.1</w:delText>
            </w:r>
            <w:r w:rsidDel="00140C19">
              <w:rPr>
                <w:rFonts w:asciiTheme="minorHAnsi" w:eastAsiaTheme="minorEastAsia" w:hAnsiTheme="minorHAnsi" w:cstheme="minorBidi"/>
                <w:noProof/>
                <w:szCs w:val="22"/>
              </w:rPr>
              <w:tab/>
            </w:r>
            <w:r w:rsidRPr="00A5172E" w:rsidDel="00140C19">
              <w:rPr>
                <w:rStyle w:val="Hipervnculo"/>
                <w:noProof/>
              </w:rPr>
              <w:delText>Visión general de la API de Android</w:delText>
            </w:r>
            <w:r w:rsidDel="00140C19">
              <w:rPr>
                <w:noProof/>
                <w:webHidden/>
              </w:rPr>
              <w:tab/>
              <w:delText>25</w:delText>
            </w:r>
          </w:del>
        </w:p>
        <w:p w14:paraId="2AABC673" w14:textId="2C90DC1F" w:rsidR="008D7A60" w:rsidDel="00140C19" w:rsidRDefault="008D7A60">
          <w:pPr>
            <w:pStyle w:val="TDC3"/>
            <w:tabs>
              <w:tab w:val="left" w:pos="1100"/>
            </w:tabs>
            <w:rPr>
              <w:del w:id="230" w:author="Graván Serrano Eduardo" w:date="2020-09-11T12:37:00Z"/>
              <w:rFonts w:asciiTheme="minorHAnsi" w:eastAsiaTheme="minorEastAsia" w:hAnsiTheme="minorHAnsi" w:cstheme="minorBidi"/>
              <w:noProof/>
              <w:szCs w:val="22"/>
            </w:rPr>
          </w:pPr>
          <w:del w:id="231" w:author="Graván Serrano Eduardo" w:date="2020-09-11T12:37:00Z">
            <w:r w:rsidRPr="00A5172E" w:rsidDel="00140C19">
              <w:rPr>
                <w:rStyle w:val="Hipervnculo"/>
                <w:noProof/>
              </w:rPr>
              <w:delText>3.4.2</w:delText>
            </w:r>
            <w:r w:rsidDel="00140C19">
              <w:rPr>
                <w:rFonts w:asciiTheme="minorHAnsi" w:eastAsiaTheme="minorEastAsia" w:hAnsiTheme="minorHAnsi" w:cstheme="minorBidi"/>
                <w:noProof/>
                <w:szCs w:val="22"/>
              </w:rPr>
              <w:tab/>
            </w:r>
            <w:r w:rsidRPr="00A5172E" w:rsidDel="00140C19">
              <w:rPr>
                <w:rStyle w:val="Hipervnculo"/>
                <w:noProof/>
              </w:rPr>
              <w:delText>API de Android para NFC</w:delText>
            </w:r>
            <w:r w:rsidDel="00140C19">
              <w:rPr>
                <w:noProof/>
                <w:webHidden/>
              </w:rPr>
              <w:tab/>
              <w:delText>28</w:delText>
            </w:r>
          </w:del>
        </w:p>
        <w:p w14:paraId="1AE8E0C7" w14:textId="65525227" w:rsidR="008D7A60" w:rsidDel="00140C19" w:rsidRDefault="008D7A60">
          <w:pPr>
            <w:pStyle w:val="TDC1"/>
            <w:rPr>
              <w:del w:id="232" w:author="Graván Serrano Eduardo" w:date="2020-09-11T12:37:00Z"/>
              <w:rFonts w:asciiTheme="minorHAnsi" w:eastAsiaTheme="minorEastAsia" w:hAnsiTheme="minorHAnsi" w:cstheme="minorBidi"/>
              <w:noProof/>
              <w:szCs w:val="22"/>
            </w:rPr>
          </w:pPr>
          <w:del w:id="233" w:author="Graván Serrano Eduardo" w:date="2020-09-11T12:37:00Z">
            <w:r w:rsidRPr="00A5172E" w:rsidDel="00140C19">
              <w:rPr>
                <w:rStyle w:val="Hipervnculo"/>
                <w:noProof/>
              </w:rPr>
              <w:delText>4.</w:delText>
            </w:r>
            <w:r w:rsidDel="00140C19">
              <w:rPr>
                <w:rFonts w:asciiTheme="minorHAnsi" w:eastAsiaTheme="minorEastAsia" w:hAnsiTheme="minorHAnsi" w:cstheme="minorBidi"/>
                <w:noProof/>
                <w:szCs w:val="22"/>
              </w:rPr>
              <w:tab/>
            </w:r>
            <w:r w:rsidRPr="00A5172E" w:rsidDel="00140C19">
              <w:rPr>
                <w:rStyle w:val="Hipervnculo"/>
                <w:noProof/>
              </w:rPr>
              <w:delText>Desarrollo del sistema</w:delText>
            </w:r>
            <w:r w:rsidDel="00140C19">
              <w:rPr>
                <w:noProof/>
                <w:webHidden/>
              </w:rPr>
              <w:tab/>
              <w:delText>32</w:delText>
            </w:r>
          </w:del>
        </w:p>
        <w:p w14:paraId="7303F234" w14:textId="49A3378E" w:rsidR="008D7A60" w:rsidDel="00140C19" w:rsidRDefault="008D7A60">
          <w:pPr>
            <w:pStyle w:val="TDC2"/>
            <w:tabs>
              <w:tab w:val="left" w:pos="880"/>
              <w:tab w:val="right" w:leader="dot" w:pos="8494"/>
            </w:tabs>
            <w:rPr>
              <w:del w:id="234" w:author="Graván Serrano Eduardo" w:date="2020-09-11T12:37:00Z"/>
              <w:rFonts w:asciiTheme="minorHAnsi" w:eastAsiaTheme="minorEastAsia" w:hAnsiTheme="minorHAnsi" w:cstheme="minorBidi"/>
              <w:noProof/>
              <w:szCs w:val="22"/>
            </w:rPr>
          </w:pPr>
          <w:del w:id="235" w:author="Graván Serrano Eduardo" w:date="2020-09-11T12:37:00Z">
            <w:r w:rsidRPr="00A5172E" w:rsidDel="00140C19">
              <w:rPr>
                <w:rStyle w:val="Hipervnculo"/>
                <w:noProof/>
              </w:rPr>
              <w:delText>4.1</w:delText>
            </w:r>
            <w:r w:rsidDel="00140C19">
              <w:rPr>
                <w:rFonts w:asciiTheme="minorHAnsi" w:eastAsiaTheme="minorEastAsia" w:hAnsiTheme="minorHAnsi" w:cstheme="minorBidi"/>
                <w:noProof/>
                <w:szCs w:val="22"/>
              </w:rPr>
              <w:tab/>
            </w:r>
            <w:r w:rsidRPr="00A5172E" w:rsidDel="00140C19">
              <w:rPr>
                <w:rStyle w:val="Hipervnculo"/>
                <w:noProof/>
              </w:rPr>
              <w:delText>Arquitectura del sistema</w:delText>
            </w:r>
            <w:r w:rsidDel="00140C19">
              <w:rPr>
                <w:noProof/>
                <w:webHidden/>
              </w:rPr>
              <w:tab/>
              <w:delText>32</w:delText>
            </w:r>
          </w:del>
        </w:p>
        <w:p w14:paraId="796FB2C4" w14:textId="6C8BB43B" w:rsidR="008D7A60" w:rsidDel="00140C19" w:rsidRDefault="008D7A60">
          <w:pPr>
            <w:pStyle w:val="TDC3"/>
            <w:tabs>
              <w:tab w:val="left" w:pos="1100"/>
            </w:tabs>
            <w:rPr>
              <w:del w:id="236" w:author="Graván Serrano Eduardo" w:date="2020-09-11T12:37:00Z"/>
              <w:rFonts w:asciiTheme="minorHAnsi" w:eastAsiaTheme="minorEastAsia" w:hAnsiTheme="minorHAnsi" w:cstheme="minorBidi"/>
              <w:noProof/>
              <w:szCs w:val="22"/>
            </w:rPr>
          </w:pPr>
          <w:del w:id="237" w:author="Graván Serrano Eduardo" w:date="2020-09-11T12:37:00Z">
            <w:r w:rsidRPr="00A5172E" w:rsidDel="00140C19">
              <w:rPr>
                <w:rStyle w:val="Hipervnculo"/>
                <w:noProof/>
              </w:rPr>
              <w:delText>4.1.1</w:delText>
            </w:r>
            <w:r w:rsidDel="00140C19">
              <w:rPr>
                <w:rFonts w:asciiTheme="minorHAnsi" w:eastAsiaTheme="minorEastAsia" w:hAnsiTheme="minorHAnsi" w:cstheme="minorBidi"/>
                <w:noProof/>
                <w:szCs w:val="22"/>
              </w:rPr>
              <w:tab/>
            </w:r>
            <w:r w:rsidRPr="00A5172E" w:rsidDel="00140C19">
              <w:rPr>
                <w:rStyle w:val="Hipervnculo"/>
                <w:noProof/>
              </w:rPr>
              <w:delText>Requisitos del sistema</w:delText>
            </w:r>
            <w:r w:rsidDel="00140C19">
              <w:rPr>
                <w:noProof/>
                <w:webHidden/>
              </w:rPr>
              <w:tab/>
              <w:delText>33</w:delText>
            </w:r>
          </w:del>
        </w:p>
        <w:p w14:paraId="4D2A0F66" w14:textId="0CFA9DAE" w:rsidR="008D7A60" w:rsidDel="00140C19" w:rsidRDefault="008D7A60">
          <w:pPr>
            <w:pStyle w:val="TDC2"/>
            <w:tabs>
              <w:tab w:val="left" w:pos="880"/>
              <w:tab w:val="right" w:leader="dot" w:pos="8494"/>
            </w:tabs>
            <w:rPr>
              <w:del w:id="238" w:author="Graván Serrano Eduardo" w:date="2020-09-11T12:37:00Z"/>
              <w:rFonts w:asciiTheme="minorHAnsi" w:eastAsiaTheme="minorEastAsia" w:hAnsiTheme="minorHAnsi" w:cstheme="minorBidi"/>
              <w:noProof/>
              <w:szCs w:val="22"/>
            </w:rPr>
          </w:pPr>
          <w:del w:id="239" w:author="Graván Serrano Eduardo" w:date="2020-09-11T12:37:00Z">
            <w:r w:rsidRPr="00A5172E" w:rsidDel="00140C19">
              <w:rPr>
                <w:rStyle w:val="Hipervnculo"/>
                <w:noProof/>
              </w:rPr>
              <w:delText>4.2</w:delText>
            </w:r>
            <w:r w:rsidDel="00140C19">
              <w:rPr>
                <w:rFonts w:asciiTheme="minorHAnsi" w:eastAsiaTheme="minorEastAsia" w:hAnsiTheme="minorHAnsi" w:cstheme="minorBidi"/>
                <w:noProof/>
                <w:szCs w:val="22"/>
              </w:rPr>
              <w:tab/>
            </w:r>
            <w:r w:rsidRPr="00A5172E" w:rsidDel="00140C19">
              <w:rPr>
                <w:rStyle w:val="Hipervnculo"/>
                <w:noProof/>
              </w:rPr>
              <w:delText>Modelo de datos</w:delText>
            </w:r>
            <w:r w:rsidDel="00140C19">
              <w:rPr>
                <w:noProof/>
                <w:webHidden/>
              </w:rPr>
              <w:tab/>
              <w:delText>33</w:delText>
            </w:r>
          </w:del>
        </w:p>
        <w:p w14:paraId="619DA22E" w14:textId="5EAF46B3" w:rsidR="008D7A60" w:rsidDel="00140C19" w:rsidRDefault="008D7A60">
          <w:pPr>
            <w:pStyle w:val="TDC2"/>
            <w:tabs>
              <w:tab w:val="left" w:pos="880"/>
              <w:tab w:val="right" w:leader="dot" w:pos="8494"/>
            </w:tabs>
            <w:rPr>
              <w:del w:id="240" w:author="Graván Serrano Eduardo" w:date="2020-09-11T12:37:00Z"/>
              <w:rFonts w:asciiTheme="minorHAnsi" w:eastAsiaTheme="minorEastAsia" w:hAnsiTheme="minorHAnsi" w:cstheme="minorBidi"/>
              <w:noProof/>
              <w:szCs w:val="22"/>
            </w:rPr>
          </w:pPr>
          <w:del w:id="241" w:author="Graván Serrano Eduardo" w:date="2020-09-11T12:37:00Z">
            <w:r w:rsidRPr="00A5172E" w:rsidDel="00140C19">
              <w:rPr>
                <w:rStyle w:val="Hipervnculo"/>
                <w:noProof/>
              </w:rPr>
              <w:delText>4.3</w:delText>
            </w:r>
            <w:r w:rsidDel="00140C19">
              <w:rPr>
                <w:rFonts w:asciiTheme="minorHAnsi" w:eastAsiaTheme="minorEastAsia" w:hAnsiTheme="minorHAnsi" w:cstheme="minorBidi"/>
                <w:noProof/>
                <w:szCs w:val="22"/>
              </w:rPr>
              <w:tab/>
            </w:r>
            <w:r w:rsidRPr="00A5172E" w:rsidDel="00140C19">
              <w:rPr>
                <w:rStyle w:val="Hipervnculo"/>
                <w:noProof/>
              </w:rPr>
              <w:delText>ReST API y servidor HTTP</w:delText>
            </w:r>
            <w:r w:rsidDel="00140C19">
              <w:rPr>
                <w:noProof/>
                <w:webHidden/>
              </w:rPr>
              <w:tab/>
              <w:delText>35</w:delText>
            </w:r>
          </w:del>
        </w:p>
        <w:p w14:paraId="7763AEA7" w14:textId="22348802" w:rsidR="008D7A60" w:rsidDel="00140C19" w:rsidRDefault="008D7A60">
          <w:pPr>
            <w:pStyle w:val="TDC2"/>
            <w:tabs>
              <w:tab w:val="left" w:pos="880"/>
              <w:tab w:val="right" w:leader="dot" w:pos="8494"/>
            </w:tabs>
            <w:rPr>
              <w:del w:id="242" w:author="Graván Serrano Eduardo" w:date="2020-09-11T12:37:00Z"/>
              <w:rFonts w:asciiTheme="minorHAnsi" w:eastAsiaTheme="minorEastAsia" w:hAnsiTheme="minorHAnsi" w:cstheme="minorBidi"/>
              <w:noProof/>
              <w:szCs w:val="22"/>
            </w:rPr>
          </w:pPr>
          <w:del w:id="243" w:author="Graván Serrano Eduardo" w:date="2020-09-11T12:37:00Z">
            <w:r w:rsidRPr="00A5172E" w:rsidDel="00140C19">
              <w:rPr>
                <w:rStyle w:val="Hipervnculo"/>
                <w:noProof/>
              </w:rPr>
              <w:delText>4.4</w:delText>
            </w:r>
            <w:r w:rsidDel="00140C19">
              <w:rPr>
                <w:rFonts w:asciiTheme="minorHAnsi" w:eastAsiaTheme="minorEastAsia" w:hAnsiTheme="minorHAnsi" w:cstheme="minorBidi"/>
                <w:noProof/>
                <w:szCs w:val="22"/>
              </w:rPr>
              <w:tab/>
            </w:r>
            <w:r w:rsidRPr="00A5172E" w:rsidDel="00140C19">
              <w:rPr>
                <w:rStyle w:val="Hipervnculo"/>
                <w:noProof/>
              </w:rPr>
              <w:delText>Aplicación Android</w:delText>
            </w:r>
            <w:r w:rsidDel="00140C19">
              <w:rPr>
                <w:noProof/>
                <w:webHidden/>
              </w:rPr>
              <w:tab/>
              <w:delText>44</w:delText>
            </w:r>
          </w:del>
        </w:p>
        <w:p w14:paraId="463024BE" w14:textId="60D1726F" w:rsidR="008D7A60" w:rsidDel="00140C19" w:rsidRDefault="008D7A60">
          <w:pPr>
            <w:pStyle w:val="TDC3"/>
            <w:tabs>
              <w:tab w:val="left" w:pos="1100"/>
            </w:tabs>
            <w:rPr>
              <w:del w:id="244" w:author="Graván Serrano Eduardo" w:date="2020-09-11T12:37:00Z"/>
              <w:rFonts w:asciiTheme="minorHAnsi" w:eastAsiaTheme="minorEastAsia" w:hAnsiTheme="minorHAnsi" w:cstheme="minorBidi"/>
              <w:noProof/>
              <w:szCs w:val="22"/>
            </w:rPr>
          </w:pPr>
          <w:del w:id="245" w:author="Graván Serrano Eduardo" w:date="2020-09-11T12:37:00Z">
            <w:r w:rsidRPr="00A5172E" w:rsidDel="00140C19">
              <w:rPr>
                <w:rStyle w:val="Hipervnculo"/>
                <w:noProof/>
              </w:rPr>
              <w:delText>4.4.1</w:delText>
            </w:r>
            <w:r w:rsidDel="00140C19">
              <w:rPr>
                <w:rFonts w:asciiTheme="minorHAnsi" w:eastAsiaTheme="minorEastAsia" w:hAnsiTheme="minorHAnsi" w:cstheme="minorBidi"/>
                <w:noProof/>
                <w:szCs w:val="22"/>
              </w:rPr>
              <w:tab/>
            </w:r>
            <w:r w:rsidRPr="00A5172E" w:rsidDel="00140C19">
              <w:rPr>
                <w:rStyle w:val="Hipervnculo"/>
                <w:noProof/>
              </w:rPr>
              <w:delText>Login, información de usuario y conexión con el servidor HTTP</w:delText>
            </w:r>
            <w:r w:rsidDel="00140C19">
              <w:rPr>
                <w:noProof/>
                <w:webHidden/>
              </w:rPr>
              <w:tab/>
              <w:delText>45</w:delText>
            </w:r>
          </w:del>
        </w:p>
        <w:p w14:paraId="3FFE7267" w14:textId="65F5F4F1" w:rsidR="008D7A60" w:rsidDel="00140C19" w:rsidRDefault="008D7A60">
          <w:pPr>
            <w:pStyle w:val="TDC3"/>
            <w:tabs>
              <w:tab w:val="left" w:pos="1100"/>
            </w:tabs>
            <w:rPr>
              <w:del w:id="246" w:author="Graván Serrano Eduardo" w:date="2020-09-11T12:37:00Z"/>
              <w:rFonts w:asciiTheme="minorHAnsi" w:eastAsiaTheme="minorEastAsia" w:hAnsiTheme="minorHAnsi" w:cstheme="minorBidi"/>
              <w:noProof/>
              <w:szCs w:val="22"/>
            </w:rPr>
          </w:pPr>
          <w:del w:id="247" w:author="Graván Serrano Eduardo" w:date="2020-09-11T12:37:00Z">
            <w:r w:rsidRPr="00A5172E" w:rsidDel="00140C19">
              <w:rPr>
                <w:rStyle w:val="Hipervnculo"/>
                <w:noProof/>
              </w:rPr>
              <w:delText>3.4.1</w:delText>
            </w:r>
            <w:r w:rsidDel="00140C19">
              <w:rPr>
                <w:rFonts w:asciiTheme="minorHAnsi" w:eastAsiaTheme="minorEastAsia" w:hAnsiTheme="minorHAnsi" w:cstheme="minorBidi"/>
                <w:noProof/>
                <w:szCs w:val="22"/>
              </w:rPr>
              <w:tab/>
            </w:r>
            <w:r w:rsidRPr="00A5172E" w:rsidDel="00140C19">
              <w:rPr>
                <w:rStyle w:val="Hipervnculo"/>
                <w:noProof/>
              </w:rPr>
              <w:delText>Actividad y servicio de emulación de etiquetas</w:delText>
            </w:r>
            <w:r w:rsidDel="00140C19">
              <w:rPr>
                <w:noProof/>
                <w:webHidden/>
              </w:rPr>
              <w:tab/>
              <w:delText>48</w:delText>
            </w:r>
          </w:del>
        </w:p>
        <w:p w14:paraId="1F77AA0B" w14:textId="519E81BD" w:rsidR="008D7A60" w:rsidDel="00140C19" w:rsidRDefault="008D7A60">
          <w:pPr>
            <w:pStyle w:val="TDC3"/>
            <w:tabs>
              <w:tab w:val="left" w:pos="1100"/>
            </w:tabs>
            <w:rPr>
              <w:del w:id="248" w:author="Graván Serrano Eduardo" w:date="2020-09-11T12:37:00Z"/>
              <w:rFonts w:asciiTheme="minorHAnsi" w:eastAsiaTheme="minorEastAsia" w:hAnsiTheme="minorHAnsi" w:cstheme="minorBidi"/>
              <w:noProof/>
              <w:szCs w:val="22"/>
            </w:rPr>
          </w:pPr>
          <w:del w:id="249" w:author="Graván Serrano Eduardo" w:date="2020-09-11T12:37:00Z">
            <w:r w:rsidRPr="00A5172E" w:rsidDel="00140C19">
              <w:rPr>
                <w:rStyle w:val="Hipervnculo"/>
                <w:noProof/>
              </w:rPr>
              <w:delText>4.4.2</w:delText>
            </w:r>
            <w:r w:rsidDel="00140C19">
              <w:rPr>
                <w:rFonts w:asciiTheme="minorHAnsi" w:eastAsiaTheme="minorEastAsia" w:hAnsiTheme="minorHAnsi" w:cstheme="minorBidi"/>
                <w:noProof/>
                <w:szCs w:val="22"/>
              </w:rPr>
              <w:tab/>
            </w:r>
            <w:r w:rsidRPr="00A5172E" w:rsidDel="00140C19">
              <w:rPr>
                <w:rStyle w:val="Hipervnculo"/>
                <w:noProof/>
              </w:rPr>
              <w:delText>Actividad de lectura de etiquetas</w:delText>
            </w:r>
            <w:r w:rsidDel="00140C19">
              <w:rPr>
                <w:noProof/>
                <w:webHidden/>
              </w:rPr>
              <w:tab/>
              <w:delText>56</w:delText>
            </w:r>
          </w:del>
        </w:p>
        <w:p w14:paraId="4CC32C8E" w14:textId="007750D5" w:rsidR="008D7A60" w:rsidDel="00140C19" w:rsidRDefault="008D7A60">
          <w:pPr>
            <w:pStyle w:val="TDC2"/>
            <w:tabs>
              <w:tab w:val="left" w:pos="880"/>
              <w:tab w:val="right" w:leader="dot" w:pos="8494"/>
            </w:tabs>
            <w:rPr>
              <w:del w:id="250" w:author="Graván Serrano Eduardo" w:date="2020-09-11T12:37:00Z"/>
              <w:rFonts w:asciiTheme="minorHAnsi" w:eastAsiaTheme="minorEastAsia" w:hAnsiTheme="minorHAnsi" w:cstheme="minorBidi"/>
              <w:noProof/>
              <w:szCs w:val="22"/>
            </w:rPr>
          </w:pPr>
          <w:del w:id="251" w:author="Graván Serrano Eduardo" w:date="2020-09-11T12:37:00Z">
            <w:r w:rsidRPr="00A5172E" w:rsidDel="00140C19">
              <w:rPr>
                <w:rStyle w:val="Hipervnculo"/>
                <w:noProof/>
              </w:rPr>
              <w:delText>4.5</w:delText>
            </w:r>
            <w:r w:rsidDel="00140C19">
              <w:rPr>
                <w:rFonts w:asciiTheme="minorHAnsi" w:eastAsiaTheme="minorEastAsia" w:hAnsiTheme="minorHAnsi" w:cstheme="minorBidi"/>
                <w:noProof/>
                <w:szCs w:val="22"/>
              </w:rPr>
              <w:tab/>
            </w:r>
            <w:r w:rsidRPr="00A5172E" w:rsidDel="00140C19">
              <w:rPr>
                <w:rStyle w:val="Hipervnculo"/>
                <w:noProof/>
              </w:rPr>
              <w:delText>Aplicación de escritorio para administradores</w:delText>
            </w:r>
            <w:r w:rsidDel="00140C19">
              <w:rPr>
                <w:noProof/>
                <w:webHidden/>
              </w:rPr>
              <w:tab/>
              <w:delText>60</w:delText>
            </w:r>
          </w:del>
        </w:p>
        <w:p w14:paraId="76912524" w14:textId="6B0C1C7A" w:rsidR="008D7A60" w:rsidDel="00140C19" w:rsidRDefault="008D7A60">
          <w:pPr>
            <w:pStyle w:val="TDC1"/>
            <w:rPr>
              <w:del w:id="252" w:author="Graván Serrano Eduardo" w:date="2020-09-11T12:37:00Z"/>
              <w:rFonts w:asciiTheme="minorHAnsi" w:eastAsiaTheme="minorEastAsia" w:hAnsiTheme="minorHAnsi" w:cstheme="minorBidi"/>
              <w:noProof/>
              <w:szCs w:val="22"/>
            </w:rPr>
          </w:pPr>
          <w:del w:id="253" w:author="Graván Serrano Eduardo" w:date="2020-09-11T12:37:00Z">
            <w:r w:rsidRPr="00A5172E" w:rsidDel="00140C19">
              <w:rPr>
                <w:rStyle w:val="Hipervnculo"/>
                <w:noProof/>
              </w:rPr>
              <w:delText>5.</w:delText>
            </w:r>
            <w:r w:rsidDel="00140C19">
              <w:rPr>
                <w:rFonts w:asciiTheme="minorHAnsi" w:eastAsiaTheme="minorEastAsia" w:hAnsiTheme="minorHAnsi" w:cstheme="minorBidi"/>
                <w:noProof/>
                <w:szCs w:val="22"/>
              </w:rPr>
              <w:tab/>
            </w:r>
            <w:r w:rsidRPr="00A5172E" w:rsidDel="00140C19">
              <w:rPr>
                <w:rStyle w:val="Hipervnculo"/>
                <w:noProof/>
              </w:rPr>
              <w:delText>Conclusiones</w:delText>
            </w:r>
            <w:r w:rsidDel="00140C19">
              <w:rPr>
                <w:noProof/>
                <w:webHidden/>
              </w:rPr>
              <w:tab/>
              <w:delText>65</w:delText>
            </w:r>
          </w:del>
        </w:p>
        <w:p w14:paraId="394AC2F3" w14:textId="1BBE53C8" w:rsidR="008D7A60" w:rsidDel="00140C19" w:rsidRDefault="008D7A60">
          <w:pPr>
            <w:pStyle w:val="TDC1"/>
            <w:rPr>
              <w:del w:id="254" w:author="Graván Serrano Eduardo" w:date="2020-09-11T12:37:00Z"/>
              <w:rFonts w:asciiTheme="minorHAnsi" w:eastAsiaTheme="minorEastAsia" w:hAnsiTheme="minorHAnsi" w:cstheme="minorBidi"/>
              <w:noProof/>
              <w:szCs w:val="22"/>
            </w:rPr>
          </w:pPr>
          <w:del w:id="255" w:author="Graván Serrano Eduardo" w:date="2020-09-11T12:37:00Z">
            <w:r w:rsidRPr="00A5172E" w:rsidDel="00140C19">
              <w:rPr>
                <w:rStyle w:val="Hipervnculo"/>
                <w:noProof/>
              </w:rPr>
              <w:delText>6.</w:delText>
            </w:r>
            <w:r w:rsidDel="00140C19">
              <w:rPr>
                <w:rFonts w:asciiTheme="minorHAnsi" w:eastAsiaTheme="minorEastAsia" w:hAnsiTheme="minorHAnsi" w:cstheme="minorBidi"/>
                <w:noProof/>
                <w:szCs w:val="22"/>
              </w:rPr>
              <w:tab/>
            </w:r>
            <w:r w:rsidRPr="00A5172E" w:rsidDel="00140C19">
              <w:rPr>
                <w:rStyle w:val="Hipervnculo"/>
                <w:noProof/>
              </w:rPr>
              <w:delText>Trabajo futuro</w:delText>
            </w:r>
            <w:r w:rsidDel="00140C19">
              <w:rPr>
                <w:noProof/>
                <w:webHidden/>
              </w:rPr>
              <w:tab/>
              <w:delText>66</w:delText>
            </w:r>
          </w:del>
        </w:p>
        <w:p w14:paraId="0425BB46" w14:textId="217B945C" w:rsidR="008D7A60" w:rsidDel="00140C19" w:rsidRDefault="008D7A60">
          <w:pPr>
            <w:pStyle w:val="TDC1"/>
            <w:rPr>
              <w:del w:id="256" w:author="Graván Serrano Eduardo" w:date="2020-09-11T12:37:00Z"/>
              <w:rFonts w:asciiTheme="minorHAnsi" w:eastAsiaTheme="minorEastAsia" w:hAnsiTheme="minorHAnsi" w:cstheme="minorBidi"/>
              <w:noProof/>
              <w:szCs w:val="22"/>
            </w:rPr>
          </w:pPr>
          <w:del w:id="257" w:author="Graván Serrano Eduardo" w:date="2020-09-11T12:37:00Z">
            <w:r w:rsidRPr="00A5172E" w:rsidDel="00140C19">
              <w:rPr>
                <w:rStyle w:val="Hipervnculo"/>
                <w:noProof/>
              </w:rPr>
              <w:delText>7.</w:delText>
            </w:r>
            <w:r w:rsidDel="00140C19">
              <w:rPr>
                <w:rFonts w:asciiTheme="minorHAnsi" w:eastAsiaTheme="minorEastAsia" w:hAnsiTheme="minorHAnsi" w:cstheme="minorBidi"/>
                <w:noProof/>
                <w:szCs w:val="22"/>
              </w:rPr>
              <w:tab/>
            </w:r>
            <w:r w:rsidRPr="00A5172E" w:rsidDel="00140C19">
              <w:rPr>
                <w:rStyle w:val="Hipervnculo"/>
                <w:noProof/>
              </w:rPr>
              <w:delText>Bibliografía</w:delText>
            </w:r>
            <w:r w:rsidDel="00140C19">
              <w:rPr>
                <w:noProof/>
                <w:webHidden/>
              </w:rPr>
              <w:tab/>
              <w:delText>68</w:delText>
            </w:r>
          </w:del>
        </w:p>
        <w:p w14:paraId="368E1B7C" w14:textId="1FBD53E7" w:rsidR="008D7A60" w:rsidDel="00140C19" w:rsidRDefault="008D7A60">
          <w:pPr>
            <w:pStyle w:val="TDC1"/>
            <w:rPr>
              <w:del w:id="258" w:author="Graván Serrano Eduardo" w:date="2020-09-11T12:37:00Z"/>
              <w:rFonts w:asciiTheme="minorHAnsi" w:eastAsiaTheme="minorEastAsia" w:hAnsiTheme="minorHAnsi" w:cstheme="minorBidi"/>
              <w:noProof/>
              <w:szCs w:val="22"/>
            </w:rPr>
          </w:pPr>
          <w:del w:id="259" w:author="Graván Serrano Eduardo" w:date="2020-09-11T12:37:00Z">
            <w:r w:rsidRPr="00A5172E" w:rsidDel="00140C19">
              <w:rPr>
                <w:rStyle w:val="Hipervnculo"/>
                <w:noProof/>
              </w:rPr>
              <w:delText>8.</w:delText>
            </w:r>
            <w:r w:rsidDel="00140C19">
              <w:rPr>
                <w:rFonts w:asciiTheme="minorHAnsi" w:eastAsiaTheme="minorEastAsia" w:hAnsiTheme="minorHAnsi" w:cstheme="minorBidi"/>
                <w:noProof/>
                <w:szCs w:val="22"/>
              </w:rPr>
              <w:tab/>
            </w:r>
            <w:r w:rsidRPr="00A5172E" w:rsidDel="00140C19">
              <w:rPr>
                <w:rStyle w:val="Hipervnculo"/>
                <w:noProof/>
              </w:rPr>
              <w:delText>Anexo A - Manual de usuario</w:delText>
            </w:r>
            <w:r w:rsidDel="00140C19">
              <w:rPr>
                <w:noProof/>
                <w:webHidden/>
              </w:rPr>
              <w:tab/>
              <w:delText>70</w:delText>
            </w:r>
          </w:del>
        </w:p>
        <w:p w14:paraId="04C14096" w14:textId="26467C3B" w:rsidR="008D7A60" w:rsidDel="00140C19" w:rsidRDefault="008D7A60">
          <w:pPr>
            <w:pStyle w:val="TDC2"/>
            <w:tabs>
              <w:tab w:val="right" w:leader="dot" w:pos="8494"/>
            </w:tabs>
            <w:rPr>
              <w:del w:id="260" w:author="Graván Serrano Eduardo" w:date="2020-09-11T12:37:00Z"/>
              <w:rFonts w:asciiTheme="minorHAnsi" w:eastAsiaTheme="minorEastAsia" w:hAnsiTheme="minorHAnsi" w:cstheme="minorBidi"/>
              <w:noProof/>
              <w:szCs w:val="22"/>
            </w:rPr>
          </w:pPr>
          <w:del w:id="261" w:author="Graván Serrano Eduardo" w:date="2020-09-11T12:37:00Z">
            <w:r w:rsidRPr="00A5172E" w:rsidDel="00140C19">
              <w:rPr>
                <w:rStyle w:val="Hipervnculo"/>
                <w:rFonts w:eastAsia="Yu Mincho"/>
                <w:noProof/>
              </w:rPr>
              <w:delText>8.1 Aplicación Android</w:delText>
            </w:r>
            <w:r w:rsidDel="00140C19">
              <w:rPr>
                <w:noProof/>
                <w:webHidden/>
              </w:rPr>
              <w:tab/>
              <w:delText>70</w:delText>
            </w:r>
          </w:del>
        </w:p>
        <w:p w14:paraId="04D77A7C" w14:textId="48BFCC4B" w:rsidR="008D7A60" w:rsidDel="00140C19" w:rsidRDefault="008D7A60">
          <w:pPr>
            <w:pStyle w:val="TDC3"/>
            <w:rPr>
              <w:del w:id="262" w:author="Graván Serrano Eduardo" w:date="2020-09-11T12:37:00Z"/>
              <w:rFonts w:asciiTheme="minorHAnsi" w:eastAsiaTheme="minorEastAsia" w:hAnsiTheme="minorHAnsi" w:cstheme="minorBidi"/>
              <w:noProof/>
              <w:szCs w:val="22"/>
            </w:rPr>
          </w:pPr>
          <w:del w:id="263" w:author="Graván Serrano Eduardo" w:date="2020-09-11T12:37:00Z">
            <w:r w:rsidRPr="00A5172E" w:rsidDel="00140C19">
              <w:rPr>
                <w:rStyle w:val="Hipervnculo"/>
                <w:rFonts w:eastAsia="Yu Mincho"/>
                <w:noProof/>
              </w:rPr>
              <w:delText>8.1.1 Empleado</w:delText>
            </w:r>
            <w:r w:rsidDel="00140C19">
              <w:rPr>
                <w:noProof/>
                <w:webHidden/>
              </w:rPr>
              <w:tab/>
              <w:delText>71</w:delText>
            </w:r>
          </w:del>
        </w:p>
        <w:p w14:paraId="59829F2B" w14:textId="78320F68" w:rsidR="008D7A60" w:rsidDel="00140C19" w:rsidRDefault="008D7A60">
          <w:pPr>
            <w:pStyle w:val="TDC3"/>
            <w:rPr>
              <w:del w:id="264" w:author="Graván Serrano Eduardo" w:date="2020-09-11T12:37:00Z"/>
              <w:rFonts w:asciiTheme="minorHAnsi" w:eastAsiaTheme="minorEastAsia" w:hAnsiTheme="minorHAnsi" w:cstheme="minorBidi"/>
              <w:noProof/>
              <w:szCs w:val="22"/>
            </w:rPr>
          </w:pPr>
          <w:del w:id="265" w:author="Graván Serrano Eduardo" w:date="2020-09-11T12:37:00Z">
            <w:r w:rsidRPr="00A5172E" w:rsidDel="00140C19">
              <w:rPr>
                <w:rStyle w:val="Hipervnculo"/>
                <w:rFonts w:eastAsia="Yu Mincho"/>
                <w:noProof/>
              </w:rPr>
              <w:delText>8.1.2 Administrador</w:delText>
            </w:r>
            <w:r w:rsidDel="00140C19">
              <w:rPr>
                <w:noProof/>
                <w:webHidden/>
              </w:rPr>
              <w:tab/>
              <w:delText>75</w:delText>
            </w:r>
          </w:del>
        </w:p>
        <w:p w14:paraId="03211056" w14:textId="15A86667" w:rsidR="008D7A60" w:rsidDel="00140C19" w:rsidRDefault="008D7A60">
          <w:pPr>
            <w:pStyle w:val="TDC2"/>
            <w:tabs>
              <w:tab w:val="right" w:leader="dot" w:pos="8494"/>
            </w:tabs>
            <w:rPr>
              <w:del w:id="266" w:author="Graván Serrano Eduardo" w:date="2020-09-11T12:37:00Z"/>
              <w:rFonts w:asciiTheme="minorHAnsi" w:eastAsiaTheme="minorEastAsia" w:hAnsiTheme="minorHAnsi" w:cstheme="minorBidi"/>
              <w:noProof/>
              <w:szCs w:val="22"/>
            </w:rPr>
          </w:pPr>
          <w:del w:id="267" w:author="Graván Serrano Eduardo" w:date="2020-09-11T12:37:00Z">
            <w:r w:rsidRPr="00A5172E" w:rsidDel="00140C19">
              <w:rPr>
                <w:rStyle w:val="Hipervnculo"/>
                <w:noProof/>
              </w:rPr>
              <w:delText>8.2 Panel de administración</w:delText>
            </w:r>
            <w:r w:rsidDel="00140C19">
              <w:rPr>
                <w:noProof/>
                <w:webHidden/>
              </w:rPr>
              <w:tab/>
              <w:delText>79</w:delText>
            </w:r>
          </w:del>
        </w:p>
        <w:p w14:paraId="68186F39" w14:textId="28CC17B1" w:rsidR="00FD56CE" w:rsidDel="00140C19" w:rsidRDefault="00FD56CE">
          <w:pPr>
            <w:pStyle w:val="TDC1"/>
            <w:rPr>
              <w:del w:id="268" w:author="Graván Serrano Eduardo" w:date="2020-09-11T12:37:00Z"/>
              <w:rFonts w:asciiTheme="minorHAnsi" w:eastAsiaTheme="minorEastAsia" w:hAnsiTheme="minorHAnsi" w:cstheme="minorBidi"/>
              <w:noProof/>
              <w:szCs w:val="22"/>
              <w:lang w:val="en-GB" w:eastAsia="ja-JP"/>
            </w:rPr>
          </w:pPr>
          <w:del w:id="269" w:author="Graván Serrano Eduardo" w:date="2020-09-11T12:37:00Z">
            <w:r w:rsidRPr="008D7A60" w:rsidDel="00140C19">
              <w:rPr>
                <w:rStyle w:val="Hipervnculo"/>
                <w:noProof/>
              </w:rPr>
              <w:delText>Resumen</w:delText>
            </w:r>
            <w:r w:rsidDel="00140C19">
              <w:rPr>
                <w:noProof/>
                <w:webHidden/>
              </w:rPr>
              <w:tab/>
              <w:delText>11</w:delText>
            </w:r>
          </w:del>
        </w:p>
        <w:p w14:paraId="0C6FC8C8" w14:textId="27FBCB01" w:rsidR="00FD56CE" w:rsidDel="00140C19" w:rsidRDefault="00FD56CE">
          <w:pPr>
            <w:pStyle w:val="TDC1"/>
            <w:rPr>
              <w:del w:id="270" w:author="Graván Serrano Eduardo" w:date="2020-09-11T12:37:00Z"/>
              <w:rFonts w:asciiTheme="minorHAnsi" w:eastAsiaTheme="minorEastAsia" w:hAnsiTheme="minorHAnsi" w:cstheme="minorBidi"/>
              <w:noProof/>
              <w:szCs w:val="22"/>
              <w:lang w:val="en-GB" w:eastAsia="ja-JP"/>
            </w:rPr>
          </w:pPr>
          <w:del w:id="271" w:author="Graván Serrano Eduardo" w:date="2020-09-11T12:37:00Z">
            <w:r w:rsidRPr="008D7A60" w:rsidDel="00140C19">
              <w:rPr>
                <w:rStyle w:val="Hipervnculo"/>
                <w:noProof/>
                <w:lang w:val="en-GB"/>
              </w:rPr>
              <w:delText>Abstract</w:delText>
            </w:r>
            <w:r w:rsidDel="00140C19">
              <w:rPr>
                <w:noProof/>
                <w:webHidden/>
              </w:rPr>
              <w:tab/>
              <w:delText>12</w:delText>
            </w:r>
          </w:del>
        </w:p>
        <w:p w14:paraId="377669CA" w14:textId="0E11FF5A" w:rsidR="00FD56CE" w:rsidDel="00140C19" w:rsidRDefault="00FD56CE">
          <w:pPr>
            <w:pStyle w:val="TDC1"/>
            <w:rPr>
              <w:del w:id="272" w:author="Graván Serrano Eduardo" w:date="2020-09-11T12:37:00Z"/>
              <w:rFonts w:asciiTheme="minorHAnsi" w:eastAsiaTheme="minorEastAsia" w:hAnsiTheme="minorHAnsi" w:cstheme="minorBidi"/>
              <w:noProof/>
              <w:szCs w:val="22"/>
              <w:lang w:val="en-GB" w:eastAsia="ja-JP"/>
            </w:rPr>
          </w:pPr>
          <w:del w:id="273" w:author="Graván Serrano Eduardo" w:date="2020-09-11T12:37:00Z">
            <w:r w:rsidRPr="008D7A60" w:rsidDel="00140C19">
              <w:rPr>
                <w:rStyle w:val="Hipervnculo"/>
                <w:noProof/>
              </w:rPr>
              <w:delText>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Introducción</w:delText>
            </w:r>
            <w:r w:rsidDel="00140C19">
              <w:rPr>
                <w:noProof/>
                <w:webHidden/>
              </w:rPr>
              <w:tab/>
              <w:delText>13</w:delText>
            </w:r>
          </w:del>
        </w:p>
        <w:p w14:paraId="54C528A6" w14:textId="618183A2" w:rsidR="00FD56CE" w:rsidDel="00140C19" w:rsidRDefault="00FD56CE">
          <w:pPr>
            <w:pStyle w:val="TDC1"/>
            <w:rPr>
              <w:del w:id="274" w:author="Graván Serrano Eduardo" w:date="2020-09-11T12:37:00Z"/>
              <w:rFonts w:asciiTheme="minorHAnsi" w:eastAsiaTheme="minorEastAsia" w:hAnsiTheme="minorHAnsi" w:cstheme="minorBidi"/>
              <w:noProof/>
              <w:szCs w:val="22"/>
              <w:lang w:val="en-GB" w:eastAsia="ja-JP"/>
            </w:rPr>
          </w:pPr>
          <w:del w:id="275" w:author="Graván Serrano Eduardo" w:date="2020-09-11T12:37:00Z">
            <w:r w:rsidRPr="008D7A60" w:rsidDel="00140C19">
              <w:rPr>
                <w:rStyle w:val="Hipervnculo"/>
                <w:noProof/>
              </w:rPr>
              <w:delText>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Objetivo</w:delText>
            </w:r>
            <w:r w:rsidDel="00140C19">
              <w:rPr>
                <w:noProof/>
                <w:webHidden/>
              </w:rPr>
              <w:tab/>
              <w:delText>15</w:delText>
            </w:r>
          </w:del>
        </w:p>
        <w:p w14:paraId="2AB53FF9" w14:textId="3EC6A1BC" w:rsidR="00FD56CE" w:rsidDel="00140C19" w:rsidRDefault="00FD56CE">
          <w:pPr>
            <w:pStyle w:val="TDC1"/>
            <w:rPr>
              <w:del w:id="276" w:author="Graván Serrano Eduardo" w:date="2020-09-11T12:37:00Z"/>
              <w:rFonts w:asciiTheme="minorHAnsi" w:eastAsiaTheme="minorEastAsia" w:hAnsiTheme="minorHAnsi" w:cstheme="minorBidi"/>
              <w:noProof/>
              <w:szCs w:val="22"/>
              <w:lang w:val="en-GB" w:eastAsia="ja-JP"/>
            </w:rPr>
          </w:pPr>
          <w:del w:id="277" w:author="Graván Serrano Eduardo" w:date="2020-09-11T12:37:00Z">
            <w:r w:rsidRPr="008D7A60" w:rsidDel="00140C19">
              <w:rPr>
                <w:rStyle w:val="Hipervnculo"/>
                <w:noProof/>
              </w:rPr>
              <w:delText>3.</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Estado del arte</w:delText>
            </w:r>
            <w:r w:rsidDel="00140C19">
              <w:rPr>
                <w:noProof/>
                <w:webHidden/>
              </w:rPr>
              <w:tab/>
              <w:delText>16</w:delText>
            </w:r>
          </w:del>
        </w:p>
        <w:p w14:paraId="0663FADE" w14:textId="51296ACB" w:rsidR="00FD56CE" w:rsidDel="00140C19" w:rsidRDefault="00FD56CE">
          <w:pPr>
            <w:pStyle w:val="TDC2"/>
            <w:tabs>
              <w:tab w:val="left" w:pos="880"/>
              <w:tab w:val="right" w:leader="dot" w:pos="8494"/>
            </w:tabs>
            <w:rPr>
              <w:del w:id="278" w:author="Graván Serrano Eduardo" w:date="2020-09-11T12:37:00Z"/>
              <w:rFonts w:asciiTheme="minorHAnsi" w:eastAsiaTheme="minorEastAsia" w:hAnsiTheme="minorHAnsi" w:cstheme="minorBidi"/>
              <w:noProof/>
              <w:szCs w:val="22"/>
              <w:lang w:val="en-GB" w:eastAsia="ja-JP"/>
            </w:rPr>
          </w:pPr>
          <w:del w:id="279" w:author="Graván Serrano Eduardo" w:date="2020-09-11T12:37:00Z">
            <w:r w:rsidRPr="008D7A60" w:rsidDel="00140C19">
              <w:rPr>
                <w:rStyle w:val="Hipervnculo"/>
                <w:noProof/>
              </w:rPr>
              <w:delText>3.1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Estudio del uso de dispositivos móviles como herramienta de control de asistencia</w:delText>
            </w:r>
            <w:r w:rsidDel="00140C19">
              <w:rPr>
                <w:noProof/>
                <w:webHidden/>
              </w:rPr>
              <w:tab/>
              <w:delText>16</w:delText>
            </w:r>
          </w:del>
        </w:p>
        <w:p w14:paraId="449BCE18" w14:textId="08542D18" w:rsidR="00FD56CE" w:rsidDel="00140C19" w:rsidRDefault="00FD56CE">
          <w:pPr>
            <w:pStyle w:val="TDC2"/>
            <w:tabs>
              <w:tab w:val="left" w:pos="880"/>
              <w:tab w:val="right" w:leader="dot" w:pos="8494"/>
            </w:tabs>
            <w:rPr>
              <w:del w:id="280" w:author="Graván Serrano Eduardo" w:date="2020-09-11T12:37:00Z"/>
              <w:rFonts w:asciiTheme="minorHAnsi" w:eastAsiaTheme="minorEastAsia" w:hAnsiTheme="minorHAnsi" w:cstheme="minorBidi"/>
              <w:noProof/>
              <w:szCs w:val="22"/>
              <w:lang w:val="en-GB" w:eastAsia="ja-JP"/>
            </w:rPr>
          </w:pPr>
          <w:del w:id="281" w:author="Graván Serrano Eduardo" w:date="2020-09-11T12:37:00Z">
            <w:r w:rsidRPr="008D7A60" w:rsidDel="00140C19">
              <w:rPr>
                <w:rStyle w:val="Hipervnculo"/>
                <w:noProof/>
              </w:rPr>
              <w:delText>3.2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Estudio de aplicaciones existentes en el mercado para el control de asistencia</w:delText>
            </w:r>
            <w:r w:rsidDel="00140C19">
              <w:rPr>
                <w:noProof/>
                <w:webHidden/>
              </w:rPr>
              <w:tab/>
              <w:delText>16</w:delText>
            </w:r>
          </w:del>
        </w:p>
        <w:p w14:paraId="283E5872" w14:textId="57760A04" w:rsidR="00FD56CE" w:rsidDel="00140C19" w:rsidRDefault="00FD56CE">
          <w:pPr>
            <w:pStyle w:val="TDC2"/>
            <w:tabs>
              <w:tab w:val="left" w:pos="880"/>
              <w:tab w:val="right" w:leader="dot" w:pos="8494"/>
            </w:tabs>
            <w:rPr>
              <w:del w:id="282" w:author="Graván Serrano Eduardo" w:date="2020-09-11T12:37:00Z"/>
              <w:rFonts w:asciiTheme="minorHAnsi" w:eastAsiaTheme="minorEastAsia" w:hAnsiTheme="minorHAnsi" w:cstheme="minorBidi"/>
              <w:noProof/>
              <w:szCs w:val="22"/>
              <w:lang w:val="en-GB" w:eastAsia="ja-JP"/>
            </w:rPr>
          </w:pPr>
          <w:del w:id="283" w:author="Graván Serrano Eduardo" w:date="2020-09-11T12:37:00Z">
            <w:r w:rsidRPr="008D7A60" w:rsidDel="00140C19">
              <w:rPr>
                <w:rStyle w:val="Hipervnculo"/>
                <w:noProof/>
              </w:rPr>
              <w:delText>3.3</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Estudio de la tecnología NFC</w:delText>
            </w:r>
            <w:r w:rsidDel="00140C19">
              <w:rPr>
                <w:noProof/>
                <w:webHidden/>
              </w:rPr>
              <w:tab/>
              <w:delText>18</w:delText>
            </w:r>
          </w:del>
        </w:p>
        <w:p w14:paraId="7AD3CC33" w14:textId="7E57AC19" w:rsidR="00FD56CE" w:rsidDel="00140C19" w:rsidRDefault="00FD56CE">
          <w:pPr>
            <w:pStyle w:val="TDC3"/>
            <w:tabs>
              <w:tab w:val="left" w:pos="1100"/>
            </w:tabs>
            <w:rPr>
              <w:del w:id="284" w:author="Graván Serrano Eduardo" w:date="2020-09-11T12:37:00Z"/>
              <w:rFonts w:asciiTheme="minorHAnsi" w:eastAsiaTheme="minorEastAsia" w:hAnsiTheme="minorHAnsi" w:cstheme="minorBidi"/>
              <w:noProof/>
              <w:szCs w:val="22"/>
              <w:lang w:val="en-GB" w:eastAsia="ja-JP"/>
            </w:rPr>
          </w:pPr>
          <w:del w:id="285" w:author="Graván Serrano Eduardo" w:date="2020-09-11T12:37:00Z">
            <w:r w:rsidRPr="008D7A60" w:rsidDel="00140C19">
              <w:rPr>
                <w:rStyle w:val="Hipervnculo"/>
                <w:noProof/>
              </w:rPr>
              <w:delText>3.3.1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Formato NDEF</w:delText>
            </w:r>
            <w:r w:rsidDel="00140C19">
              <w:rPr>
                <w:noProof/>
                <w:webHidden/>
              </w:rPr>
              <w:tab/>
              <w:delText>20</w:delText>
            </w:r>
          </w:del>
        </w:p>
        <w:p w14:paraId="2A4DC8F9" w14:textId="6F943B1F" w:rsidR="00FD56CE" w:rsidDel="00140C19" w:rsidRDefault="00FD56CE">
          <w:pPr>
            <w:pStyle w:val="TDC3"/>
            <w:tabs>
              <w:tab w:val="left" w:pos="1100"/>
            </w:tabs>
            <w:rPr>
              <w:del w:id="286" w:author="Graván Serrano Eduardo" w:date="2020-09-11T12:37:00Z"/>
              <w:rFonts w:asciiTheme="minorHAnsi" w:eastAsiaTheme="minorEastAsia" w:hAnsiTheme="minorHAnsi" w:cstheme="minorBidi"/>
              <w:noProof/>
              <w:szCs w:val="22"/>
              <w:lang w:val="en-GB" w:eastAsia="ja-JP"/>
            </w:rPr>
          </w:pPr>
          <w:del w:id="287" w:author="Graván Serrano Eduardo" w:date="2020-09-11T12:37:00Z">
            <w:r w:rsidRPr="008D7A60" w:rsidDel="00140C19">
              <w:rPr>
                <w:rStyle w:val="Hipervnculo"/>
                <w:noProof/>
              </w:rPr>
              <w:delText>3.3.2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NFC Forum Type 4 Tags</w:delText>
            </w:r>
            <w:r w:rsidDel="00140C19">
              <w:rPr>
                <w:noProof/>
                <w:webHidden/>
              </w:rPr>
              <w:tab/>
              <w:delText>21</w:delText>
            </w:r>
          </w:del>
        </w:p>
        <w:p w14:paraId="0523C975" w14:textId="17D36676" w:rsidR="00FD56CE" w:rsidDel="00140C19" w:rsidRDefault="00FD56CE">
          <w:pPr>
            <w:pStyle w:val="TDC2"/>
            <w:tabs>
              <w:tab w:val="left" w:pos="880"/>
              <w:tab w:val="right" w:leader="dot" w:pos="8494"/>
            </w:tabs>
            <w:rPr>
              <w:del w:id="288" w:author="Graván Serrano Eduardo" w:date="2020-09-11T12:37:00Z"/>
              <w:rFonts w:asciiTheme="minorHAnsi" w:eastAsiaTheme="minorEastAsia" w:hAnsiTheme="minorHAnsi" w:cstheme="minorBidi"/>
              <w:noProof/>
              <w:szCs w:val="22"/>
              <w:lang w:val="en-GB" w:eastAsia="ja-JP"/>
            </w:rPr>
          </w:pPr>
          <w:del w:id="289" w:author="Graván Serrano Eduardo" w:date="2020-09-11T12:37:00Z">
            <w:r w:rsidRPr="008D7A60" w:rsidDel="00140C19">
              <w:rPr>
                <w:rStyle w:val="Hipervnculo"/>
                <w:noProof/>
              </w:rPr>
              <w:delText>3.4</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Sistema Android y API de NFC</w:delText>
            </w:r>
            <w:r w:rsidDel="00140C19">
              <w:rPr>
                <w:noProof/>
                <w:webHidden/>
              </w:rPr>
              <w:tab/>
              <w:delText>22</w:delText>
            </w:r>
          </w:del>
        </w:p>
        <w:p w14:paraId="48F44E8B" w14:textId="55C614C7" w:rsidR="00FD56CE" w:rsidDel="00140C19" w:rsidRDefault="00FD56CE">
          <w:pPr>
            <w:pStyle w:val="TDC3"/>
            <w:tabs>
              <w:tab w:val="left" w:pos="1100"/>
            </w:tabs>
            <w:rPr>
              <w:del w:id="290" w:author="Graván Serrano Eduardo" w:date="2020-09-11T12:37:00Z"/>
              <w:rFonts w:asciiTheme="minorHAnsi" w:eastAsiaTheme="minorEastAsia" w:hAnsiTheme="minorHAnsi" w:cstheme="minorBidi"/>
              <w:noProof/>
              <w:szCs w:val="22"/>
              <w:lang w:val="en-GB" w:eastAsia="ja-JP"/>
            </w:rPr>
          </w:pPr>
          <w:del w:id="291" w:author="Graván Serrano Eduardo" w:date="2020-09-11T12:37:00Z">
            <w:r w:rsidRPr="008D7A60" w:rsidDel="00140C19">
              <w:rPr>
                <w:rStyle w:val="Hipervnculo"/>
                <w:noProof/>
              </w:rPr>
              <w:delText>3.4.1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Visión general de la API de Android</w:delText>
            </w:r>
            <w:r w:rsidDel="00140C19">
              <w:rPr>
                <w:noProof/>
                <w:webHidden/>
              </w:rPr>
              <w:tab/>
              <w:delText>24</w:delText>
            </w:r>
          </w:del>
        </w:p>
        <w:p w14:paraId="5F75F772" w14:textId="7422AD65" w:rsidR="00FD56CE" w:rsidDel="00140C19" w:rsidRDefault="00FD56CE">
          <w:pPr>
            <w:pStyle w:val="TDC3"/>
            <w:tabs>
              <w:tab w:val="left" w:pos="1100"/>
            </w:tabs>
            <w:rPr>
              <w:del w:id="292" w:author="Graván Serrano Eduardo" w:date="2020-09-11T12:37:00Z"/>
              <w:rFonts w:asciiTheme="minorHAnsi" w:eastAsiaTheme="minorEastAsia" w:hAnsiTheme="minorHAnsi" w:cstheme="minorBidi"/>
              <w:noProof/>
              <w:szCs w:val="22"/>
              <w:lang w:val="en-GB" w:eastAsia="ja-JP"/>
            </w:rPr>
          </w:pPr>
          <w:del w:id="293" w:author="Graván Serrano Eduardo" w:date="2020-09-11T12:37:00Z">
            <w:r w:rsidRPr="008D7A60" w:rsidDel="00140C19">
              <w:rPr>
                <w:rStyle w:val="Hipervnculo"/>
                <w:noProof/>
              </w:rPr>
              <w:delText>3.4.2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API de Android para NFC</w:delText>
            </w:r>
            <w:r w:rsidDel="00140C19">
              <w:rPr>
                <w:noProof/>
                <w:webHidden/>
              </w:rPr>
              <w:tab/>
              <w:delText>26</w:delText>
            </w:r>
          </w:del>
        </w:p>
        <w:p w14:paraId="4BA2BF28" w14:textId="25C348D1" w:rsidR="00FD56CE" w:rsidDel="00140C19" w:rsidRDefault="00FD56CE">
          <w:pPr>
            <w:pStyle w:val="TDC1"/>
            <w:rPr>
              <w:del w:id="294" w:author="Graván Serrano Eduardo" w:date="2020-09-11T12:37:00Z"/>
              <w:rFonts w:asciiTheme="minorHAnsi" w:eastAsiaTheme="minorEastAsia" w:hAnsiTheme="minorHAnsi" w:cstheme="minorBidi"/>
              <w:noProof/>
              <w:szCs w:val="22"/>
              <w:lang w:val="en-GB" w:eastAsia="ja-JP"/>
            </w:rPr>
          </w:pPr>
          <w:del w:id="295" w:author="Graván Serrano Eduardo" w:date="2020-09-11T12:37:00Z">
            <w:r w:rsidRPr="008D7A60" w:rsidDel="00140C19">
              <w:rPr>
                <w:rStyle w:val="Hipervnculo"/>
                <w:noProof/>
              </w:rPr>
              <w:delText>4.</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Desarrollo del sistema</w:delText>
            </w:r>
            <w:r w:rsidDel="00140C19">
              <w:rPr>
                <w:noProof/>
                <w:webHidden/>
              </w:rPr>
              <w:tab/>
              <w:delText>30</w:delText>
            </w:r>
          </w:del>
        </w:p>
        <w:p w14:paraId="3D8C4D34" w14:textId="296D81F1" w:rsidR="00FD56CE" w:rsidDel="00140C19" w:rsidRDefault="00FD56CE">
          <w:pPr>
            <w:pStyle w:val="TDC2"/>
            <w:tabs>
              <w:tab w:val="left" w:pos="880"/>
              <w:tab w:val="right" w:leader="dot" w:pos="8494"/>
            </w:tabs>
            <w:rPr>
              <w:del w:id="296" w:author="Graván Serrano Eduardo" w:date="2020-09-11T12:37:00Z"/>
              <w:rFonts w:asciiTheme="minorHAnsi" w:eastAsiaTheme="minorEastAsia" w:hAnsiTheme="minorHAnsi" w:cstheme="minorBidi"/>
              <w:noProof/>
              <w:szCs w:val="22"/>
              <w:lang w:val="en-GB" w:eastAsia="ja-JP"/>
            </w:rPr>
          </w:pPr>
          <w:del w:id="297" w:author="Graván Serrano Eduardo" w:date="2020-09-11T12:37:00Z">
            <w:r w:rsidRPr="008D7A60" w:rsidDel="00140C19">
              <w:rPr>
                <w:rStyle w:val="Hipervnculo"/>
                <w:noProof/>
              </w:rPr>
              <w:delText>4.1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Arquitectura del sistema</w:delText>
            </w:r>
            <w:r w:rsidDel="00140C19">
              <w:rPr>
                <w:noProof/>
                <w:webHidden/>
              </w:rPr>
              <w:tab/>
              <w:delText>30</w:delText>
            </w:r>
          </w:del>
        </w:p>
        <w:p w14:paraId="4A7A9E67" w14:textId="0300B092" w:rsidR="00FD56CE" w:rsidDel="00140C19" w:rsidRDefault="00FD56CE">
          <w:pPr>
            <w:pStyle w:val="TDC3"/>
            <w:tabs>
              <w:tab w:val="left" w:pos="1100"/>
            </w:tabs>
            <w:rPr>
              <w:del w:id="298" w:author="Graván Serrano Eduardo" w:date="2020-09-11T12:37:00Z"/>
              <w:rFonts w:asciiTheme="minorHAnsi" w:eastAsiaTheme="minorEastAsia" w:hAnsiTheme="minorHAnsi" w:cstheme="minorBidi"/>
              <w:noProof/>
              <w:szCs w:val="22"/>
              <w:lang w:val="en-GB" w:eastAsia="ja-JP"/>
            </w:rPr>
          </w:pPr>
          <w:del w:id="299" w:author="Graván Serrano Eduardo" w:date="2020-09-11T12:37:00Z">
            <w:r w:rsidRPr="008D7A60" w:rsidDel="00140C19">
              <w:rPr>
                <w:rStyle w:val="Hipervnculo"/>
                <w:noProof/>
              </w:rPr>
              <w:delText>4.1.1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Requisitos del sistema</w:delText>
            </w:r>
            <w:r w:rsidDel="00140C19">
              <w:rPr>
                <w:noProof/>
                <w:webHidden/>
              </w:rPr>
              <w:tab/>
              <w:delText>30</w:delText>
            </w:r>
          </w:del>
        </w:p>
        <w:p w14:paraId="5D1BBF71" w14:textId="11B063A5" w:rsidR="00FD56CE" w:rsidDel="00140C19" w:rsidRDefault="00FD56CE">
          <w:pPr>
            <w:pStyle w:val="TDC2"/>
            <w:tabs>
              <w:tab w:val="left" w:pos="880"/>
              <w:tab w:val="right" w:leader="dot" w:pos="8494"/>
            </w:tabs>
            <w:rPr>
              <w:del w:id="300" w:author="Graván Serrano Eduardo" w:date="2020-09-11T12:37:00Z"/>
              <w:rFonts w:asciiTheme="minorHAnsi" w:eastAsiaTheme="minorEastAsia" w:hAnsiTheme="minorHAnsi" w:cstheme="minorBidi"/>
              <w:noProof/>
              <w:szCs w:val="22"/>
              <w:lang w:val="en-GB" w:eastAsia="ja-JP"/>
            </w:rPr>
          </w:pPr>
          <w:del w:id="301" w:author="Graván Serrano Eduardo" w:date="2020-09-11T12:37:00Z">
            <w:r w:rsidRPr="008D7A60" w:rsidDel="00140C19">
              <w:rPr>
                <w:rStyle w:val="Hipervnculo"/>
                <w:noProof/>
              </w:rPr>
              <w:delText>4.2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Modelo de datos</w:delText>
            </w:r>
            <w:r w:rsidDel="00140C19">
              <w:rPr>
                <w:noProof/>
                <w:webHidden/>
              </w:rPr>
              <w:tab/>
              <w:delText>31</w:delText>
            </w:r>
          </w:del>
        </w:p>
        <w:p w14:paraId="0C8C2CB8" w14:textId="1A1A6323" w:rsidR="00FD56CE" w:rsidDel="00140C19" w:rsidRDefault="00FD56CE">
          <w:pPr>
            <w:pStyle w:val="TDC2"/>
            <w:tabs>
              <w:tab w:val="left" w:pos="880"/>
              <w:tab w:val="right" w:leader="dot" w:pos="8494"/>
            </w:tabs>
            <w:rPr>
              <w:del w:id="302" w:author="Graván Serrano Eduardo" w:date="2020-09-11T12:37:00Z"/>
              <w:rFonts w:asciiTheme="minorHAnsi" w:eastAsiaTheme="minorEastAsia" w:hAnsiTheme="minorHAnsi" w:cstheme="minorBidi"/>
              <w:noProof/>
              <w:szCs w:val="22"/>
              <w:lang w:val="en-GB" w:eastAsia="ja-JP"/>
            </w:rPr>
          </w:pPr>
          <w:del w:id="303" w:author="Graván Serrano Eduardo" w:date="2020-09-11T12:37:00Z">
            <w:r w:rsidRPr="008D7A60" w:rsidDel="00140C19">
              <w:rPr>
                <w:rStyle w:val="Hipervnculo"/>
                <w:noProof/>
              </w:rPr>
              <w:delText>4.3</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ReST API y servidor HTTP</w:delText>
            </w:r>
            <w:r w:rsidDel="00140C19">
              <w:rPr>
                <w:noProof/>
                <w:webHidden/>
              </w:rPr>
              <w:tab/>
              <w:delText>33</w:delText>
            </w:r>
          </w:del>
        </w:p>
        <w:p w14:paraId="789C3A13" w14:textId="706A084E" w:rsidR="00FD56CE" w:rsidDel="00140C19" w:rsidRDefault="00FD56CE">
          <w:pPr>
            <w:pStyle w:val="TDC2"/>
            <w:tabs>
              <w:tab w:val="left" w:pos="880"/>
              <w:tab w:val="right" w:leader="dot" w:pos="8494"/>
            </w:tabs>
            <w:rPr>
              <w:del w:id="304" w:author="Graván Serrano Eduardo" w:date="2020-09-11T12:37:00Z"/>
              <w:rFonts w:asciiTheme="minorHAnsi" w:eastAsiaTheme="minorEastAsia" w:hAnsiTheme="minorHAnsi" w:cstheme="minorBidi"/>
              <w:noProof/>
              <w:szCs w:val="22"/>
              <w:lang w:val="en-GB" w:eastAsia="ja-JP"/>
            </w:rPr>
          </w:pPr>
          <w:del w:id="305" w:author="Graván Serrano Eduardo" w:date="2020-09-11T12:37:00Z">
            <w:r w:rsidRPr="008D7A60" w:rsidDel="00140C19">
              <w:rPr>
                <w:rStyle w:val="Hipervnculo"/>
                <w:noProof/>
              </w:rPr>
              <w:delText>4.4</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Aplicación Android</w:delText>
            </w:r>
            <w:r w:rsidDel="00140C19">
              <w:rPr>
                <w:noProof/>
                <w:webHidden/>
              </w:rPr>
              <w:tab/>
              <w:delText>40</w:delText>
            </w:r>
          </w:del>
        </w:p>
        <w:p w14:paraId="1C6CE3B0" w14:textId="56D41F6F" w:rsidR="00FD56CE" w:rsidDel="00140C19" w:rsidRDefault="00FD56CE">
          <w:pPr>
            <w:pStyle w:val="TDC3"/>
            <w:tabs>
              <w:tab w:val="left" w:pos="1100"/>
            </w:tabs>
            <w:rPr>
              <w:del w:id="306" w:author="Graván Serrano Eduardo" w:date="2020-09-11T12:37:00Z"/>
              <w:rFonts w:asciiTheme="minorHAnsi" w:eastAsiaTheme="minorEastAsia" w:hAnsiTheme="minorHAnsi" w:cstheme="minorBidi"/>
              <w:noProof/>
              <w:szCs w:val="22"/>
              <w:lang w:val="en-GB" w:eastAsia="ja-JP"/>
            </w:rPr>
          </w:pPr>
          <w:del w:id="307" w:author="Graván Serrano Eduardo" w:date="2020-09-11T12:37:00Z">
            <w:r w:rsidRPr="008D7A60" w:rsidDel="00140C19">
              <w:rPr>
                <w:rStyle w:val="Hipervnculo"/>
                <w:noProof/>
              </w:rPr>
              <w:delText>4.4.1</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Login, información de usuario y conexión con el servidor HTTP</w:delText>
            </w:r>
            <w:r w:rsidDel="00140C19">
              <w:rPr>
                <w:noProof/>
                <w:webHidden/>
              </w:rPr>
              <w:tab/>
              <w:delText>41</w:delText>
            </w:r>
          </w:del>
        </w:p>
        <w:p w14:paraId="1867A949" w14:textId="2AB5B3E8" w:rsidR="00FD56CE" w:rsidDel="00140C19" w:rsidRDefault="00FD56CE">
          <w:pPr>
            <w:pStyle w:val="TDC3"/>
            <w:tabs>
              <w:tab w:val="left" w:pos="1100"/>
            </w:tabs>
            <w:rPr>
              <w:del w:id="308" w:author="Graván Serrano Eduardo" w:date="2020-09-11T12:37:00Z"/>
              <w:rFonts w:asciiTheme="minorHAnsi" w:eastAsiaTheme="minorEastAsia" w:hAnsiTheme="minorHAnsi" w:cstheme="minorBidi"/>
              <w:noProof/>
              <w:szCs w:val="22"/>
              <w:lang w:val="en-GB" w:eastAsia="ja-JP"/>
            </w:rPr>
          </w:pPr>
          <w:del w:id="309" w:author="Graván Serrano Eduardo" w:date="2020-09-11T12:37:00Z">
            <w:r w:rsidRPr="008D7A60" w:rsidDel="00140C19">
              <w:rPr>
                <w:rStyle w:val="Hipervnculo"/>
                <w:noProof/>
              </w:rPr>
              <w:delText>4.4.2</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Actividad y servicio de emulación de etiquetas</w:delText>
            </w:r>
            <w:r w:rsidDel="00140C19">
              <w:rPr>
                <w:noProof/>
                <w:webHidden/>
              </w:rPr>
              <w:tab/>
              <w:delText>44</w:delText>
            </w:r>
          </w:del>
        </w:p>
        <w:p w14:paraId="5BD620E5" w14:textId="44AC693A" w:rsidR="00FD56CE" w:rsidDel="00140C19" w:rsidRDefault="00FD56CE">
          <w:pPr>
            <w:pStyle w:val="TDC3"/>
            <w:tabs>
              <w:tab w:val="left" w:pos="1100"/>
            </w:tabs>
            <w:rPr>
              <w:del w:id="310" w:author="Graván Serrano Eduardo" w:date="2020-09-11T12:37:00Z"/>
              <w:rFonts w:asciiTheme="minorHAnsi" w:eastAsiaTheme="minorEastAsia" w:hAnsiTheme="minorHAnsi" w:cstheme="minorBidi"/>
              <w:noProof/>
              <w:szCs w:val="22"/>
              <w:lang w:val="en-GB" w:eastAsia="ja-JP"/>
            </w:rPr>
          </w:pPr>
          <w:del w:id="311" w:author="Graván Serrano Eduardo" w:date="2020-09-11T12:37:00Z">
            <w:r w:rsidRPr="008D7A60" w:rsidDel="00140C19">
              <w:rPr>
                <w:rStyle w:val="Hipervnculo"/>
                <w:noProof/>
              </w:rPr>
              <w:delText>4.4.3</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Actividad de lectura de etiquetas</w:delText>
            </w:r>
            <w:r w:rsidDel="00140C19">
              <w:rPr>
                <w:noProof/>
                <w:webHidden/>
              </w:rPr>
              <w:tab/>
              <w:delText>51</w:delText>
            </w:r>
          </w:del>
        </w:p>
        <w:p w14:paraId="40B8E70E" w14:textId="53BE7B3A" w:rsidR="00FD56CE" w:rsidDel="00140C19" w:rsidRDefault="00FD56CE">
          <w:pPr>
            <w:pStyle w:val="TDC2"/>
            <w:tabs>
              <w:tab w:val="left" w:pos="880"/>
              <w:tab w:val="right" w:leader="dot" w:pos="8494"/>
            </w:tabs>
            <w:rPr>
              <w:del w:id="312" w:author="Graván Serrano Eduardo" w:date="2020-09-11T12:37:00Z"/>
              <w:rFonts w:asciiTheme="minorHAnsi" w:eastAsiaTheme="minorEastAsia" w:hAnsiTheme="minorHAnsi" w:cstheme="minorBidi"/>
              <w:noProof/>
              <w:szCs w:val="22"/>
              <w:lang w:val="en-GB" w:eastAsia="ja-JP"/>
            </w:rPr>
          </w:pPr>
          <w:del w:id="313" w:author="Graván Serrano Eduardo" w:date="2020-09-11T12:37:00Z">
            <w:r w:rsidRPr="008D7A60" w:rsidDel="00140C19">
              <w:rPr>
                <w:rStyle w:val="Hipervnculo"/>
                <w:noProof/>
              </w:rPr>
              <w:delText>4.5</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Aplicación de escritorio para administradores</w:delText>
            </w:r>
            <w:r w:rsidDel="00140C19">
              <w:rPr>
                <w:noProof/>
                <w:webHidden/>
              </w:rPr>
              <w:tab/>
              <w:delText>55</w:delText>
            </w:r>
          </w:del>
        </w:p>
        <w:p w14:paraId="1084D337" w14:textId="5A8E13E0" w:rsidR="00FD56CE" w:rsidDel="00140C19" w:rsidRDefault="00FD56CE">
          <w:pPr>
            <w:pStyle w:val="TDC1"/>
            <w:rPr>
              <w:del w:id="314" w:author="Graván Serrano Eduardo" w:date="2020-09-11T12:37:00Z"/>
              <w:rFonts w:asciiTheme="minorHAnsi" w:eastAsiaTheme="minorEastAsia" w:hAnsiTheme="minorHAnsi" w:cstheme="minorBidi"/>
              <w:noProof/>
              <w:szCs w:val="22"/>
              <w:lang w:val="en-GB" w:eastAsia="ja-JP"/>
            </w:rPr>
          </w:pPr>
          <w:del w:id="315" w:author="Graván Serrano Eduardo" w:date="2020-09-11T12:37:00Z">
            <w:r w:rsidRPr="008D7A60" w:rsidDel="00140C19">
              <w:rPr>
                <w:rStyle w:val="Hipervnculo"/>
                <w:noProof/>
              </w:rPr>
              <w:delText>5.</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Conclusiones</w:delText>
            </w:r>
            <w:r w:rsidDel="00140C19">
              <w:rPr>
                <w:noProof/>
                <w:webHidden/>
              </w:rPr>
              <w:tab/>
              <w:delText>59</w:delText>
            </w:r>
          </w:del>
        </w:p>
        <w:p w14:paraId="52A79143" w14:textId="1F5FF05F" w:rsidR="00FD56CE" w:rsidDel="00140C19" w:rsidRDefault="00FD56CE">
          <w:pPr>
            <w:pStyle w:val="TDC1"/>
            <w:rPr>
              <w:del w:id="316" w:author="Graván Serrano Eduardo" w:date="2020-09-11T12:37:00Z"/>
              <w:rFonts w:asciiTheme="minorHAnsi" w:eastAsiaTheme="minorEastAsia" w:hAnsiTheme="minorHAnsi" w:cstheme="minorBidi"/>
              <w:noProof/>
              <w:szCs w:val="22"/>
              <w:lang w:val="en-GB" w:eastAsia="ja-JP"/>
            </w:rPr>
          </w:pPr>
          <w:del w:id="317" w:author="Graván Serrano Eduardo" w:date="2020-09-11T12:37:00Z">
            <w:r w:rsidRPr="008D7A60" w:rsidDel="00140C19">
              <w:rPr>
                <w:rStyle w:val="Hipervnculo"/>
                <w:noProof/>
              </w:rPr>
              <w:delText>6.</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Trabajo futuro</w:delText>
            </w:r>
            <w:r w:rsidDel="00140C19">
              <w:rPr>
                <w:noProof/>
                <w:webHidden/>
              </w:rPr>
              <w:tab/>
              <w:delText>60</w:delText>
            </w:r>
          </w:del>
        </w:p>
        <w:p w14:paraId="017C9E98" w14:textId="53A74B7B" w:rsidR="00FD56CE" w:rsidDel="00140C19" w:rsidRDefault="00FD56CE">
          <w:pPr>
            <w:pStyle w:val="TDC1"/>
            <w:rPr>
              <w:del w:id="318" w:author="Graván Serrano Eduardo" w:date="2020-09-11T12:37:00Z"/>
              <w:rFonts w:asciiTheme="minorHAnsi" w:eastAsiaTheme="minorEastAsia" w:hAnsiTheme="minorHAnsi" w:cstheme="minorBidi"/>
              <w:noProof/>
              <w:szCs w:val="22"/>
              <w:lang w:val="en-GB" w:eastAsia="ja-JP"/>
            </w:rPr>
          </w:pPr>
          <w:del w:id="319" w:author="Graván Serrano Eduardo" w:date="2020-09-11T12:37:00Z">
            <w:r w:rsidRPr="008D7A60" w:rsidDel="00140C19">
              <w:rPr>
                <w:rStyle w:val="Hipervnculo"/>
                <w:noProof/>
              </w:rPr>
              <w:delText>7.</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Bibliografía</w:delText>
            </w:r>
            <w:r w:rsidDel="00140C19">
              <w:rPr>
                <w:noProof/>
                <w:webHidden/>
              </w:rPr>
              <w:tab/>
              <w:delText>61</w:delText>
            </w:r>
          </w:del>
        </w:p>
        <w:p w14:paraId="24DCEC3C" w14:textId="06A20D38" w:rsidR="00FD56CE" w:rsidDel="00140C19" w:rsidRDefault="00FD56CE">
          <w:pPr>
            <w:pStyle w:val="TDC1"/>
            <w:rPr>
              <w:del w:id="320" w:author="Graván Serrano Eduardo" w:date="2020-09-11T12:37:00Z"/>
              <w:rFonts w:asciiTheme="minorHAnsi" w:eastAsiaTheme="minorEastAsia" w:hAnsiTheme="minorHAnsi" w:cstheme="minorBidi"/>
              <w:noProof/>
              <w:szCs w:val="22"/>
              <w:lang w:val="en-GB" w:eastAsia="ja-JP"/>
            </w:rPr>
          </w:pPr>
          <w:del w:id="321" w:author="Graván Serrano Eduardo" w:date="2020-09-11T12:37:00Z">
            <w:r w:rsidRPr="008D7A60" w:rsidDel="00140C19">
              <w:rPr>
                <w:rStyle w:val="Hipervnculo"/>
                <w:noProof/>
              </w:rPr>
              <w:delText>8.</w:delText>
            </w:r>
            <w:r w:rsidDel="00140C19">
              <w:rPr>
                <w:rFonts w:asciiTheme="minorHAnsi" w:eastAsiaTheme="minorEastAsia" w:hAnsiTheme="minorHAnsi" w:cstheme="minorBidi"/>
                <w:noProof/>
                <w:szCs w:val="22"/>
                <w:lang w:val="en-GB" w:eastAsia="ja-JP"/>
              </w:rPr>
              <w:tab/>
            </w:r>
            <w:r w:rsidRPr="008D7A60" w:rsidDel="00140C19">
              <w:rPr>
                <w:rStyle w:val="Hipervnculo"/>
                <w:noProof/>
              </w:rPr>
              <w:delText>Anexo A - Manual de usuario</w:delText>
            </w:r>
            <w:r w:rsidDel="00140C19">
              <w:rPr>
                <w:noProof/>
                <w:webHidden/>
              </w:rPr>
              <w:tab/>
              <w:delText>63</w:delText>
            </w:r>
          </w:del>
        </w:p>
        <w:p w14:paraId="4A5F8A6C" w14:textId="62C6E1D2" w:rsidR="00FD56CE" w:rsidDel="00140C19" w:rsidRDefault="00FD56CE">
          <w:pPr>
            <w:pStyle w:val="TDC2"/>
            <w:tabs>
              <w:tab w:val="right" w:leader="dot" w:pos="8494"/>
            </w:tabs>
            <w:rPr>
              <w:del w:id="322" w:author="Graván Serrano Eduardo" w:date="2020-09-11T12:37:00Z"/>
              <w:rFonts w:asciiTheme="minorHAnsi" w:eastAsiaTheme="minorEastAsia" w:hAnsiTheme="minorHAnsi" w:cstheme="minorBidi"/>
              <w:noProof/>
              <w:szCs w:val="22"/>
              <w:lang w:val="en-GB" w:eastAsia="ja-JP"/>
            </w:rPr>
          </w:pPr>
          <w:del w:id="323" w:author="Graván Serrano Eduardo" w:date="2020-09-11T12:37:00Z">
            <w:r w:rsidRPr="008D7A60" w:rsidDel="00140C19">
              <w:rPr>
                <w:rStyle w:val="Hipervnculo"/>
                <w:rFonts w:eastAsia="Yu Mincho"/>
                <w:noProof/>
              </w:rPr>
              <w:delText>8.1 Aplicación Android</w:delText>
            </w:r>
            <w:r w:rsidDel="00140C19">
              <w:rPr>
                <w:noProof/>
                <w:webHidden/>
              </w:rPr>
              <w:tab/>
              <w:delText>63</w:delText>
            </w:r>
          </w:del>
        </w:p>
        <w:p w14:paraId="4E4E214B" w14:textId="1166EF46" w:rsidR="00FD56CE" w:rsidDel="00140C19" w:rsidRDefault="00FD56CE">
          <w:pPr>
            <w:pStyle w:val="TDC3"/>
            <w:rPr>
              <w:del w:id="324" w:author="Graván Serrano Eduardo" w:date="2020-09-11T12:37:00Z"/>
              <w:rFonts w:asciiTheme="minorHAnsi" w:eastAsiaTheme="minorEastAsia" w:hAnsiTheme="minorHAnsi" w:cstheme="minorBidi"/>
              <w:noProof/>
              <w:szCs w:val="22"/>
              <w:lang w:val="en-GB" w:eastAsia="ja-JP"/>
            </w:rPr>
          </w:pPr>
          <w:del w:id="325" w:author="Graván Serrano Eduardo" w:date="2020-09-11T12:37:00Z">
            <w:r w:rsidRPr="008D7A60" w:rsidDel="00140C19">
              <w:rPr>
                <w:rStyle w:val="Hipervnculo"/>
                <w:rFonts w:eastAsia="Yu Mincho"/>
                <w:noProof/>
              </w:rPr>
              <w:delText>8.1.1 Empleado</w:delText>
            </w:r>
            <w:r w:rsidDel="00140C19">
              <w:rPr>
                <w:noProof/>
                <w:webHidden/>
              </w:rPr>
              <w:tab/>
              <w:delText>64</w:delText>
            </w:r>
          </w:del>
        </w:p>
        <w:p w14:paraId="26602A7E" w14:textId="7CB9D018" w:rsidR="00FD56CE" w:rsidDel="00140C19" w:rsidRDefault="00FD56CE">
          <w:pPr>
            <w:pStyle w:val="TDC3"/>
            <w:rPr>
              <w:del w:id="326" w:author="Graván Serrano Eduardo" w:date="2020-09-11T12:37:00Z"/>
              <w:rFonts w:asciiTheme="minorHAnsi" w:eastAsiaTheme="minorEastAsia" w:hAnsiTheme="minorHAnsi" w:cstheme="minorBidi"/>
              <w:noProof/>
              <w:szCs w:val="22"/>
              <w:lang w:val="en-GB" w:eastAsia="ja-JP"/>
            </w:rPr>
          </w:pPr>
          <w:del w:id="327" w:author="Graván Serrano Eduardo" w:date="2020-09-11T12:37:00Z">
            <w:r w:rsidRPr="008D7A60" w:rsidDel="00140C19">
              <w:rPr>
                <w:rStyle w:val="Hipervnculo"/>
                <w:rFonts w:eastAsia="Yu Mincho"/>
                <w:noProof/>
              </w:rPr>
              <w:delText>8.1.2 Administrador</w:delText>
            </w:r>
            <w:r w:rsidDel="00140C19">
              <w:rPr>
                <w:noProof/>
                <w:webHidden/>
              </w:rPr>
              <w:tab/>
              <w:delText>68</w:delText>
            </w:r>
          </w:del>
        </w:p>
        <w:p w14:paraId="524ADAFF" w14:textId="61CB11BB" w:rsidR="00FD56CE" w:rsidDel="00140C19" w:rsidRDefault="00FD56CE">
          <w:pPr>
            <w:pStyle w:val="TDC2"/>
            <w:tabs>
              <w:tab w:val="right" w:leader="dot" w:pos="8494"/>
            </w:tabs>
            <w:rPr>
              <w:del w:id="328" w:author="Graván Serrano Eduardo" w:date="2020-09-11T12:37:00Z"/>
              <w:rFonts w:asciiTheme="minorHAnsi" w:eastAsiaTheme="minorEastAsia" w:hAnsiTheme="minorHAnsi" w:cstheme="minorBidi"/>
              <w:noProof/>
              <w:szCs w:val="22"/>
              <w:lang w:val="en-GB" w:eastAsia="ja-JP"/>
            </w:rPr>
          </w:pPr>
          <w:del w:id="329" w:author="Graván Serrano Eduardo" w:date="2020-09-11T12:37:00Z">
            <w:r w:rsidRPr="008D7A60" w:rsidDel="00140C19">
              <w:rPr>
                <w:rStyle w:val="Hipervnculo"/>
                <w:noProof/>
              </w:rPr>
              <w:delText>8.2 Panel de administración</w:delText>
            </w:r>
            <w:r w:rsidDel="00140C19">
              <w:rPr>
                <w:noProof/>
                <w:webHidden/>
              </w:rPr>
              <w:tab/>
              <w:delText>72</w:delText>
            </w:r>
          </w:del>
        </w:p>
        <w:p w14:paraId="1D1CD32D" w14:textId="1CC03D75" w:rsidR="00AB24DD" w:rsidDel="00140C19" w:rsidRDefault="00AB24DD">
          <w:pPr>
            <w:pStyle w:val="TDC1"/>
            <w:rPr>
              <w:del w:id="330" w:author="Graván Serrano Eduardo" w:date="2020-09-11T12:37:00Z"/>
              <w:rFonts w:asciiTheme="minorHAnsi" w:eastAsiaTheme="minorEastAsia" w:hAnsiTheme="minorHAnsi" w:cstheme="minorBidi"/>
              <w:noProof/>
              <w:szCs w:val="22"/>
              <w:lang w:val="en-GB" w:eastAsia="ja-JP"/>
            </w:rPr>
          </w:pPr>
          <w:del w:id="331" w:author="Graván Serrano Eduardo" w:date="2020-09-11T12:37:00Z">
            <w:r w:rsidRPr="00AB24DD" w:rsidDel="00140C19">
              <w:rPr>
                <w:rStyle w:val="Hipervnculo"/>
                <w:noProof/>
              </w:rPr>
              <w:delText>Resumen</w:delText>
            </w:r>
            <w:r w:rsidDel="00140C19">
              <w:rPr>
                <w:noProof/>
                <w:webHidden/>
              </w:rPr>
              <w:tab/>
              <w:delText>11</w:delText>
            </w:r>
          </w:del>
        </w:p>
        <w:p w14:paraId="75DE3299" w14:textId="4634FACD" w:rsidR="00AB24DD" w:rsidDel="00140C19" w:rsidRDefault="00AB24DD">
          <w:pPr>
            <w:pStyle w:val="TDC1"/>
            <w:rPr>
              <w:del w:id="332" w:author="Graván Serrano Eduardo" w:date="2020-09-11T12:37:00Z"/>
              <w:rFonts w:asciiTheme="minorHAnsi" w:eastAsiaTheme="minorEastAsia" w:hAnsiTheme="minorHAnsi" w:cstheme="minorBidi"/>
              <w:noProof/>
              <w:szCs w:val="22"/>
              <w:lang w:val="en-GB" w:eastAsia="ja-JP"/>
            </w:rPr>
          </w:pPr>
          <w:del w:id="333" w:author="Graván Serrano Eduardo" w:date="2020-09-11T12:37:00Z">
            <w:r w:rsidRPr="00AB24DD" w:rsidDel="00140C19">
              <w:rPr>
                <w:rStyle w:val="Hipervnculo"/>
                <w:noProof/>
                <w:lang w:val="en-GB"/>
              </w:rPr>
              <w:delText>Abstract</w:delText>
            </w:r>
            <w:r w:rsidDel="00140C19">
              <w:rPr>
                <w:noProof/>
                <w:webHidden/>
              </w:rPr>
              <w:tab/>
              <w:delText>12</w:delText>
            </w:r>
          </w:del>
        </w:p>
        <w:p w14:paraId="6847FBD5" w14:textId="32DA0B45" w:rsidR="00AB24DD" w:rsidDel="00140C19" w:rsidRDefault="00AB24DD">
          <w:pPr>
            <w:pStyle w:val="TDC1"/>
            <w:rPr>
              <w:del w:id="334" w:author="Graván Serrano Eduardo" w:date="2020-09-11T12:37:00Z"/>
              <w:rFonts w:asciiTheme="minorHAnsi" w:eastAsiaTheme="minorEastAsia" w:hAnsiTheme="minorHAnsi" w:cstheme="minorBidi"/>
              <w:noProof/>
              <w:szCs w:val="22"/>
              <w:lang w:val="en-GB" w:eastAsia="ja-JP"/>
            </w:rPr>
          </w:pPr>
          <w:del w:id="335" w:author="Graván Serrano Eduardo" w:date="2020-09-11T12:37:00Z">
            <w:r w:rsidRPr="00AB24DD" w:rsidDel="00140C19">
              <w:rPr>
                <w:rStyle w:val="Hipervnculo"/>
                <w:noProof/>
              </w:rPr>
              <w:delText>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Introducción</w:delText>
            </w:r>
            <w:r w:rsidDel="00140C19">
              <w:rPr>
                <w:noProof/>
                <w:webHidden/>
              </w:rPr>
              <w:tab/>
              <w:delText>13</w:delText>
            </w:r>
          </w:del>
        </w:p>
        <w:p w14:paraId="2C951C15" w14:textId="20567B20" w:rsidR="00AB24DD" w:rsidDel="00140C19" w:rsidRDefault="00AB24DD">
          <w:pPr>
            <w:pStyle w:val="TDC1"/>
            <w:rPr>
              <w:del w:id="336" w:author="Graván Serrano Eduardo" w:date="2020-09-11T12:37:00Z"/>
              <w:rFonts w:asciiTheme="minorHAnsi" w:eastAsiaTheme="minorEastAsia" w:hAnsiTheme="minorHAnsi" w:cstheme="minorBidi"/>
              <w:noProof/>
              <w:szCs w:val="22"/>
              <w:lang w:val="en-GB" w:eastAsia="ja-JP"/>
            </w:rPr>
          </w:pPr>
          <w:del w:id="337" w:author="Graván Serrano Eduardo" w:date="2020-09-11T12:37:00Z">
            <w:r w:rsidRPr="00AB24DD" w:rsidDel="00140C19">
              <w:rPr>
                <w:rStyle w:val="Hipervnculo"/>
                <w:noProof/>
              </w:rPr>
              <w:delText>2.</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Objetivo</w:delText>
            </w:r>
            <w:r w:rsidDel="00140C19">
              <w:rPr>
                <w:noProof/>
                <w:webHidden/>
              </w:rPr>
              <w:tab/>
              <w:delText>14</w:delText>
            </w:r>
          </w:del>
        </w:p>
        <w:p w14:paraId="6F631536" w14:textId="14813034" w:rsidR="00AB24DD" w:rsidDel="00140C19" w:rsidRDefault="00AB24DD">
          <w:pPr>
            <w:pStyle w:val="TDC1"/>
            <w:rPr>
              <w:del w:id="338" w:author="Graván Serrano Eduardo" w:date="2020-09-11T12:37:00Z"/>
              <w:rFonts w:asciiTheme="minorHAnsi" w:eastAsiaTheme="minorEastAsia" w:hAnsiTheme="minorHAnsi" w:cstheme="minorBidi"/>
              <w:noProof/>
              <w:szCs w:val="22"/>
              <w:lang w:val="en-GB" w:eastAsia="ja-JP"/>
            </w:rPr>
          </w:pPr>
          <w:del w:id="339" w:author="Graván Serrano Eduardo" w:date="2020-09-11T12:37:00Z">
            <w:r w:rsidRPr="00AB24DD" w:rsidDel="00140C19">
              <w:rPr>
                <w:rStyle w:val="Hipervnculo"/>
                <w:noProof/>
              </w:rPr>
              <w:delText>3.</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Estado del arte</w:delText>
            </w:r>
            <w:r w:rsidDel="00140C19">
              <w:rPr>
                <w:noProof/>
                <w:webHidden/>
              </w:rPr>
              <w:tab/>
              <w:delText>15</w:delText>
            </w:r>
          </w:del>
        </w:p>
        <w:p w14:paraId="4731B2AD" w14:textId="20DD5691" w:rsidR="00AB24DD" w:rsidDel="00140C19" w:rsidRDefault="00AB24DD">
          <w:pPr>
            <w:pStyle w:val="TDC2"/>
            <w:tabs>
              <w:tab w:val="left" w:pos="880"/>
              <w:tab w:val="right" w:leader="dot" w:pos="8494"/>
            </w:tabs>
            <w:rPr>
              <w:del w:id="340" w:author="Graván Serrano Eduardo" w:date="2020-09-11T12:37:00Z"/>
              <w:rFonts w:asciiTheme="minorHAnsi" w:eastAsiaTheme="minorEastAsia" w:hAnsiTheme="minorHAnsi" w:cstheme="minorBidi"/>
              <w:noProof/>
              <w:szCs w:val="22"/>
              <w:lang w:val="en-GB" w:eastAsia="ja-JP"/>
            </w:rPr>
          </w:pPr>
          <w:del w:id="341" w:author="Graván Serrano Eduardo" w:date="2020-09-11T12:37:00Z">
            <w:r w:rsidRPr="00AB24DD" w:rsidDel="00140C19">
              <w:rPr>
                <w:rStyle w:val="Hipervnculo"/>
                <w:noProof/>
              </w:rPr>
              <w:delText>3.1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Estudio del uso de dispositivos móviles como herramienta de control de asistencia</w:delText>
            </w:r>
            <w:r w:rsidDel="00140C19">
              <w:rPr>
                <w:noProof/>
                <w:webHidden/>
              </w:rPr>
              <w:tab/>
              <w:delText>15</w:delText>
            </w:r>
          </w:del>
        </w:p>
        <w:p w14:paraId="58A06CA4" w14:textId="4E217E9C" w:rsidR="00AB24DD" w:rsidDel="00140C19" w:rsidRDefault="00AB24DD">
          <w:pPr>
            <w:pStyle w:val="TDC2"/>
            <w:tabs>
              <w:tab w:val="left" w:pos="880"/>
              <w:tab w:val="right" w:leader="dot" w:pos="8494"/>
            </w:tabs>
            <w:rPr>
              <w:del w:id="342" w:author="Graván Serrano Eduardo" w:date="2020-09-11T12:37:00Z"/>
              <w:rFonts w:asciiTheme="minorHAnsi" w:eastAsiaTheme="minorEastAsia" w:hAnsiTheme="minorHAnsi" w:cstheme="minorBidi"/>
              <w:noProof/>
              <w:szCs w:val="22"/>
              <w:lang w:val="en-GB" w:eastAsia="ja-JP"/>
            </w:rPr>
          </w:pPr>
          <w:del w:id="343" w:author="Graván Serrano Eduardo" w:date="2020-09-11T12:37:00Z">
            <w:r w:rsidRPr="00AB24DD" w:rsidDel="00140C19">
              <w:rPr>
                <w:rStyle w:val="Hipervnculo"/>
                <w:noProof/>
              </w:rPr>
              <w:delText>3.2</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Estudio de aplicaciones existentes en el mercado para el control de asistencia</w:delText>
            </w:r>
            <w:r w:rsidDel="00140C19">
              <w:rPr>
                <w:noProof/>
                <w:webHidden/>
              </w:rPr>
              <w:tab/>
              <w:delText>15</w:delText>
            </w:r>
          </w:del>
        </w:p>
        <w:p w14:paraId="1D74A898" w14:textId="5E00A3D5" w:rsidR="00AB24DD" w:rsidDel="00140C19" w:rsidRDefault="00AB24DD">
          <w:pPr>
            <w:pStyle w:val="TDC2"/>
            <w:tabs>
              <w:tab w:val="left" w:pos="880"/>
              <w:tab w:val="right" w:leader="dot" w:pos="8494"/>
            </w:tabs>
            <w:rPr>
              <w:del w:id="344" w:author="Graván Serrano Eduardo" w:date="2020-09-11T12:37:00Z"/>
              <w:rFonts w:asciiTheme="minorHAnsi" w:eastAsiaTheme="minorEastAsia" w:hAnsiTheme="minorHAnsi" w:cstheme="minorBidi"/>
              <w:noProof/>
              <w:szCs w:val="22"/>
              <w:lang w:val="en-GB" w:eastAsia="ja-JP"/>
            </w:rPr>
          </w:pPr>
          <w:del w:id="345" w:author="Graván Serrano Eduardo" w:date="2020-09-11T12:37:00Z">
            <w:r w:rsidRPr="00AB24DD" w:rsidDel="00140C19">
              <w:rPr>
                <w:rStyle w:val="Hipervnculo"/>
                <w:noProof/>
              </w:rPr>
              <w:delText>3.3</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Estudio de la tecnología NFC</w:delText>
            </w:r>
            <w:r w:rsidDel="00140C19">
              <w:rPr>
                <w:noProof/>
                <w:webHidden/>
              </w:rPr>
              <w:tab/>
              <w:delText>17</w:delText>
            </w:r>
          </w:del>
        </w:p>
        <w:p w14:paraId="1F74A0F8" w14:textId="210E7680" w:rsidR="00AB24DD" w:rsidDel="00140C19" w:rsidRDefault="00AB24DD">
          <w:pPr>
            <w:pStyle w:val="TDC3"/>
            <w:tabs>
              <w:tab w:val="left" w:pos="660"/>
            </w:tabs>
            <w:rPr>
              <w:del w:id="346" w:author="Graván Serrano Eduardo" w:date="2020-09-11T12:37:00Z"/>
              <w:rFonts w:asciiTheme="minorHAnsi" w:eastAsiaTheme="minorEastAsia" w:hAnsiTheme="minorHAnsi" w:cstheme="minorBidi"/>
              <w:noProof/>
              <w:szCs w:val="22"/>
              <w:lang w:val="en-GB" w:eastAsia="ja-JP"/>
            </w:rPr>
          </w:pPr>
          <w:del w:id="347" w:author="Graván Serrano Eduardo" w:date="2020-09-11T12:37:00Z">
            <w:r w:rsidDel="00140C19">
              <w:rPr>
                <w:rFonts w:asciiTheme="minorHAnsi" w:eastAsiaTheme="minorEastAsia" w:hAnsiTheme="minorHAnsi" w:cstheme="minorBidi"/>
                <w:noProof/>
                <w:szCs w:val="22"/>
                <w:lang w:val="en-GB" w:eastAsia="ja-JP"/>
              </w:rPr>
              <w:tab/>
            </w:r>
            <w:r w:rsidRPr="00AB24DD" w:rsidDel="00140C19">
              <w:rPr>
                <w:rStyle w:val="Hipervnculo"/>
                <w:noProof/>
              </w:rPr>
              <w:delText>Formato</w:delText>
            </w:r>
            <w:r w:rsidDel="00140C19">
              <w:rPr>
                <w:noProof/>
                <w:webHidden/>
              </w:rPr>
              <w:tab/>
              <w:delText>19</w:delText>
            </w:r>
          </w:del>
        </w:p>
        <w:p w14:paraId="58500416" w14:textId="6B35B601" w:rsidR="00AB24DD" w:rsidDel="00140C19" w:rsidRDefault="00AB24DD">
          <w:pPr>
            <w:pStyle w:val="TDC3"/>
            <w:tabs>
              <w:tab w:val="left" w:pos="1100"/>
            </w:tabs>
            <w:rPr>
              <w:del w:id="348" w:author="Graván Serrano Eduardo" w:date="2020-09-11T12:37:00Z"/>
              <w:rFonts w:asciiTheme="minorHAnsi" w:eastAsiaTheme="minorEastAsia" w:hAnsiTheme="minorHAnsi" w:cstheme="minorBidi"/>
              <w:noProof/>
              <w:szCs w:val="22"/>
              <w:lang w:val="en-GB" w:eastAsia="ja-JP"/>
            </w:rPr>
          </w:pPr>
          <w:del w:id="349" w:author="Graván Serrano Eduardo" w:date="2020-09-11T12:37:00Z">
            <w:r w:rsidRPr="00AB24DD" w:rsidDel="00140C19">
              <w:rPr>
                <w:rStyle w:val="Hipervnculo"/>
                <w:noProof/>
              </w:rPr>
              <w:delText>3.3.1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NDEF</w:delText>
            </w:r>
            <w:r w:rsidDel="00140C19">
              <w:rPr>
                <w:noProof/>
                <w:webHidden/>
              </w:rPr>
              <w:tab/>
              <w:delText>19</w:delText>
            </w:r>
          </w:del>
        </w:p>
        <w:p w14:paraId="10B9B076" w14:textId="6C7591CA" w:rsidR="00AB24DD" w:rsidDel="00140C19" w:rsidRDefault="00AB24DD">
          <w:pPr>
            <w:pStyle w:val="TDC3"/>
            <w:tabs>
              <w:tab w:val="left" w:pos="1100"/>
            </w:tabs>
            <w:rPr>
              <w:del w:id="350" w:author="Graván Serrano Eduardo" w:date="2020-09-11T12:37:00Z"/>
              <w:rFonts w:asciiTheme="minorHAnsi" w:eastAsiaTheme="minorEastAsia" w:hAnsiTheme="minorHAnsi" w:cstheme="minorBidi"/>
              <w:noProof/>
              <w:szCs w:val="22"/>
              <w:lang w:val="en-GB" w:eastAsia="ja-JP"/>
            </w:rPr>
          </w:pPr>
          <w:del w:id="351" w:author="Graván Serrano Eduardo" w:date="2020-09-11T12:37:00Z">
            <w:r w:rsidRPr="00AB24DD" w:rsidDel="00140C19">
              <w:rPr>
                <w:rStyle w:val="Hipervnculo"/>
                <w:noProof/>
              </w:rPr>
              <w:delText>3.3.2</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NFC Forum Type 4 Tags</w:delText>
            </w:r>
            <w:r w:rsidDel="00140C19">
              <w:rPr>
                <w:noProof/>
                <w:webHidden/>
              </w:rPr>
              <w:tab/>
              <w:delText>20</w:delText>
            </w:r>
          </w:del>
        </w:p>
        <w:p w14:paraId="3EB36AFF" w14:textId="4166E189" w:rsidR="00AB24DD" w:rsidDel="00140C19" w:rsidRDefault="00AB24DD">
          <w:pPr>
            <w:pStyle w:val="TDC3"/>
            <w:rPr>
              <w:del w:id="352" w:author="Graván Serrano Eduardo" w:date="2020-09-11T12:37:00Z"/>
              <w:rFonts w:asciiTheme="minorHAnsi" w:eastAsiaTheme="minorEastAsia" w:hAnsiTheme="minorHAnsi" w:cstheme="minorBidi"/>
              <w:noProof/>
              <w:szCs w:val="22"/>
              <w:lang w:val="en-GB" w:eastAsia="ja-JP"/>
            </w:rPr>
          </w:pPr>
          <w:del w:id="353" w:author="Graván Serrano Eduardo" w:date="2020-09-11T12:37:00Z">
            <w:r w:rsidRPr="00AB24DD" w:rsidDel="00140C19">
              <w:rPr>
                <w:rStyle w:val="Hipervnculo"/>
                <w:noProof/>
              </w:rPr>
              <w:delText>3.3.3 Android Beam</w:delText>
            </w:r>
            <w:r w:rsidDel="00140C19">
              <w:rPr>
                <w:noProof/>
                <w:webHidden/>
              </w:rPr>
              <w:tab/>
              <w:delText>21</w:delText>
            </w:r>
          </w:del>
        </w:p>
        <w:p w14:paraId="041C8119" w14:textId="3D22FA0C" w:rsidR="00AB24DD" w:rsidDel="00140C19" w:rsidRDefault="00AB24DD">
          <w:pPr>
            <w:pStyle w:val="TDC1"/>
            <w:rPr>
              <w:del w:id="354" w:author="Graván Serrano Eduardo" w:date="2020-09-11T12:37:00Z"/>
              <w:rFonts w:asciiTheme="minorHAnsi" w:eastAsiaTheme="minorEastAsia" w:hAnsiTheme="minorHAnsi" w:cstheme="minorBidi"/>
              <w:noProof/>
              <w:szCs w:val="22"/>
              <w:lang w:val="en-GB" w:eastAsia="ja-JP"/>
            </w:rPr>
          </w:pPr>
          <w:del w:id="355" w:author="Graván Serrano Eduardo" w:date="2020-09-11T12:37:00Z">
            <w:r w:rsidRPr="00AB24DD" w:rsidDel="00140C19">
              <w:rPr>
                <w:rStyle w:val="Hipervnculo"/>
                <w:noProof/>
              </w:rPr>
              <w:delText>4.</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Desarrollo del sistema</w:delText>
            </w:r>
            <w:r w:rsidDel="00140C19">
              <w:rPr>
                <w:noProof/>
                <w:webHidden/>
              </w:rPr>
              <w:tab/>
              <w:delText>23</w:delText>
            </w:r>
          </w:del>
        </w:p>
        <w:p w14:paraId="549141FF" w14:textId="0CEAEEB1" w:rsidR="00AB24DD" w:rsidDel="00140C19" w:rsidRDefault="00AB24DD">
          <w:pPr>
            <w:pStyle w:val="TDC2"/>
            <w:tabs>
              <w:tab w:val="left" w:pos="880"/>
              <w:tab w:val="right" w:leader="dot" w:pos="8494"/>
            </w:tabs>
            <w:rPr>
              <w:del w:id="356" w:author="Graván Serrano Eduardo" w:date="2020-09-11T12:37:00Z"/>
              <w:rFonts w:asciiTheme="minorHAnsi" w:eastAsiaTheme="minorEastAsia" w:hAnsiTheme="minorHAnsi" w:cstheme="minorBidi"/>
              <w:noProof/>
              <w:szCs w:val="22"/>
              <w:lang w:val="en-GB" w:eastAsia="ja-JP"/>
            </w:rPr>
          </w:pPr>
          <w:del w:id="357" w:author="Graván Serrano Eduardo" w:date="2020-09-11T12:37:00Z">
            <w:r w:rsidRPr="00AB24DD" w:rsidDel="00140C19">
              <w:rPr>
                <w:rStyle w:val="Hipervnculo"/>
                <w:noProof/>
              </w:rPr>
              <w:delText>4.1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Arquitectura del sistema</w:delText>
            </w:r>
            <w:r w:rsidDel="00140C19">
              <w:rPr>
                <w:noProof/>
                <w:webHidden/>
              </w:rPr>
              <w:tab/>
              <w:delText>23</w:delText>
            </w:r>
          </w:del>
        </w:p>
        <w:p w14:paraId="639DAA07" w14:textId="66221AC6" w:rsidR="00AB24DD" w:rsidDel="00140C19" w:rsidRDefault="00AB24DD">
          <w:pPr>
            <w:pStyle w:val="TDC3"/>
            <w:tabs>
              <w:tab w:val="left" w:pos="1100"/>
            </w:tabs>
            <w:rPr>
              <w:del w:id="358" w:author="Graván Serrano Eduardo" w:date="2020-09-11T12:37:00Z"/>
              <w:rFonts w:asciiTheme="minorHAnsi" w:eastAsiaTheme="minorEastAsia" w:hAnsiTheme="minorHAnsi" w:cstheme="minorBidi"/>
              <w:noProof/>
              <w:szCs w:val="22"/>
              <w:lang w:val="en-GB" w:eastAsia="ja-JP"/>
            </w:rPr>
          </w:pPr>
          <w:del w:id="359" w:author="Graván Serrano Eduardo" w:date="2020-09-11T12:37:00Z">
            <w:r w:rsidRPr="00AB24DD" w:rsidDel="00140C19">
              <w:rPr>
                <w:rStyle w:val="Hipervnculo"/>
                <w:noProof/>
              </w:rPr>
              <w:delText>4.1.1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Requisitos del sistema</w:delText>
            </w:r>
            <w:r w:rsidDel="00140C19">
              <w:rPr>
                <w:noProof/>
                <w:webHidden/>
              </w:rPr>
              <w:tab/>
              <w:delText>23</w:delText>
            </w:r>
          </w:del>
        </w:p>
        <w:p w14:paraId="3290B8F1" w14:textId="727C4032" w:rsidR="00AB24DD" w:rsidDel="00140C19" w:rsidRDefault="00AB24DD">
          <w:pPr>
            <w:pStyle w:val="TDC2"/>
            <w:tabs>
              <w:tab w:val="left" w:pos="880"/>
              <w:tab w:val="right" w:leader="dot" w:pos="8494"/>
            </w:tabs>
            <w:rPr>
              <w:del w:id="360" w:author="Graván Serrano Eduardo" w:date="2020-09-11T12:37:00Z"/>
              <w:rFonts w:asciiTheme="minorHAnsi" w:eastAsiaTheme="minorEastAsia" w:hAnsiTheme="minorHAnsi" w:cstheme="minorBidi"/>
              <w:noProof/>
              <w:szCs w:val="22"/>
              <w:lang w:val="en-GB" w:eastAsia="ja-JP"/>
            </w:rPr>
          </w:pPr>
          <w:del w:id="361" w:author="Graván Serrano Eduardo" w:date="2020-09-11T12:37:00Z">
            <w:r w:rsidRPr="00AB24DD" w:rsidDel="00140C19">
              <w:rPr>
                <w:rStyle w:val="Hipervnculo"/>
                <w:noProof/>
              </w:rPr>
              <w:delText>4.2</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Modelo de datos</w:delText>
            </w:r>
            <w:r w:rsidDel="00140C19">
              <w:rPr>
                <w:noProof/>
                <w:webHidden/>
              </w:rPr>
              <w:tab/>
              <w:delText>24</w:delText>
            </w:r>
          </w:del>
        </w:p>
        <w:p w14:paraId="7513CCB1" w14:textId="55513948" w:rsidR="00AB24DD" w:rsidDel="00140C19" w:rsidRDefault="00AB24DD">
          <w:pPr>
            <w:pStyle w:val="TDC2"/>
            <w:tabs>
              <w:tab w:val="left" w:pos="880"/>
              <w:tab w:val="right" w:leader="dot" w:pos="8494"/>
            </w:tabs>
            <w:rPr>
              <w:del w:id="362" w:author="Graván Serrano Eduardo" w:date="2020-09-11T12:37:00Z"/>
              <w:rFonts w:asciiTheme="minorHAnsi" w:eastAsiaTheme="minorEastAsia" w:hAnsiTheme="minorHAnsi" w:cstheme="minorBidi"/>
              <w:noProof/>
              <w:szCs w:val="22"/>
              <w:lang w:val="en-GB" w:eastAsia="ja-JP"/>
            </w:rPr>
          </w:pPr>
          <w:del w:id="363" w:author="Graván Serrano Eduardo" w:date="2020-09-11T12:37:00Z">
            <w:r w:rsidRPr="00AB24DD" w:rsidDel="00140C19">
              <w:rPr>
                <w:rStyle w:val="Hipervnculo"/>
                <w:noProof/>
              </w:rPr>
              <w:delText>4.3</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ReST API y servidor HTTP</w:delText>
            </w:r>
            <w:r w:rsidDel="00140C19">
              <w:rPr>
                <w:noProof/>
                <w:webHidden/>
              </w:rPr>
              <w:tab/>
              <w:delText>26</w:delText>
            </w:r>
          </w:del>
        </w:p>
        <w:p w14:paraId="13A085A9" w14:textId="0CCBD5FD" w:rsidR="00AB24DD" w:rsidDel="00140C19" w:rsidRDefault="00AB24DD">
          <w:pPr>
            <w:pStyle w:val="TDC2"/>
            <w:tabs>
              <w:tab w:val="left" w:pos="880"/>
              <w:tab w:val="right" w:leader="dot" w:pos="8494"/>
            </w:tabs>
            <w:rPr>
              <w:del w:id="364" w:author="Graván Serrano Eduardo" w:date="2020-09-11T12:37:00Z"/>
              <w:rFonts w:asciiTheme="minorHAnsi" w:eastAsiaTheme="minorEastAsia" w:hAnsiTheme="minorHAnsi" w:cstheme="minorBidi"/>
              <w:noProof/>
              <w:szCs w:val="22"/>
              <w:lang w:val="en-GB" w:eastAsia="ja-JP"/>
            </w:rPr>
          </w:pPr>
          <w:del w:id="365" w:author="Graván Serrano Eduardo" w:date="2020-09-11T12:37:00Z">
            <w:r w:rsidRPr="00AB24DD" w:rsidDel="00140C19">
              <w:rPr>
                <w:rStyle w:val="Hipervnculo"/>
                <w:noProof/>
              </w:rPr>
              <w:delText>4.4</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Aplicación Android</w:delText>
            </w:r>
            <w:r w:rsidDel="00140C19">
              <w:rPr>
                <w:noProof/>
                <w:webHidden/>
              </w:rPr>
              <w:tab/>
              <w:delText>33</w:delText>
            </w:r>
          </w:del>
        </w:p>
        <w:p w14:paraId="1034527B" w14:textId="4BF070A0" w:rsidR="00AB24DD" w:rsidDel="00140C19" w:rsidRDefault="00AB24DD">
          <w:pPr>
            <w:pStyle w:val="TDC3"/>
            <w:tabs>
              <w:tab w:val="left" w:pos="1100"/>
            </w:tabs>
            <w:rPr>
              <w:del w:id="366" w:author="Graván Serrano Eduardo" w:date="2020-09-11T12:37:00Z"/>
              <w:rFonts w:asciiTheme="minorHAnsi" w:eastAsiaTheme="minorEastAsia" w:hAnsiTheme="minorHAnsi" w:cstheme="minorBidi"/>
              <w:noProof/>
              <w:szCs w:val="22"/>
              <w:lang w:val="en-GB" w:eastAsia="ja-JP"/>
            </w:rPr>
          </w:pPr>
          <w:del w:id="367" w:author="Graván Serrano Eduardo" w:date="2020-09-11T12:37:00Z">
            <w:r w:rsidRPr="00AB24DD" w:rsidDel="00140C19">
              <w:rPr>
                <w:rStyle w:val="Hipervnculo"/>
                <w:noProof/>
              </w:rPr>
              <w:delText>4.4.1</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Login, información de usuario y conexión con el servidor HTTP</w:delText>
            </w:r>
            <w:r w:rsidDel="00140C19">
              <w:rPr>
                <w:noProof/>
                <w:webHidden/>
              </w:rPr>
              <w:tab/>
              <w:delText>34</w:delText>
            </w:r>
          </w:del>
        </w:p>
        <w:p w14:paraId="424CE0FF" w14:textId="1B971DE8" w:rsidR="00AB24DD" w:rsidDel="00140C19" w:rsidRDefault="00AB24DD">
          <w:pPr>
            <w:pStyle w:val="TDC3"/>
            <w:tabs>
              <w:tab w:val="left" w:pos="1100"/>
            </w:tabs>
            <w:rPr>
              <w:del w:id="368" w:author="Graván Serrano Eduardo" w:date="2020-09-11T12:37:00Z"/>
              <w:rFonts w:asciiTheme="minorHAnsi" w:eastAsiaTheme="minorEastAsia" w:hAnsiTheme="minorHAnsi" w:cstheme="minorBidi"/>
              <w:noProof/>
              <w:szCs w:val="22"/>
              <w:lang w:val="en-GB" w:eastAsia="ja-JP"/>
            </w:rPr>
          </w:pPr>
          <w:del w:id="369" w:author="Graván Serrano Eduardo" w:date="2020-09-11T12:37:00Z">
            <w:r w:rsidRPr="00AB24DD" w:rsidDel="00140C19">
              <w:rPr>
                <w:rStyle w:val="Hipervnculo"/>
                <w:noProof/>
              </w:rPr>
              <w:delText>4.4.2</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Actividad y servicio de emulación de etiquetas</w:delText>
            </w:r>
            <w:r w:rsidDel="00140C19">
              <w:rPr>
                <w:noProof/>
                <w:webHidden/>
              </w:rPr>
              <w:tab/>
              <w:delText>37</w:delText>
            </w:r>
          </w:del>
        </w:p>
        <w:p w14:paraId="1A6065D7" w14:textId="7E07FD3E" w:rsidR="00AB24DD" w:rsidDel="00140C19" w:rsidRDefault="00AB24DD">
          <w:pPr>
            <w:pStyle w:val="TDC3"/>
            <w:tabs>
              <w:tab w:val="left" w:pos="1100"/>
            </w:tabs>
            <w:rPr>
              <w:del w:id="370" w:author="Graván Serrano Eduardo" w:date="2020-09-11T12:37:00Z"/>
              <w:rFonts w:asciiTheme="minorHAnsi" w:eastAsiaTheme="minorEastAsia" w:hAnsiTheme="minorHAnsi" w:cstheme="minorBidi"/>
              <w:noProof/>
              <w:szCs w:val="22"/>
              <w:lang w:val="en-GB" w:eastAsia="ja-JP"/>
            </w:rPr>
          </w:pPr>
          <w:del w:id="371" w:author="Graván Serrano Eduardo" w:date="2020-09-11T12:37:00Z">
            <w:r w:rsidRPr="00AB24DD" w:rsidDel="00140C19">
              <w:rPr>
                <w:rStyle w:val="Hipervnculo"/>
                <w:noProof/>
              </w:rPr>
              <w:delText>4.4.3</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Actividad de lectura de etiquetas</w:delText>
            </w:r>
            <w:r w:rsidDel="00140C19">
              <w:rPr>
                <w:noProof/>
                <w:webHidden/>
              </w:rPr>
              <w:tab/>
              <w:delText>44</w:delText>
            </w:r>
          </w:del>
        </w:p>
        <w:p w14:paraId="7F2F9C5A" w14:textId="7E8BD516" w:rsidR="00AB24DD" w:rsidDel="00140C19" w:rsidRDefault="00AB24DD">
          <w:pPr>
            <w:pStyle w:val="TDC2"/>
            <w:tabs>
              <w:tab w:val="left" w:pos="880"/>
              <w:tab w:val="right" w:leader="dot" w:pos="8494"/>
            </w:tabs>
            <w:rPr>
              <w:del w:id="372" w:author="Graván Serrano Eduardo" w:date="2020-09-11T12:37:00Z"/>
              <w:rFonts w:asciiTheme="minorHAnsi" w:eastAsiaTheme="minorEastAsia" w:hAnsiTheme="minorHAnsi" w:cstheme="minorBidi"/>
              <w:noProof/>
              <w:szCs w:val="22"/>
              <w:lang w:val="en-GB" w:eastAsia="ja-JP"/>
            </w:rPr>
          </w:pPr>
          <w:del w:id="373" w:author="Graván Serrano Eduardo" w:date="2020-09-11T12:37:00Z">
            <w:r w:rsidRPr="00AB24DD" w:rsidDel="00140C19">
              <w:rPr>
                <w:rStyle w:val="Hipervnculo"/>
                <w:noProof/>
              </w:rPr>
              <w:delText>4.5</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Aplicación de escritorio para administradores</w:delText>
            </w:r>
            <w:r w:rsidDel="00140C19">
              <w:rPr>
                <w:noProof/>
                <w:webHidden/>
              </w:rPr>
              <w:tab/>
              <w:delText>48</w:delText>
            </w:r>
          </w:del>
        </w:p>
        <w:p w14:paraId="608E3230" w14:textId="0F3FC4D7" w:rsidR="00AB24DD" w:rsidDel="00140C19" w:rsidRDefault="00AB24DD">
          <w:pPr>
            <w:pStyle w:val="TDC1"/>
            <w:rPr>
              <w:del w:id="374" w:author="Graván Serrano Eduardo" w:date="2020-09-11T12:37:00Z"/>
              <w:rFonts w:asciiTheme="minorHAnsi" w:eastAsiaTheme="minorEastAsia" w:hAnsiTheme="minorHAnsi" w:cstheme="minorBidi"/>
              <w:noProof/>
              <w:szCs w:val="22"/>
              <w:lang w:val="en-GB" w:eastAsia="ja-JP"/>
            </w:rPr>
          </w:pPr>
          <w:del w:id="375" w:author="Graván Serrano Eduardo" w:date="2020-09-11T12:37:00Z">
            <w:r w:rsidRPr="00AB24DD" w:rsidDel="00140C19">
              <w:rPr>
                <w:rStyle w:val="Hipervnculo"/>
                <w:noProof/>
              </w:rPr>
              <w:delText>5.</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Conclusiones</w:delText>
            </w:r>
            <w:r w:rsidDel="00140C19">
              <w:rPr>
                <w:noProof/>
                <w:webHidden/>
              </w:rPr>
              <w:tab/>
              <w:delText>52</w:delText>
            </w:r>
          </w:del>
        </w:p>
        <w:p w14:paraId="4A284144" w14:textId="513A07D0" w:rsidR="00AB24DD" w:rsidDel="00140C19" w:rsidRDefault="00AB24DD">
          <w:pPr>
            <w:pStyle w:val="TDC1"/>
            <w:rPr>
              <w:del w:id="376" w:author="Graván Serrano Eduardo" w:date="2020-09-11T12:37:00Z"/>
              <w:rFonts w:asciiTheme="minorHAnsi" w:eastAsiaTheme="minorEastAsia" w:hAnsiTheme="minorHAnsi" w:cstheme="minorBidi"/>
              <w:noProof/>
              <w:szCs w:val="22"/>
              <w:lang w:val="en-GB" w:eastAsia="ja-JP"/>
            </w:rPr>
          </w:pPr>
          <w:del w:id="377" w:author="Graván Serrano Eduardo" w:date="2020-09-11T12:37:00Z">
            <w:r w:rsidRPr="00AB24DD" w:rsidDel="00140C19">
              <w:rPr>
                <w:rStyle w:val="Hipervnculo"/>
                <w:noProof/>
              </w:rPr>
              <w:delText>6.</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Trabajo futuro</w:delText>
            </w:r>
            <w:r w:rsidDel="00140C19">
              <w:rPr>
                <w:noProof/>
                <w:webHidden/>
              </w:rPr>
              <w:tab/>
              <w:delText>53</w:delText>
            </w:r>
          </w:del>
        </w:p>
        <w:p w14:paraId="055CA1C7" w14:textId="158CCC27" w:rsidR="00AB24DD" w:rsidDel="00140C19" w:rsidRDefault="00AB24DD">
          <w:pPr>
            <w:pStyle w:val="TDC1"/>
            <w:rPr>
              <w:del w:id="378" w:author="Graván Serrano Eduardo" w:date="2020-09-11T12:37:00Z"/>
              <w:rFonts w:asciiTheme="minorHAnsi" w:eastAsiaTheme="minorEastAsia" w:hAnsiTheme="minorHAnsi" w:cstheme="minorBidi"/>
              <w:noProof/>
              <w:szCs w:val="22"/>
              <w:lang w:val="en-GB" w:eastAsia="ja-JP"/>
            </w:rPr>
          </w:pPr>
          <w:del w:id="379" w:author="Graván Serrano Eduardo" w:date="2020-09-11T12:37:00Z">
            <w:r w:rsidRPr="00AB24DD" w:rsidDel="00140C19">
              <w:rPr>
                <w:rStyle w:val="Hipervnculo"/>
                <w:noProof/>
              </w:rPr>
              <w:delText>7.</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Bibliografía</w:delText>
            </w:r>
            <w:r w:rsidDel="00140C19">
              <w:rPr>
                <w:noProof/>
                <w:webHidden/>
              </w:rPr>
              <w:tab/>
              <w:delText>54</w:delText>
            </w:r>
          </w:del>
        </w:p>
        <w:p w14:paraId="4DB6FB20" w14:textId="625B0B4A" w:rsidR="00AB24DD" w:rsidDel="00140C19" w:rsidRDefault="00AB24DD">
          <w:pPr>
            <w:pStyle w:val="TDC1"/>
            <w:rPr>
              <w:del w:id="380" w:author="Graván Serrano Eduardo" w:date="2020-09-11T12:37:00Z"/>
              <w:rFonts w:asciiTheme="minorHAnsi" w:eastAsiaTheme="minorEastAsia" w:hAnsiTheme="minorHAnsi" w:cstheme="minorBidi"/>
              <w:noProof/>
              <w:szCs w:val="22"/>
              <w:lang w:val="en-GB" w:eastAsia="ja-JP"/>
            </w:rPr>
          </w:pPr>
          <w:del w:id="381" w:author="Graván Serrano Eduardo" w:date="2020-09-11T12:37:00Z">
            <w:r w:rsidRPr="00AB24DD" w:rsidDel="00140C19">
              <w:rPr>
                <w:rStyle w:val="Hipervnculo"/>
                <w:noProof/>
              </w:rPr>
              <w:delText>8.</w:delText>
            </w:r>
            <w:r w:rsidDel="00140C19">
              <w:rPr>
                <w:rFonts w:asciiTheme="minorHAnsi" w:eastAsiaTheme="minorEastAsia" w:hAnsiTheme="minorHAnsi" w:cstheme="minorBidi"/>
                <w:noProof/>
                <w:szCs w:val="22"/>
                <w:lang w:val="en-GB" w:eastAsia="ja-JP"/>
              </w:rPr>
              <w:tab/>
            </w:r>
            <w:r w:rsidRPr="00AB24DD" w:rsidDel="00140C19">
              <w:rPr>
                <w:rStyle w:val="Hipervnculo"/>
                <w:noProof/>
              </w:rPr>
              <w:delText>Anexo A - Manual de usuario</w:delText>
            </w:r>
            <w:r w:rsidDel="00140C19">
              <w:rPr>
                <w:noProof/>
                <w:webHidden/>
              </w:rPr>
              <w:tab/>
              <w:delText>55</w:delText>
            </w:r>
          </w:del>
        </w:p>
        <w:p w14:paraId="7FCCDE6D" w14:textId="3F316402" w:rsidR="00AB24DD" w:rsidDel="00140C19" w:rsidRDefault="00AB24DD">
          <w:pPr>
            <w:pStyle w:val="TDC2"/>
            <w:tabs>
              <w:tab w:val="right" w:leader="dot" w:pos="8494"/>
            </w:tabs>
            <w:rPr>
              <w:del w:id="382" w:author="Graván Serrano Eduardo" w:date="2020-09-11T12:37:00Z"/>
              <w:rFonts w:asciiTheme="minorHAnsi" w:eastAsiaTheme="minorEastAsia" w:hAnsiTheme="minorHAnsi" w:cstheme="minorBidi"/>
              <w:noProof/>
              <w:szCs w:val="22"/>
              <w:lang w:val="en-GB" w:eastAsia="ja-JP"/>
            </w:rPr>
          </w:pPr>
          <w:del w:id="383" w:author="Graván Serrano Eduardo" w:date="2020-09-11T12:37:00Z">
            <w:r w:rsidRPr="00AB24DD" w:rsidDel="00140C19">
              <w:rPr>
                <w:rStyle w:val="Hipervnculo"/>
                <w:rFonts w:eastAsia="Yu Mincho"/>
                <w:noProof/>
              </w:rPr>
              <w:delText>8.1 Aplicación Android</w:delText>
            </w:r>
            <w:r w:rsidDel="00140C19">
              <w:rPr>
                <w:noProof/>
                <w:webHidden/>
              </w:rPr>
              <w:tab/>
              <w:delText>55</w:delText>
            </w:r>
          </w:del>
        </w:p>
        <w:p w14:paraId="717DF9B3" w14:textId="701300AE" w:rsidR="00AB24DD" w:rsidDel="00140C19" w:rsidRDefault="00AB24DD">
          <w:pPr>
            <w:pStyle w:val="TDC3"/>
            <w:rPr>
              <w:del w:id="384" w:author="Graván Serrano Eduardo" w:date="2020-09-11T12:37:00Z"/>
              <w:rFonts w:asciiTheme="minorHAnsi" w:eastAsiaTheme="minorEastAsia" w:hAnsiTheme="minorHAnsi" w:cstheme="minorBidi"/>
              <w:noProof/>
              <w:szCs w:val="22"/>
              <w:lang w:val="en-GB" w:eastAsia="ja-JP"/>
            </w:rPr>
          </w:pPr>
          <w:del w:id="385" w:author="Graván Serrano Eduardo" w:date="2020-09-11T12:37:00Z">
            <w:r w:rsidRPr="00AB24DD" w:rsidDel="00140C19">
              <w:rPr>
                <w:rStyle w:val="Hipervnculo"/>
                <w:rFonts w:eastAsia="Yu Mincho"/>
                <w:noProof/>
              </w:rPr>
              <w:delText>8.1.1 Empleado</w:delText>
            </w:r>
            <w:r w:rsidDel="00140C19">
              <w:rPr>
                <w:noProof/>
                <w:webHidden/>
              </w:rPr>
              <w:tab/>
              <w:delText>56</w:delText>
            </w:r>
          </w:del>
        </w:p>
        <w:p w14:paraId="08E13CD8" w14:textId="3325085D" w:rsidR="00AB24DD" w:rsidDel="00140C19" w:rsidRDefault="00AB24DD">
          <w:pPr>
            <w:pStyle w:val="TDC3"/>
            <w:rPr>
              <w:del w:id="386" w:author="Graván Serrano Eduardo" w:date="2020-09-11T12:37:00Z"/>
              <w:rFonts w:asciiTheme="minorHAnsi" w:eastAsiaTheme="minorEastAsia" w:hAnsiTheme="minorHAnsi" w:cstheme="minorBidi"/>
              <w:noProof/>
              <w:szCs w:val="22"/>
              <w:lang w:val="en-GB" w:eastAsia="ja-JP"/>
            </w:rPr>
          </w:pPr>
          <w:del w:id="387" w:author="Graván Serrano Eduardo" w:date="2020-09-11T12:37:00Z">
            <w:r w:rsidRPr="00AB24DD" w:rsidDel="00140C19">
              <w:rPr>
                <w:rStyle w:val="Hipervnculo"/>
                <w:rFonts w:eastAsia="Yu Mincho"/>
                <w:noProof/>
              </w:rPr>
              <w:delText>8.1.2 Administrador</w:delText>
            </w:r>
            <w:r w:rsidDel="00140C19">
              <w:rPr>
                <w:noProof/>
                <w:webHidden/>
              </w:rPr>
              <w:tab/>
              <w:delText>60</w:delText>
            </w:r>
          </w:del>
        </w:p>
        <w:p w14:paraId="43E7E4D7" w14:textId="09066D80" w:rsidR="00AB24DD" w:rsidDel="00140C19" w:rsidRDefault="00AB24DD">
          <w:pPr>
            <w:pStyle w:val="TDC2"/>
            <w:tabs>
              <w:tab w:val="right" w:leader="dot" w:pos="8494"/>
            </w:tabs>
            <w:rPr>
              <w:del w:id="388" w:author="Graván Serrano Eduardo" w:date="2020-09-11T12:37:00Z"/>
              <w:rFonts w:asciiTheme="minorHAnsi" w:eastAsiaTheme="minorEastAsia" w:hAnsiTheme="minorHAnsi" w:cstheme="minorBidi"/>
              <w:noProof/>
              <w:szCs w:val="22"/>
              <w:lang w:val="en-GB" w:eastAsia="ja-JP"/>
            </w:rPr>
          </w:pPr>
          <w:del w:id="389" w:author="Graván Serrano Eduardo" w:date="2020-09-11T12:37:00Z">
            <w:r w:rsidRPr="00AB24DD" w:rsidDel="00140C19">
              <w:rPr>
                <w:rStyle w:val="Hipervnculo"/>
                <w:noProof/>
              </w:rPr>
              <w:delText>8.2 Panel de administración</w:delText>
            </w:r>
            <w:r w:rsidDel="00140C19">
              <w:rPr>
                <w:noProof/>
                <w:webHidden/>
              </w:rPr>
              <w:tab/>
              <w:delText>64</w:delText>
            </w:r>
          </w:del>
        </w:p>
        <w:p w14:paraId="7EE1A55C" w14:textId="15EC47C0" w:rsidR="00AB24DD" w:rsidRDefault="00AB24DD">
          <w:r>
            <w:rPr>
              <w:b/>
              <w:bCs/>
            </w:rPr>
            <w:fldChar w:fldCharType="end"/>
          </w:r>
        </w:p>
      </w:sdtContent>
    </w:sdt>
    <w:p w14:paraId="3533B936" w14:textId="2B18C79B" w:rsidR="00393924" w:rsidRPr="001E089F" w:rsidDel="003C4173" w:rsidRDefault="008E7562">
      <w:pPr>
        <w:pStyle w:val="TDC1"/>
        <w:rPr>
          <w:del w:id="390" w:author="Graván Serrano Eduardo" w:date="2020-09-07T12:57:00Z"/>
          <w:rFonts w:ascii="Calibri" w:eastAsia="Yu Mincho" w:hAnsi="Calibri"/>
          <w:noProof/>
          <w:szCs w:val="22"/>
          <w:lang w:val="en-GB" w:eastAsia="ja-JP"/>
        </w:rPr>
      </w:pPr>
      <w:del w:id="391" w:author="Graván Serrano Eduardo" w:date="2020-09-07T16:21:00Z">
        <w:r w:rsidDel="00AB24DD">
          <w:fldChar w:fldCharType="begin"/>
        </w:r>
        <w:r w:rsidDel="00AB24DD">
          <w:delInstrText xml:space="preserve"> TOC \o "1-3" \h \z \u </w:delInstrText>
        </w:r>
        <w:r w:rsidDel="00AB24DD">
          <w:fldChar w:fldCharType="separate"/>
        </w:r>
      </w:del>
      <w:del w:id="392" w:author="Graván Serrano Eduardo" w:date="2020-09-07T12:57:00Z">
        <w:r w:rsidR="00393924" w:rsidRPr="00843AC1" w:rsidDel="003C4173">
          <w:rPr>
            <w:rStyle w:val="Hipervnculo"/>
            <w:noProof/>
          </w:rPr>
          <w:delText>Resumen</w:delText>
        </w:r>
        <w:r w:rsidR="00393924" w:rsidDel="003C4173">
          <w:rPr>
            <w:noProof/>
            <w:webHidden/>
          </w:rPr>
          <w:tab/>
          <w:delText>10</w:delText>
        </w:r>
      </w:del>
    </w:p>
    <w:p w14:paraId="1C55214A" w14:textId="77777777" w:rsidR="00393924" w:rsidRPr="001E089F" w:rsidDel="003C4173" w:rsidRDefault="00393924">
      <w:pPr>
        <w:pStyle w:val="TDC1"/>
        <w:rPr>
          <w:del w:id="393" w:author="Graván Serrano Eduardo" w:date="2020-09-07T12:57:00Z"/>
          <w:rFonts w:ascii="Calibri" w:eastAsia="Yu Mincho" w:hAnsi="Calibri"/>
          <w:noProof/>
          <w:szCs w:val="22"/>
          <w:lang w:val="en-GB" w:eastAsia="ja-JP"/>
        </w:rPr>
      </w:pPr>
      <w:del w:id="394" w:author="Graván Serrano Eduardo" w:date="2020-09-07T12:57:00Z">
        <w:r w:rsidRPr="00843AC1" w:rsidDel="003C4173">
          <w:rPr>
            <w:rStyle w:val="Hipervnculo"/>
            <w:noProof/>
            <w:lang w:val="en-GB"/>
          </w:rPr>
          <w:delText>Abstract</w:delText>
        </w:r>
        <w:r w:rsidDel="003C4173">
          <w:rPr>
            <w:noProof/>
            <w:webHidden/>
          </w:rPr>
          <w:tab/>
          <w:delText>11</w:delText>
        </w:r>
      </w:del>
    </w:p>
    <w:p w14:paraId="08EAD11A" w14:textId="77777777" w:rsidR="00393924" w:rsidRPr="001E089F" w:rsidDel="003C4173" w:rsidRDefault="00393924">
      <w:pPr>
        <w:pStyle w:val="TDC1"/>
        <w:rPr>
          <w:del w:id="395" w:author="Graván Serrano Eduardo" w:date="2020-09-07T12:57:00Z"/>
          <w:rFonts w:ascii="Calibri" w:eastAsia="Yu Mincho" w:hAnsi="Calibri"/>
          <w:noProof/>
          <w:szCs w:val="22"/>
          <w:lang w:val="en-GB" w:eastAsia="ja-JP"/>
        </w:rPr>
      </w:pPr>
      <w:del w:id="396" w:author="Graván Serrano Eduardo" w:date="2020-09-07T12:57:00Z">
        <w:r w:rsidRPr="00843AC1" w:rsidDel="003C4173">
          <w:rPr>
            <w:rStyle w:val="Hipervnculo"/>
            <w:noProof/>
          </w:rPr>
          <w:delText>1.</w:delText>
        </w:r>
        <w:r w:rsidRPr="001E089F" w:rsidDel="003C4173">
          <w:rPr>
            <w:rFonts w:ascii="Calibri" w:eastAsia="Yu Mincho" w:hAnsi="Calibri"/>
            <w:noProof/>
            <w:szCs w:val="22"/>
            <w:lang w:val="en-GB" w:eastAsia="ja-JP"/>
          </w:rPr>
          <w:tab/>
        </w:r>
        <w:r w:rsidRPr="00843AC1" w:rsidDel="003C4173">
          <w:rPr>
            <w:rStyle w:val="Hipervnculo"/>
            <w:noProof/>
          </w:rPr>
          <w:delText>Introducción</w:delText>
        </w:r>
        <w:r w:rsidDel="003C4173">
          <w:rPr>
            <w:noProof/>
            <w:webHidden/>
          </w:rPr>
          <w:tab/>
          <w:delText>12</w:delText>
        </w:r>
      </w:del>
    </w:p>
    <w:p w14:paraId="33649548" w14:textId="77777777" w:rsidR="00393924" w:rsidRPr="001E089F" w:rsidDel="003C4173" w:rsidRDefault="00393924">
      <w:pPr>
        <w:pStyle w:val="TDC2"/>
        <w:tabs>
          <w:tab w:val="left" w:pos="880"/>
          <w:tab w:val="right" w:leader="dot" w:pos="8494"/>
        </w:tabs>
        <w:rPr>
          <w:del w:id="397" w:author="Graván Serrano Eduardo" w:date="2020-09-07T12:57:00Z"/>
          <w:rFonts w:ascii="Calibri" w:eastAsia="Yu Mincho" w:hAnsi="Calibri"/>
          <w:noProof/>
          <w:szCs w:val="22"/>
          <w:lang w:val="en-GB" w:eastAsia="ja-JP"/>
        </w:rPr>
      </w:pPr>
      <w:del w:id="398" w:author="Graván Serrano Eduardo" w:date="2020-09-07T12:57:00Z">
        <w:r w:rsidRPr="00843AC1" w:rsidDel="003C4173">
          <w:rPr>
            <w:rStyle w:val="Hipervnculo"/>
            <w:noProof/>
          </w:rPr>
          <w:delText>1.1</w:delText>
        </w:r>
        <w:r w:rsidRPr="001E089F" w:rsidDel="003C4173">
          <w:rPr>
            <w:rFonts w:ascii="Calibri" w:eastAsia="Yu Mincho" w:hAnsi="Calibri"/>
            <w:noProof/>
            <w:szCs w:val="22"/>
            <w:lang w:val="en-GB" w:eastAsia="ja-JP"/>
          </w:rPr>
          <w:tab/>
        </w:r>
        <w:r w:rsidRPr="00843AC1" w:rsidDel="003C4173">
          <w:rPr>
            <w:rStyle w:val="Hipervnculo"/>
            <w:noProof/>
          </w:rPr>
          <w:delText>Tecnología NFC</w:delText>
        </w:r>
        <w:r w:rsidDel="003C4173">
          <w:rPr>
            <w:noProof/>
            <w:webHidden/>
          </w:rPr>
          <w:tab/>
          <w:delText>12</w:delText>
        </w:r>
      </w:del>
    </w:p>
    <w:p w14:paraId="34BFC5E5" w14:textId="77777777" w:rsidR="00393924" w:rsidRPr="001E089F" w:rsidDel="003C4173" w:rsidRDefault="00393924">
      <w:pPr>
        <w:pStyle w:val="TDC3"/>
        <w:tabs>
          <w:tab w:val="left" w:pos="1100"/>
        </w:tabs>
        <w:rPr>
          <w:del w:id="399" w:author="Graván Serrano Eduardo" w:date="2020-09-07T12:57:00Z"/>
          <w:rFonts w:ascii="Calibri" w:eastAsia="Yu Mincho" w:hAnsi="Calibri"/>
          <w:noProof/>
          <w:szCs w:val="22"/>
          <w:lang w:val="en-GB" w:eastAsia="ja-JP"/>
        </w:rPr>
      </w:pPr>
      <w:del w:id="400" w:author="Graván Serrano Eduardo" w:date="2020-09-07T12:57:00Z">
        <w:r w:rsidRPr="00843AC1" w:rsidDel="003C4173">
          <w:rPr>
            <w:rStyle w:val="Hipervnculo"/>
            <w:noProof/>
          </w:rPr>
          <w:delText>1.1.1</w:delText>
        </w:r>
        <w:r w:rsidRPr="001E089F" w:rsidDel="003C4173">
          <w:rPr>
            <w:rFonts w:ascii="Calibri" w:eastAsia="Yu Mincho" w:hAnsi="Calibri"/>
            <w:noProof/>
            <w:szCs w:val="22"/>
            <w:lang w:val="en-GB" w:eastAsia="ja-JP"/>
          </w:rPr>
          <w:tab/>
        </w:r>
        <w:r w:rsidRPr="00843AC1" w:rsidDel="003C4173">
          <w:rPr>
            <w:rStyle w:val="Hipervnculo"/>
            <w:noProof/>
          </w:rPr>
          <w:delText>NDEF</w:delText>
        </w:r>
        <w:r w:rsidDel="003C4173">
          <w:rPr>
            <w:noProof/>
            <w:webHidden/>
          </w:rPr>
          <w:tab/>
          <w:delText>13</w:delText>
        </w:r>
      </w:del>
    </w:p>
    <w:p w14:paraId="3C17BAC2" w14:textId="77777777" w:rsidR="00393924" w:rsidRPr="001E089F" w:rsidDel="003C4173" w:rsidRDefault="00393924">
      <w:pPr>
        <w:pStyle w:val="TDC3"/>
        <w:tabs>
          <w:tab w:val="left" w:pos="1100"/>
        </w:tabs>
        <w:rPr>
          <w:del w:id="401" w:author="Graván Serrano Eduardo" w:date="2020-09-07T12:57:00Z"/>
          <w:rFonts w:ascii="Calibri" w:eastAsia="Yu Mincho" w:hAnsi="Calibri"/>
          <w:noProof/>
          <w:szCs w:val="22"/>
          <w:lang w:val="en-GB" w:eastAsia="ja-JP"/>
        </w:rPr>
      </w:pPr>
      <w:del w:id="402" w:author="Graván Serrano Eduardo" w:date="2020-09-07T12:57:00Z">
        <w:r w:rsidRPr="00843AC1" w:rsidDel="003C4173">
          <w:rPr>
            <w:rStyle w:val="Hipervnculo"/>
            <w:noProof/>
          </w:rPr>
          <w:delText>1.1.2</w:delText>
        </w:r>
        <w:r w:rsidRPr="001E089F" w:rsidDel="003C4173">
          <w:rPr>
            <w:rFonts w:ascii="Calibri" w:eastAsia="Yu Mincho" w:hAnsi="Calibri"/>
            <w:noProof/>
            <w:szCs w:val="22"/>
            <w:lang w:val="en-GB" w:eastAsia="ja-JP"/>
          </w:rPr>
          <w:tab/>
        </w:r>
        <w:r w:rsidRPr="00843AC1" w:rsidDel="003C4173">
          <w:rPr>
            <w:rStyle w:val="Hipervnculo"/>
            <w:noProof/>
          </w:rPr>
          <w:delText>Type 4 tags</w:delText>
        </w:r>
        <w:r w:rsidDel="003C4173">
          <w:rPr>
            <w:noProof/>
            <w:webHidden/>
          </w:rPr>
          <w:tab/>
          <w:delText>14</w:delText>
        </w:r>
      </w:del>
    </w:p>
    <w:p w14:paraId="756472C6" w14:textId="77777777" w:rsidR="00393924" w:rsidRPr="001E089F" w:rsidDel="003C4173" w:rsidRDefault="00393924">
      <w:pPr>
        <w:pStyle w:val="TDC1"/>
        <w:rPr>
          <w:del w:id="403" w:author="Graván Serrano Eduardo" w:date="2020-09-07T12:57:00Z"/>
          <w:rFonts w:ascii="Calibri" w:eastAsia="Yu Mincho" w:hAnsi="Calibri"/>
          <w:noProof/>
          <w:szCs w:val="22"/>
          <w:lang w:val="en-GB" w:eastAsia="ja-JP"/>
        </w:rPr>
      </w:pPr>
      <w:del w:id="404" w:author="Graván Serrano Eduardo" w:date="2020-09-07T12:57:00Z">
        <w:r w:rsidRPr="00843AC1" w:rsidDel="003C4173">
          <w:rPr>
            <w:rStyle w:val="Hipervnculo"/>
            <w:noProof/>
          </w:rPr>
          <w:delText>2.</w:delText>
        </w:r>
        <w:r w:rsidRPr="001E089F" w:rsidDel="003C4173">
          <w:rPr>
            <w:rFonts w:ascii="Calibri" w:eastAsia="Yu Mincho" w:hAnsi="Calibri"/>
            <w:noProof/>
            <w:szCs w:val="22"/>
            <w:lang w:val="en-GB" w:eastAsia="ja-JP"/>
          </w:rPr>
          <w:tab/>
        </w:r>
        <w:r w:rsidRPr="00843AC1" w:rsidDel="003C4173">
          <w:rPr>
            <w:rStyle w:val="Hipervnculo"/>
            <w:noProof/>
          </w:rPr>
          <w:delText>Objetivo</w:delText>
        </w:r>
        <w:r w:rsidDel="003C4173">
          <w:rPr>
            <w:noProof/>
            <w:webHidden/>
          </w:rPr>
          <w:tab/>
          <w:delText>16</w:delText>
        </w:r>
      </w:del>
    </w:p>
    <w:p w14:paraId="29940F04" w14:textId="77777777" w:rsidR="00393924" w:rsidRPr="001E089F" w:rsidDel="003C4173" w:rsidRDefault="00393924">
      <w:pPr>
        <w:pStyle w:val="TDC1"/>
        <w:rPr>
          <w:del w:id="405" w:author="Graván Serrano Eduardo" w:date="2020-09-07T12:57:00Z"/>
          <w:rFonts w:ascii="Calibri" w:eastAsia="Yu Mincho" w:hAnsi="Calibri"/>
          <w:noProof/>
          <w:szCs w:val="22"/>
          <w:lang w:val="en-GB" w:eastAsia="ja-JP"/>
        </w:rPr>
      </w:pPr>
      <w:del w:id="406" w:author="Graván Serrano Eduardo" w:date="2020-09-07T12:57:00Z">
        <w:r w:rsidRPr="00843AC1" w:rsidDel="003C4173">
          <w:rPr>
            <w:rStyle w:val="Hipervnculo"/>
            <w:noProof/>
          </w:rPr>
          <w:delText>3.</w:delText>
        </w:r>
        <w:r w:rsidRPr="001E089F" w:rsidDel="003C4173">
          <w:rPr>
            <w:rFonts w:ascii="Calibri" w:eastAsia="Yu Mincho" w:hAnsi="Calibri"/>
            <w:noProof/>
            <w:szCs w:val="22"/>
            <w:lang w:val="en-GB" w:eastAsia="ja-JP"/>
          </w:rPr>
          <w:tab/>
        </w:r>
        <w:r w:rsidRPr="00843AC1" w:rsidDel="003C4173">
          <w:rPr>
            <w:rStyle w:val="Hipervnculo"/>
            <w:noProof/>
          </w:rPr>
          <w:delText>Estado del arte</w:delText>
        </w:r>
        <w:r w:rsidDel="003C4173">
          <w:rPr>
            <w:noProof/>
            <w:webHidden/>
          </w:rPr>
          <w:tab/>
          <w:delText>17</w:delText>
        </w:r>
      </w:del>
    </w:p>
    <w:p w14:paraId="3010D450" w14:textId="77777777" w:rsidR="00393924" w:rsidRPr="001E089F" w:rsidDel="003C4173" w:rsidRDefault="00393924">
      <w:pPr>
        <w:pStyle w:val="TDC1"/>
        <w:rPr>
          <w:del w:id="407" w:author="Graván Serrano Eduardo" w:date="2020-09-07T12:57:00Z"/>
          <w:rFonts w:ascii="Calibri" w:eastAsia="Yu Mincho" w:hAnsi="Calibri"/>
          <w:noProof/>
          <w:szCs w:val="22"/>
          <w:lang w:val="en-GB" w:eastAsia="ja-JP"/>
        </w:rPr>
      </w:pPr>
      <w:del w:id="408" w:author="Graván Serrano Eduardo" w:date="2020-09-07T12:57:00Z">
        <w:r w:rsidRPr="00843AC1" w:rsidDel="003C4173">
          <w:rPr>
            <w:rStyle w:val="Hipervnculo"/>
            <w:noProof/>
          </w:rPr>
          <w:delText>4.</w:delText>
        </w:r>
        <w:r w:rsidRPr="001E089F" w:rsidDel="003C4173">
          <w:rPr>
            <w:rFonts w:ascii="Calibri" w:eastAsia="Yu Mincho" w:hAnsi="Calibri"/>
            <w:noProof/>
            <w:szCs w:val="22"/>
            <w:lang w:val="en-GB" w:eastAsia="ja-JP"/>
          </w:rPr>
          <w:tab/>
        </w:r>
        <w:r w:rsidRPr="00843AC1" w:rsidDel="003C4173">
          <w:rPr>
            <w:rStyle w:val="Hipervnculo"/>
            <w:noProof/>
          </w:rPr>
          <w:delText>Desarrollo del sistema</w:delText>
        </w:r>
        <w:r w:rsidDel="003C4173">
          <w:rPr>
            <w:noProof/>
            <w:webHidden/>
          </w:rPr>
          <w:tab/>
          <w:delText>18</w:delText>
        </w:r>
      </w:del>
    </w:p>
    <w:p w14:paraId="10ADBBF6" w14:textId="77777777" w:rsidR="00393924" w:rsidRPr="001E089F" w:rsidDel="003C4173" w:rsidRDefault="00393924">
      <w:pPr>
        <w:pStyle w:val="TDC2"/>
        <w:tabs>
          <w:tab w:val="left" w:pos="880"/>
          <w:tab w:val="right" w:leader="dot" w:pos="8494"/>
        </w:tabs>
        <w:rPr>
          <w:del w:id="409" w:author="Graván Serrano Eduardo" w:date="2020-09-07T12:57:00Z"/>
          <w:rFonts w:ascii="Calibri" w:eastAsia="Yu Mincho" w:hAnsi="Calibri"/>
          <w:noProof/>
          <w:szCs w:val="22"/>
          <w:lang w:val="en-GB" w:eastAsia="ja-JP"/>
        </w:rPr>
      </w:pPr>
      <w:del w:id="410" w:author="Graván Serrano Eduardo" w:date="2020-09-07T12:57:00Z">
        <w:r w:rsidRPr="00843AC1" w:rsidDel="003C4173">
          <w:rPr>
            <w:rStyle w:val="Hipervnculo"/>
            <w:noProof/>
          </w:rPr>
          <w:delText>4.1</w:delText>
        </w:r>
        <w:r w:rsidRPr="001E089F" w:rsidDel="003C4173">
          <w:rPr>
            <w:rFonts w:ascii="Calibri" w:eastAsia="Yu Mincho" w:hAnsi="Calibri"/>
            <w:noProof/>
            <w:szCs w:val="22"/>
            <w:lang w:val="en-GB" w:eastAsia="ja-JP"/>
          </w:rPr>
          <w:tab/>
        </w:r>
        <w:r w:rsidRPr="00843AC1" w:rsidDel="003C4173">
          <w:rPr>
            <w:rStyle w:val="Hipervnculo"/>
            <w:noProof/>
          </w:rPr>
          <w:delText>Arquitectura del sistema</w:delText>
        </w:r>
        <w:r w:rsidDel="003C4173">
          <w:rPr>
            <w:noProof/>
            <w:webHidden/>
          </w:rPr>
          <w:tab/>
          <w:delText>18</w:delText>
        </w:r>
      </w:del>
    </w:p>
    <w:p w14:paraId="74107700" w14:textId="77777777" w:rsidR="00393924" w:rsidRPr="001E089F" w:rsidDel="003C4173" w:rsidRDefault="00393924">
      <w:pPr>
        <w:pStyle w:val="TDC3"/>
        <w:tabs>
          <w:tab w:val="left" w:pos="1100"/>
        </w:tabs>
        <w:rPr>
          <w:del w:id="411" w:author="Graván Serrano Eduardo" w:date="2020-09-07T12:57:00Z"/>
          <w:rFonts w:ascii="Calibri" w:eastAsia="Yu Mincho" w:hAnsi="Calibri"/>
          <w:noProof/>
          <w:szCs w:val="22"/>
          <w:lang w:val="en-GB" w:eastAsia="ja-JP"/>
        </w:rPr>
      </w:pPr>
      <w:del w:id="412" w:author="Graván Serrano Eduardo" w:date="2020-09-07T12:57:00Z">
        <w:r w:rsidRPr="00843AC1" w:rsidDel="003C4173">
          <w:rPr>
            <w:rStyle w:val="Hipervnculo"/>
            <w:noProof/>
          </w:rPr>
          <w:delText>4.1.1</w:delText>
        </w:r>
        <w:r w:rsidRPr="001E089F" w:rsidDel="003C4173">
          <w:rPr>
            <w:rFonts w:ascii="Calibri" w:eastAsia="Yu Mincho" w:hAnsi="Calibri"/>
            <w:noProof/>
            <w:szCs w:val="22"/>
            <w:lang w:val="en-GB" w:eastAsia="ja-JP"/>
          </w:rPr>
          <w:tab/>
        </w:r>
        <w:r w:rsidRPr="00843AC1" w:rsidDel="003C4173">
          <w:rPr>
            <w:rStyle w:val="Hipervnculo"/>
            <w:noProof/>
          </w:rPr>
          <w:delText>Requisitos del sistema</w:delText>
        </w:r>
        <w:r w:rsidDel="003C4173">
          <w:rPr>
            <w:noProof/>
            <w:webHidden/>
          </w:rPr>
          <w:tab/>
          <w:delText>18</w:delText>
        </w:r>
      </w:del>
    </w:p>
    <w:p w14:paraId="36B22267" w14:textId="77777777" w:rsidR="00393924" w:rsidRPr="001E089F" w:rsidDel="003C4173" w:rsidRDefault="00393924">
      <w:pPr>
        <w:pStyle w:val="TDC2"/>
        <w:tabs>
          <w:tab w:val="left" w:pos="880"/>
          <w:tab w:val="right" w:leader="dot" w:pos="8494"/>
        </w:tabs>
        <w:rPr>
          <w:del w:id="413" w:author="Graván Serrano Eduardo" w:date="2020-09-07T12:57:00Z"/>
          <w:rFonts w:ascii="Calibri" w:eastAsia="Yu Mincho" w:hAnsi="Calibri"/>
          <w:noProof/>
          <w:szCs w:val="22"/>
          <w:lang w:val="en-GB" w:eastAsia="ja-JP"/>
        </w:rPr>
      </w:pPr>
      <w:del w:id="414" w:author="Graván Serrano Eduardo" w:date="2020-09-07T12:57:00Z">
        <w:r w:rsidRPr="00843AC1" w:rsidDel="003C4173">
          <w:rPr>
            <w:rStyle w:val="Hipervnculo"/>
            <w:noProof/>
          </w:rPr>
          <w:delText>4.2</w:delText>
        </w:r>
        <w:r w:rsidRPr="001E089F" w:rsidDel="003C4173">
          <w:rPr>
            <w:rFonts w:ascii="Calibri" w:eastAsia="Yu Mincho" w:hAnsi="Calibri"/>
            <w:noProof/>
            <w:szCs w:val="22"/>
            <w:lang w:val="en-GB" w:eastAsia="ja-JP"/>
          </w:rPr>
          <w:tab/>
        </w:r>
        <w:r w:rsidRPr="00843AC1" w:rsidDel="003C4173">
          <w:rPr>
            <w:rStyle w:val="Hipervnculo"/>
            <w:noProof/>
          </w:rPr>
          <w:delText>Base de datos</w:delText>
        </w:r>
        <w:r w:rsidDel="003C4173">
          <w:rPr>
            <w:noProof/>
            <w:webHidden/>
          </w:rPr>
          <w:tab/>
          <w:delText>19</w:delText>
        </w:r>
      </w:del>
    </w:p>
    <w:p w14:paraId="6ADE965E" w14:textId="77777777" w:rsidR="00393924" w:rsidRPr="001E089F" w:rsidDel="003C4173" w:rsidRDefault="00393924">
      <w:pPr>
        <w:pStyle w:val="TDC2"/>
        <w:tabs>
          <w:tab w:val="left" w:pos="880"/>
          <w:tab w:val="right" w:leader="dot" w:pos="8494"/>
        </w:tabs>
        <w:rPr>
          <w:del w:id="415" w:author="Graván Serrano Eduardo" w:date="2020-09-07T12:57:00Z"/>
          <w:rFonts w:ascii="Calibri" w:eastAsia="Yu Mincho" w:hAnsi="Calibri"/>
          <w:noProof/>
          <w:szCs w:val="22"/>
          <w:lang w:val="en-GB" w:eastAsia="ja-JP"/>
        </w:rPr>
      </w:pPr>
      <w:del w:id="416" w:author="Graván Serrano Eduardo" w:date="2020-09-07T12:57:00Z">
        <w:r w:rsidRPr="00843AC1" w:rsidDel="003C4173">
          <w:rPr>
            <w:rStyle w:val="Hipervnculo"/>
            <w:noProof/>
          </w:rPr>
          <w:delText>4.3</w:delText>
        </w:r>
        <w:r w:rsidRPr="001E089F" w:rsidDel="003C4173">
          <w:rPr>
            <w:rFonts w:ascii="Calibri" w:eastAsia="Yu Mincho" w:hAnsi="Calibri"/>
            <w:noProof/>
            <w:szCs w:val="22"/>
            <w:lang w:val="en-GB" w:eastAsia="ja-JP"/>
          </w:rPr>
          <w:tab/>
        </w:r>
        <w:r w:rsidRPr="00843AC1" w:rsidDel="003C4173">
          <w:rPr>
            <w:rStyle w:val="Hipervnculo"/>
            <w:noProof/>
          </w:rPr>
          <w:delText>ReST API y servidor HTTP</w:delText>
        </w:r>
        <w:r w:rsidDel="003C4173">
          <w:rPr>
            <w:noProof/>
            <w:webHidden/>
          </w:rPr>
          <w:tab/>
          <w:delText>20</w:delText>
        </w:r>
      </w:del>
    </w:p>
    <w:p w14:paraId="783B82E4" w14:textId="77777777" w:rsidR="00393924" w:rsidRPr="001E089F" w:rsidDel="003C4173" w:rsidRDefault="00393924">
      <w:pPr>
        <w:pStyle w:val="TDC2"/>
        <w:tabs>
          <w:tab w:val="left" w:pos="880"/>
          <w:tab w:val="right" w:leader="dot" w:pos="8494"/>
        </w:tabs>
        <w:rPr>
          <w:del w:id="417" w:author="Graván Serrano Eduardo" w:date="2020-09-07T12:57:00Z"/>
          <w:rFonts w:ascii="Calibri" w:eastAsia="Yu Mincho" w:hAnsi="Calibri"/>
          <w:noProof/>
          <w:szCs w:val="22"/>
          <w:lang w:val="en-GB" w:eastAsia="ja-JP"/>
        </w:rPr>
      </w:pPr>
      <w:del w:id="418" w:author="Graván Serrano Eduardo" w:date="2020-09-07T12:57:00Z">
        <w:r w:rsidRPr="00843AC1" w:rsidDel="003C4173">
          <w:rPr>
            <w:rStyle w:val="Hipervnculo"/>
            <w:noProof/>
          </w:rPr>
          <w:delText>4.4</w:delText>
        </w:r>
        <w:r w:rsidRPr="001E089F" w:rsidDel="003C4173">
          <w:rPr>
            <w:rFonts w:ascii="Calibri" w:eastAsia="Yu Mincho" w:hAnsi="Calibri"/>
            <w:noProof/>
            <w:szCs w:val="22"/>
            <w:lang w:val="en-GB" w:eastAsia="ja-JP"/>
          </w:rPr>
          <w:tab/>
        </w:r>
        <w:r w:rsidRPr="00843AC1" w:rsidDel="003C4173">
          <w:rPr>
            <w:rStyle w:val="Hipervnculo"/>
            <w:noProof/>
          </w:rPr>
          <w:delText>Aplicación Android</w:delText>
        </w:r>
        <w:r w:rsidDel="003C4173">
          <w:rPr>
            <w:noProof/>
            <w:webHidden/>
          </w:rPr>
          <w:tab/>
          <w:delText>28</w:delText>
        </w:r>
      </w:del>
    </w:p>
    <w:p w14:paraId="1E1950A7" w14:textId="77777777" w:rsidR="00393924" w:rsidRPr="001E089F" w:rsidDel="003C4173" w:rsidRDefault="00393924">
      <w:pPr>
        <w:pStyle w:val="TDC3"/>
        <w:tabs>
          <w:tab w:val="left" w:pos="1100"/>
        </w:tabs>
        <w:rPr>
          <w:del w:id="419" w:author="Graván Serrano Eduardo" w:date="2020-09-07T12:57:00Z"/>
          <w:rFonts w:ascii="Calibri" w:eastAsia="Yu Mincho" w:hAnsi="Calibri"/>
          <w:noProof/>
          <w:szCs w:val="22"/>
          <w:lang w:val="en-GB" w:eastAsia="ja-JP"/>
        </w:rPr>
      </w:pPr>
      <w:del w:id="420" w:author="Graván Serrano Eduardo" w:date="2020-09-07T12:57:00Z">
        <w:r w:rsidRPr="00843AC1" w:rsidDel="003C4173">
          <w:rPr>
            <w:rStyle w:val="Hipervnculo"/>
            <w:noProof/>
          </w:rPr>
          <w:delText>4.4.1</w:delText>
        </w:r>
        <w:r w:rsidRPr="001E089F" w:rsidDel="003C4173">
          <w:rPr>
            <w:rFonts w:ascii="Calibri" w:eastAsia="Yu Mincho" w:hAnsi="Calibri"/>
            <w:noProof/>
            <w:szCs w:val="22"/>
            <w:lang w:val="en-GB" w:eastAsia="ja-JP"/>
          </w:rPr>
          <w:tab/>
        </w:r>
        <w:r w:rsidRPr="00843AC1" w:rsidDel="003C4173">
          <w:rPr>
            <w:rStyle w:val="Hipervnculo"/>
            <w:noProof/>
          </w:rPr>
          <w:delText>Login, información de usuario y conexión con el servidor</w:delText>
        </w:r>
        <w:r w:rsidRPr="0049473A" w:rsidDel="003C4173">
          <w:rPr>
            <w:rStyle w:val="Hipervnculo"/>
            <w:noProof/>
          </w:rPr>
          <w:delText xml:space="preserve"> HTTP</w:delText>
        </w:r>
        <w:r w:rsidDel="003C4173">
          <w:rPr>
            <w:noProof/>
            <w:webHidden/>
          </w:rPr>
          <w:tab/>
          <w:delText>28</w:delText>
        </w:r>
      </w:del>
    </w:p>
    <w:p w14:paraId="4C37D8D4" w14:textId="77777777" w:rsidR="00393924" w:rsidRPr="001E089F" w:rsidDel="003C4173" w:rsidRDefault="00393924">
      <w:pPr>
        <w:pStyle w:val="TDC3"/>
        <w:tabs>
          <w:tab w:val="left" w:pos="1100"/>
        </w:tabs>
        <w:rPr>
          <w:del w:id="421" w:author="Graván Serrano Eduardo" w:date="2020-09-07T12:57:00Z"/>
          <w:rFonts w:ascii="Calibri" w:eastAsia="Yu Mincho" w:hAnsi="Calibri"/>
          <w:noProof/>
          <w:szCs w:val="22"/>
          <w:lang w:val="en-GB" w:eastAsia="ja-JP"/>
        </w:rPr>
      </w:pPr>
      <w:del w:id="422" w:author="Graván Serrano Eduardo" w:date="2020-09-07T12:57:00Z">
        <w:r w:rsidRPr="00843AC1" w:rsidDel="003C4173">
          <w:rPr>
            <w:rStyle w:val="Hipervnculo"/>
            <w:noProof/>
          </w:rPr>
          <w:delText>4.4.2</w:delText>
        </w:r>
        <w:r w:rsidRPr="001E089F" w:rsidDel="003C4173">
          <w:rPr>
            <w:rFonts w:ascii="Calibri" w:eastAsia="Yu Mincho" w:hAnsi="Calibri"/>
            <w:noProof/>
            <w:szCs w:val="22"/>
            <w:lang w:val="en-GB" w:eastAsia="ja-JP"/>
          </w:rPr>
          <w:tab/>
        </w:r>
        <w:r w:rsidRPr="00843AC1" w:rsidDel="003C4173">
          <w:rPr>
            <w:rStyle w:val="Hipervnculo"/>
            <w:noProof/>
          </w:rPr>
          <w:delText>Actividad y servicio de emulación de etiquetas</w:delText>
        </w:r>
        <w:r w:rsidDel="003C4173">
          <w:rPr>
            <w:noProof/>
            <w:webHidden/>
          </w:rPr>
          <w:tab/>
          <w:delText>32</w:delText>
        </w:r>
      </w:del>
    </w:p>
    <w:p w14:paraId="158625C5" w14:textId="77777777" w:rsidR="00393924" w:rsidRPr="001E089F" w:rsidDel="003C4173" w:rsidRDefault="00393924">
      <w:pPr>
        <w:pStyle w:val="TDC3"/>
        <w:tabs>
          <w:tab w:val="left" w:pos="1100"/>
        </w:tabs>
        <w:rPr>
          <w:del w:id="423" w:author="Graván Serrano Eduardo" w:date="2020-09-07T12:57:00Z"/>
          <w:rFonts w:ascii="Calibri" w:eastAsia="Yu Mincho" w:hAnsi="Calibri"/>
          <w:noProof/>
          <w:szCs w:val="22"/>
          <w:lang w:val="en-GB" w:eastAsia="ja-JP"/>
        </w:rPr>
      </w:pPr>
      <w:del w:id="424" w:author="Graván Serrano Eduardo" w:date="2020-09-07T12:57:00Z">
        <w:r w:rsidRPr="00843AC1" w:rsidDel="003C4173">
          <w:rPr>
            <w:rStyle w:val="Hipervnculo"/>
            <w:noProof/>
          </w:rPr>
          <w:delText>4.4.3</w:delText>
        </w:r>
        <w:r w:rsidRPr="001E089F" w:rsidDel="003C4173">
          <w:rPr>
            <w:rFonts w:ascii="Calibri" w:eastAsia="Yu Mincho" w:hAnsi="Calibri"/>
            <w:noProof/>
            <w:szCs w:val="22"/>
            <w:lang w:val="en-GB" w:eastAsia="ja-JP"/>
          </w:rPr>
          <w:tab/>
        </w:r>
        <w:r w:rsidRPr="00843AC1" w:rsidDel="003C4173">
          <w:rPr>
            <w:rStyle w:val="Hipervnculo"/>
            <w:noProof/>
          </w:rPr>
          <w:delText>Actividad de lectura de etiquetas</w:delText>
        </w:r>
        <w:r w:rsidDel="003C4173">
          <w:rPr>
            <w:noProof/>
            <w:webHidden/>
          </w:rPr>
          <w:tab/>
          <w:delText>39</w:delText>
        </w:r>
      </w:del>
    </w:p>
    <w:p w14:paraId="5663A77E" w14:textId="77777777" w:rsidR="00393924" w:rsidRPr="001E089F" w:rsidDel="003C4173" w:rsidRDefault="00393924">
      <w:pPr>
        <w:pStyle w:val="TDC2"/>
        <w:tabs>
          <w:tab w:val="left" w:pos="880"/>
          <w:tab w:val="right" w:leader="dot" w:pos="8494"/>
        </w:tabs>
        <w:rPr>
          <w:del w:id="425" w:author="Graván Serrano Eduardo" w:date="2020-09-07T12:57:00Z"/>
          <w:rFonts w:ascii="Calibri" w:eastAsia="Yu Mincho" w:hAnsi="Calibri"/>
          <w:noProof/>
          <w:szCs w:val="22"/>
          <w:lang w:val="en-GB" w:eastAsia="ja-JP"/>
        </w:rPr>
      </w:pPr>
      <w:del w:id="426" w:author="Graván Serrano Eduardo" w:date="2020-09-07T12:57:00Z">
        <w:r w:rsidRPr="00843AC1" w:rsidDel="003C4173">
          <w:rPr>
            <w:rStyle w:val="Hipervnculo"/>
            <w:noProof/>
          </w:rPr>
          <w:delText>4.5</w:delText>
        </w:r>
        <w:r w:rsidRPr="001E089F" w:rsidDel="003C4173">
          <w:rPr>
            <w:rFonts w:ascii="Calibri" w:eastAsia="Yu Mincho" w:hAnsi="Calibri"/>
            <w:noProof/>
            <w:szCs w:val="22"/>
            <w:lang w:val="en-GB" w:eastAsia="ja-JP"/>
          </w:rPr>
          <w:tab/>
        </w:r>
        <w:r w:rsidRPr="00843AC1" w:rsidDel="003C4173">
          <w:rPr>
            <w:rStyle w:val="Hipervnculo"/>
            <w:noProof/>
          </w:rPr>
          <w:delText>Aplicación de escritorio para administradores</w:delText>
        </w:r>
        <w:r w:rsidDel="003C4173">
          <w:rPr>
            <w:noProof/>
            <w:webHidden/>
          </w:rPr>
          <w:tab/>
          <w:delText>43</w:delText>
        </w:r>
      </w:del>
    </w:p>
    <w:p w14:paraId="481D7E11" w14:textId="77777777" w:rsidR="00393924" w:rsidRPr="001E089F" w:rsidDel="003C4173" w:rsidRDefault="00393924">
      <w:pPr>
        <w:pStyle w:val="TDC1"/>
        <w:rPr>
          <w:del w:id="427" w:author="Graván Serrano Eduardo" w:date="2020-09-07T12:57:00Z"/>
          <w:rFonts w:ascii="Calibri" w:eastAsia="Yu Mincho" w:hAnsi="Calibri"/>
          <w:noProof/>
          <w:szCs w:val="22"/>
          <w:lang w:val="en-GB" w:eastAsia="ja-JP"/>
        </w:rPr>
      </w:pPr>
      <w:del w:id="428" w:author="Graván Serrano Eduardo" w:date="2020-09-07T12:57:00Z">
        <w:r w:rsidRPr="00843AC1" w:rsidDel="003C4173">
          <w:rPr>
            <w:rStyle w:val="Hipervnculo"/>
            <w:noProof/>
          </w:rPr>
          <w:delText>5.</w:delText>
        </w:r>
        <w:r w:rsidRPr="001E089F" w:rsidDel="003C4173">
          <w:rPr>
            <w:rFonts w:ascii="Calibri" w:eastAsia="Yu Mincho" w:hAnsi="Calibri"/>
            <w:noProof/>
            <w:szCs w:val="22"/>
            <w:lang w:val="en-GB" w:eastAsia="ja-JP"/>
          </w:rPr>
          <w:tab/>
        </w:r>
        <w:r w:rsidRPr="00843AC1" w:rsidDel="003C4173">
          <w:rPr>
            <w:rStyle w:val="Hipervnculo"/>
            <w:noProof/>
          </w:rPr>
          <w:delText>Manual de usuario</w:delText>
        </w:r>
        <w:r w:rsidDel="003C4173">
          <w:rPr>
            <w:noProof/>
            <w:webHidden/>
          </w:rPr>
          <w:tab/>
          <w:delText>47</w:delText>
        </w:r>
      </w:del>
    </w:p>
    <w:p w14:paraId="2E7A1E3B" w14:textId="77777777" w:rsidR="00393924" w:rsidRPr="001E089F" w:rsidDel="003C4173" w:rsidRDefault="00393924">
      <w:pPr>
        <w:pStyle w:val="TDC2"/>
        <w:tabs>
          <w:tab w:val="right" w:leader="dot" w:pos="8494"/>
        </w:tabs>
        <w:rPr>
          <w:del w:id="429" w:author="Graván Serrano Eduardo" w:date="2020-09-07T12:57:00Z"/>
          <w:rFonts w:ascii="Calibri" w:eastAsia="Yu Mincho" w:hAnsi="Calibri"/>
          <w:noProof/>
          <w:szCs w:val="22"/>
          <w:lang w:val="en-GB" w:eastAsia="ja-JP"/>
        </w:rPr>
      </w:pPr>
      <w:del w:id="430" w:author="Graván Serrano Eduardo" w:date="2020-09-07T12:57:00Z">
        <w:r w:rsidRPr="00843AC1" w:rsidDel="003C4173">
          <w:rPr>
            <w:rStyle w:val="Hipervnculo"/>
            <w:rFonts w:eastAsia="Yu Mincho"/>
            <w:noProof/>
          </w:rPr>
          <w:delText>5.1 Aplicación Android</w:delText>
        </w:r>
        <w:r w:rsidDel="003C4173">
          <w:rPr>
            <w:noProof/>
            <w:webHidden/>
          </w:rPr>
          <w:tab/>
          <w:delText>47</w:delText>
        </w:r>
      </w:del>
    </w:p>
    <w:p w14:paraId="1DE67EEC" w14:textId="77777777" w:rsidR="00393924" w:rsidRPr="001E089F" w:rsidDel="003C4173" w:rsidRDefault="00393924">
      <w:pPr>
        <w:pStyle w:val="TDC3"/>
        <w:rPr>
          <w:del w:id="431" w:author="Graván Serrano Eduardo" w:date="2020-09-07T12:57:00Z"/>
          <w:rFonts w:ascii="Calibri" w:eastAsia="Yu Mincho" w:hAnsi="Calibri"/>
          <w:noProof/>
          <w:szCs w:val="22"/>
          <w:lang w:val="en-GB" w:eastAsia="ja-JP"/>
        </w:rPr>
      </w:pPr>
      <w:del w:id="432" w:author="Graván Serrano Eduardo" w:date="2020-09-07T12:57:00Z">
        <w:r w:rsidRPr="00843AC1" w:rsidDel="003C4173">
          <w:rPr>
            <w:rStyle w:val="Hipervnculo"/>
            <w:rFonts w:eastAsia="Yu Mincho"/>
            <w:noProof/>
          </w:rPr>
          <w:delText>5.1.1 Empleado</w:delText>
        </w:r>
        <w:r w:rsidDel="003C4173">
          <w:rPr>
            <w:noProof/>
            <w:webHidden/>
          </w:rPr>
          <w:tab/>
          <w:delText>48</w:delText>
        </w:r>
      </w:del>
    </w:p>
    <w:p w14:paraId="2E9FF422" w14:textId="77777777" w:rsidR="00393924" w:rsidRPr="001E089F" w:rsidDel="003C4173" w:rsidRDefault="00393924">
      <w:pPr>
        <w:pStyle w:val="TDC3"/>
        <w:rPr>
          <w:del w:id="433" w:author="Graván Serrano Eduardo" w:date="2020-09-07T12:57:00Z"/>
          <w:rFonts w:ascii="Calibri" w:eastAsia="Yu Mincho" w:hAnsi="Calibri"/>
          <w:noProof/>
          <w:szCs w:val="22"/>
          <w:lang w:val="en-GB" w:eastAsia="ja-JP"/>
        </w:rPr>
      </w:pPr>
      <w:del w:id="434" w:author="Graván Serrano Eduardo" w:date="2020-09-07T12:57:00Z">
        <w:r w:rsidRPr="00843AC1" w:rsidDel="003C4173">
          <w:rPr>
            <w:rStyle w:val="Hipervnculo"/>
            <w:rFonts w:eastAsia="Yu Mincho"/>
            <w:noProof/>
          </w:rPr>
          <w:delText>5.1.2 Administrador</w:delText>
        </w:r>
        <w:r w:rsidDel="003C4173">
          <w:rPr>
            <w:noProof/>
            <w:webHidden/>
          </w:rPr>
          <w:tab/>
          <w:delText>52</w:delText>
        </w:r>
      </w:del>
    </w:p>
    <w:p w14:paraId="4965925E" w14:textId="77777777" w:rsidR="00393924" w:rsidRPr="001E089F" w:rsidDel="003C4173" w:rsidRDefault="00393924">
      <w:pPr>
        <w:pStyle w:val="TDC2"/>
        <w:tabs>
          <w:tab w:val="right" w:leader="dot" w:pos="8494"/>
        </w:tabs>
        <w:rPr>
          <w:del w:id="435" w:author="Graván Serrano Eduardo" w:date="2020-09-07T12:57:00Z"/>
          <w:rFonts w:ascii="Calibri" w:eastAsia="Yu Mincho" w:hAnsi="Calibri"/>
          <w:noProof/>
          <w:szCs w:val="22"/>
          <w:lang w:val="en-GB" w:eastAsia="ja-JP"/>
        </w:rPr>
      </w:pPr>
      <w:del w:id="436" w:author="Graván Serrano Eduardo" w:date="2020-09-07T12:57:00Z">
        <w:r w:rsidRPr="00843AC1" w:rsidDel="003C4173">
          <w:rPr>
            <w:rStyle w:val="Hipervnculo"/>
            <w:noProof/>
          </w:rPr>
          <w:delText>5.2 Panel de administración</w:delText>
        </w:r>
        <w:r w:rsidDel="003C4173">
          <w:rPr>
            <w:noProof/>
            <w:webHidden/>
          </w:rPr>
          <w:tab/>
          <w:delText>56</w:delText>
        </w:r>
      </w:del>
    </w:p>
    <w:p w14:paraId="58AD0E11" w14:textId="77777777" w:rsidR="00393924" w:rsidRPr="001E089F" w:rsidDel="003C4173" w:rsidRDefault="00393924">
      <w:pPr>
        <w:pStyle w:val="TDC1"/>
        <w:rPr>
          <w:del w:id="437" w:author="Graván Serrano Eduardo" w:date="2020-09-07T12:57:00Z"/>
          <w:rFonts w:ascii="Calibri" w:eastAsia="Yu Mincho" w:hAnsi="Calibri"/>
          <w:noProof/>
          <w:szCs w:val="22"/>
          <w:lang w:val="en-GB" w:eastAsia="ja-JP"/>
        </w:rPr>
      </w:pPr>
      <w:del w:id="438" w:author="Graván Serrano Eduardo" w:date="2020-09-07T12:57:00Z">
        <w:r w:rsidRPr="00843AC1" w:rsidDel="003C4173">
          <w:rPr>
            <w:rStyle w:val="Hipervnculo"/>
            <w:noProof/>
          </w:rPr>
          <w:delText>6.</w:delText>
        </w:r>
        <w:r w:rsidRPr="001E089F" w:rsidDel="003C4173">
          <w:rPr>
            <w:rFonts w:ascii="Calibri" w:eastAsia="Yu Mincho" w:hAnsi="Calibri"/>
            <w:noProof/>
            <w:szCs w:val="22"/>
            <w:lang w:val="en-GB" w:eastAsia="ja-JP"/>
          </w:rPr>
          <w:tab/>
        </w:r>
        <w:r w:rsidRPr="00843AC1" w:rsidDel="003C4173">
          <w:rPr>
            <w:rStyle w:val="Hipervnculo"/>
            <w:noProof/>
          </w:rPr>
          <w:delText>Conclusiones</w:delText>
        </w:r>
        <w:r w:rsidDel="003C4173">
          <w:rPr>
            <w:noProof/>
            <w:webHidden/>
          </w:rPr>
          <w:tab/>
          <w:delText>65</w:delText>
        </w:r>
      </w:del>
    </w:p>
    <w:p w14:paraId="02018DED" w14:textId="77777777" w:rsidR="00393924" w:rsidRPr="001E089F" w:rsidDel="003C4173" w:rsidRDefault="00393924">
      <w:pPr>
        <w:pStyle w:val="TDC1"/>
        <w:rPr>
          <w:del w:id="439" w:author="Graván Serrano Eduardo" w:date="2020-09-07T12:57:00Z"/>
          <w:rFonts w:ascii="Calibri" w:eastAsia="Yu Mincho" w:hAnsi="Calibri"/>
          <w:noProof/>
          <w:szCs w:val="22"/>
          <w:lang w:val="en-GB" w:eastAsia="ja-JP"/>
        </w:rPr>
      </w:pPr>
      <w:del w:id="440" w:author="Graván Serrano Eduardo" w:date="2020-09-07T12:57:00Z">
        <w:r w:rsidRPr="00843AC1" w:rsidDel="003C4173">
          <w:rPr>
            <w:rStyle w:val="Hipervnculo"/>
            <w:noProof/>
          </w:rPr>
          <w:delText>7.</w:delText>
        </w:r>
        <w:r w:rsidRPr="001E089F" w:rsidDel="003C4173">
          <w:rPr>
            <w:rFonts w:ascii="Calibri" w:eastAsia="Yu Mincho" w:hAnsi="Calibri"/>
            <w:noProof/>
            <w:szCs w:val="22"/>
            <w:lang w:val="en-GB" w:eastAsia="ja-JP"/>
          </w:rPr>
          <w:tab/>
        </w:r>
        <w:r w:rsidRPr="00843AC1" w:rsidDel="003C4173">
          <w:rPr>
            <w:rStyle w:val="Hipervnculo"/>
            <w:noProof/>
          </w:rPr>
          <w:delText>Trabajo futuro</w:delText>
        </w:r>
        <w:r w:rsidDel="003C4173">
          <w:rPr>
            <w:noProof/>
            <w:webHidden/>
          </w:rPr>
          <w:tab/>
          <w:delText>66</w:delText>
        </w:r>
      </w:del>
    </w:p>
    <w:p w14:paraId="10AE7838" w14:textId="77777777" w:rsidR="00393924" w:rsidRPr="001E089F" w:rsidDel="003C4173" w:rsidRDefault="00393924">
      <w:pPr>
        <w:pStyle w:val="TDC1"/>
        <w:rPr>
          <w:del w:id="441" w:author="Graván Serrano Eduardo" w:date="2020-09-07T12:57:00Z"/>
          <w:rFonts w:ascii="Calibri" w:eastAsia="Yu Mincho" w:hAnsi="Calibri"/>
          <w:noProof/>
          <w:szCs w:val="22"/>
          <w:lang w:val="en-GB" w:eastAsia="ja-JP"/>
        </w:rPr>
      </w:pPr>
      <w:del w:id="442" w:author="Graván Serrano Eduardo" w:date="2020-09-07T12:57:00Z">
        <w:r w:rsidRPr="00843AC1" w:rsidDel="003C4173">
          <w:rPr>
            <w:rStyle w:val="Hipervnculo"/>
            <w:noProof/>
          </w:rPr>
          <w:delText>8.</w:delText>
        </w:r>
        <w:r w:rsidRPr="001E089F" w:rsidDel="003C4173">
          <w:rPr>
            <w:rFonts w:ascii="Calibri" w:eastAsia="Yu Mincho" w:hAnsi="Calibri"/>
            <w:noProof/>
            <w:szCs w:val="22"/>
            <w:lang w:val="en-GB" w:eastAsia="ja-JP"/>
          </w:rPr>
          <w:tab/>
        </w:r>
        <w:r w:rsidRPr="00843AC1" w:rsidDel="003C4173">
          <w:rPr>
            <w:rStyle w:val="Hipervnculo"/>
            <w:noProof/>
          </w:rPr>
          <w:delText>Bibliografía</w:delText>
        </w:r>
        <w:r w:rsidDel="003C4173">
          <w:rPr>
            <w:noProof/>
            <w:webHidden/>
          </w:rPr>
          <w:tab/>
          <w:delText>67</w:delText>
        </w:r>
      </w:del>
    </w:p>
    <w:p w14:paraId="1046BBE3" w14:textId="70AE56C1" w:rsidR="008E7562" w:rsidRDefault="008E7562">
      <w:del w:id="443" w:author="Graván Serrano Eduardo" w:date="2020-09-07T16:21:00Z">
        <w:r w:rsidDel="00AB24DD">
          <w:rPr>
            <w:b/>
            <w:bCs/>
          </w:rPr>
          <w:fldChar w:fldCharType="end"/>
        </w:r>
      </w:del>
    </w:p>
    <w:p w14:paraId="04A2BF25" w14:textId="77777777" w:rsidR="009B6E68" w:rsidRPr="009B6E68" w:rsidRDefault="009B6E68" w:rsidP="009B6E68">
      <w:pPr>
        <w:pBdr>
          <w:bottom w:val="single" w:sz="6" w:space="1" w:color="auto"/>
        </w:pBdr>
        <w:jc w:val="right"/>
        <w:rPr>
          <w:b/>
          <w:sz w:val="32"/>
          <w:szCs w:val="32"/>
        </w:rPr>
      </w:pPr>
      <w:r>
        <w:br w:type="page"/>
      </w:r>
      <w:r w:rsidRPr="008E7562">
        <w:rPr>
          <w:b/>
          <w:sz w:val="32"/>
          <w:szCs w:val="32"/>
        </w:rPr>
        <w:lastRenderedPageBreak/>
        <w:t>Índice</w:t>
      </w:r>
      <w:r w:rsidRPr="009B6E68">
        <w:rPr>
          <w:b/>
          <w:sz w:val="32"/>
          <w:szCs w:val="32"/>
        </w:rPr>
        <w:t xml:space="preserve"> de Imágenes</w:t>
      </w:r>
    </w:p>
    <w:p w14:paraId="1948F280" w14:textId="77777777" w:rsidR="00AB24DD" w:rsidRDefault="00AB24DD">
      <w:pPr>
        <w:pStyle w:val="Tabladeilustraciones"/>
        <w:tabs>
          <w:tab w:val="right" w:leader="dot" w:pos="8494"/>
        </w:tabs>
        <w:rPr>
          <w:ins w:id="444" w:author="Graván Serrano Eduardo" w:date="2020-09-07T16:22:00Z"/>
        </w:rPr>
      </w:pPr>
    </w:p>
    <w:p w14:paraId="55B732CF" w14:textId="3D8C4E45" w:rsidR="00346DF4" w:rsidRDefault="009B6E68">
      <w:pPr>
        <w:pStyle w:val="Tabladeilustraciones"/>
        <w:tabs>
          <w:tab w:val="right" w:leader="dot" w:pos="8494"/>
        </w:tabs>
        <w:rPr>
          <w:ins w:id="445" w:author="Graván Serrano Eduardo" w:date="2020-09-11T17:10:00Z"/>
          <w:rFonts w:asciiTheme="minorHAnsi" w:eastAsiaTheme="minorEastAsia" w:hAnsiTheme="minorHAnsi" w:cstheme="minorBidi"/>
          <w:noProof/>
          <w:szCs w:val="22"/>
          <w:lang w:val="en-GB" w:eastAsia="ja-JP"/>
        </w:rPr>
      </w:pPr>
      <w:del w:id="446" w:author="Graván Serrano Eduardo" w:date="2020-09-07T16:21:00Z">
        <w:r w:rsidRPr="00F355CE" w:rsidDel="00AB24DD">
          <w:delText xml:space="preserve"> </w:delText>
        </w:r>
      </w:del>
      <w:r w:rsidR="00040BA3">
        <w:fldChar w:fldCharType="begin"/>
      </w:r>
      <w:r w:rsidR="00040BA3">
        <w:instrText xml:space="preserve"> TOC \h \z \c "Figura" </w:instrText>
      </w:r>
      <w:r w:rsidR="00040BA3">
        <w:fldChar w:fldCharType="separate"/>
      </w:r>
      <w:ins w:id="447" w:author="Graván Serrano Eduardo" w:date="2020-09-11T17:10:00Z">
        <w:r w:rsidR="00346DF4" w:rsidRPr="00022179">
          <w:rPr>
            <w:rStyle w:val="Hipervnculo"/>
            <w:noProof/>
          </w:rPr>
          <w:fldChar w:fldCharType="begin"/>
        </w:r>
        <w:r w:rsidR="00346DF4" w:rsidRPr="00022179">
          <w:rPr>
            <w:rStyle w:val="Hipervnculo"/>
            <w:noProof/>
          </w:rPr>
          <w:instrText xml:space="preserve"> </w:instrText>
        </w:r>
        <w:r w:rsidR="00346DF4">
          <w:rPr>
            <w:noProof/>
          </w:rPr>
          <w:instrText>HYPERLINK \l "_Toc50736814"</w:instrText>
        </w:r>
        <w:r w:rsidR="00346DF4" w:rsidRPr="00022179">
          <w:rPr>
            <w:rStyle w:val="Hipervnculo"/>
            <w:noProof/>
          </w:rPr>
          <w:instrText xml:space="preserve"> </w:instrText>
        </w:r>
        <w:r w:rsidR="00346DF4" w:rsidRPr="00022179">
          <w:rPr>
            <w:rStyle w:val="Hipervnculo"/>
            <w:noProof/>
          </w:rPr>
          <w:fldChar w:fldCharType="separate"/>
        </w:r>
        <w:r w:rsidR="00346DF4" w:rsidRPr="00022179">
          <w:rPr>
            <w:rStyle w:val="Hipervnculo"/>
            <w:noProof/>
          </w:rPr>
          <w:t>Figura 1. Usuarios de Smartphone en España vs Internautas – Ditrendia [22].</w:t>
        </w:r>
        <w:r w:rsidR="00346DF4">
          <w:rPr>
            <w:noProof/>
            <w:webHidden/>
          </w:rPr>
          <w:tab/>
        </w:r>
        <w:r w:rsidR="00346DF4">
          <w:rPr>
            <w:noProof/>
            <w:webHidden/>
          </w:rPr>
          <w:fldChar w:fldCharType="begin"/>
        </w:r>
        <w:r w:rsidR="00346DF4">
          <w:rPr>
            <w:noProof/>
            <w:webHidden/>
          </w:rPr>
          <w:instrText xml:space="preserve"> PAGEREF _Toc50736814 \h </w:instrText>
        </w:r>
      </w:ins>
      <w:r w:rsidR="00346DF4">
        <w:rPr>
          <w:noProof/>
          <w:webHidden/>
        </w:rPr>
      </w:r>
      <w:r w:rsidR="00346DF4">
        <w:rPr>
          <w:noProof/>
          <w:webHidden/>
        </w:rPr>
        <w:fldChar w:fldCharType="separate"/>
      </w:r>
      <w:ins w:id="448" w:author="Graván Serrano Eduardo" w:date="2020-09-11T17:10:00Z">
        <w:r w:rsidR="00346DF4">
          <w:rPr>
            <w:noProof/>
            <w:webHidden/>
          </w:rPr>
          <w:t>15</w:t>
        </w:r>
        <w:r w:rsidR="00346DF4">
          <w:rPr>
            <w:noProof/>
            <w:webHidden/>
          </w:rPr>
          <w:fldChar w:fldCharType="end"/>
        </w:r>
        <w:r w:rsidR="00346DF4" w:rsidRPr="00022179">
          <w:rPr>
            <w:rStyle w:val="Hipervnculo"/>
            <w:noProof/>
          </w:rPr>
          <w:fldChar w:fldCharType="end"/>
        </w:r>
      </w:ins>
    </w:p>
    <w:p w14:paraId="7025019E" w14:textId="58AB0F66" w:rsidR="00346DF4" w:rsidRDefault="00346DF4">
      <w:pPr>
        <w:pStyle w:val="Tabladeilustraciones"/>
        <w:tabs>
          <w:tab w:val="right" w:leader="dot" w:pos="8494"/>
        </w:tabs>
        <w:rPr>
          <w:ins w:id="449" w:author="Graván Serrano Eduardo" w:date="2020-09-11T17:10:00Z"/>
          <w:rFonts w:asciiTheme="minorHAnsi" w:eastAsiaTheme="minorEastAsia" w:hAnsiTheme="minorHAnsi" w:cstheme="minorBidi"/>
          <w:noProof/>
          <w:szCs w:val="22"/>
          <w:lang w:val="en-GB" w:eastAsia="ja-JP"/>
        </w:rPr>
      </w:pPr>
      <w:ins w:id="45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"_Toc50736815"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 Sistema físico de identificación Odoo.</w:t>
        </w:r>
        <w:r>
          <w:rPr>
            <w:noProof/>
            <w:webHidden/>
          </w:rPr>
          <w:tab/>
        </w:r>
        <w:r>
          <w:rPr>
            <w:noProof/>
            <w:webHidden/>
          </w:rPr>
          <w:fldChar w:fldCharType="begin"/>
        </w:r>
        <w:r>
          <w:rPr>
            <w:noProof/>
            <w:webHidden/>
          </w:rPr>
          <w:instrText xml:space="preserve"> PAGEREF _Toc50736815 \h </w:instrText>
        </w:r>
      </w:ins>
      <w:r>
        <w:rPr>
          <w:noProof/>
          <w:webHidden/>
        </w:rPr>
      </w:r>
      <w:r>
        <w:rPr>
          <w:noProof/>
          <w:webHidden/>
        </w:rPr>
        <w:fldChar w:fldCharType="separate"/>
      </w:r>
      <w:ins w:id="451" w:author="Graván Serrano Eduardo" w:date="2020-09-11T17:10:00Z">
        <w:r>
          <w:rPr>
            <w:noProof/>
            <w:webHidden/>
          </w:rPr>
          <w:t>18</w:t>
        </w:r>
        <w:r>
          <w:rPr>
            <w:noProof/>
            <w:webHidden/>
          </w:rPr>
          <w:fldChar w:fldCharType="end"/>
        </w:r>
        <w:r w:rsidRPr="00022179">
          <w:rPr>
            <w:rStyle w:val="Hipervnculo"/>
            <w:noProof/>
          </w:rPr>
          <w:fldChar w:fldCharType="end"/>
        </w:r>
      </w:ins>
    </w:p>
    <w:p w14:paraId="56BC031B" w14:textId="0E41E21C" w:rsidR="00346DF4" w:rsidRDefault="00346DF4">
      <w:pPr>
        <w:pStyle w:val="Tabladeilustraciones"/>
        <w:tabs>
          <w:tab w:val="right" w:leader="dot" w:pos="8494"/>
        </w:tabs>
        <w:rPr>
          <w:ins w:id="452" w:author="Graván Serrano Eduardo" w:date="2020-09-11T17:10:00Z"/>
          <w:rFonts w:asciiTheme="minorHAnsi" w:eastAsiaTheme="minorEastAsia" w:hAnsiTheme="minorHAnsi" w:cstheme="minorBidi"/>
          <w:noProof/>
          <w:szCs w:val="22"/>
          <w:lang w:val="en-GB" w:eastAsia="ja-JP"/>
        </w:rPr>
      </w:pPr>
      <w:ins w:id="45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"_Toc50736816"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 Interfaz de la aplicación de Android de Cloud TnA.</w:t>
        </w:r>
        <w:r>
          <w:rPr>
            <w:noProof/>
            <w:webHidden/>
          </w:rPr>
          <w:tab/>
        </w:r>
        <w:r>
          <w:rPr>
            <w:noProof/>
            <w:webHidden/>
          </w:rPr>
          <w:fldChar w:fldCharType="begin"/>
        </w:r>
        <w:r>
          <w:rPr>
            <w:noProof/>
            <w:webHidden/>
          </w:rPr>
          <w:instrText xml:space="preserve"> PAGEREF _Toc50736816 \h </w:instrText>
        </w:r>
      </w:ins>
      <w:r>
        <w:rPr>
          <w:noProof/>
          <w:webHidden/>
        </w:rPr>
      </w:r>
      <w:r>
        <w:rPr>
          <w:noProof/>
          <w:webHidden/>
        </w:rPr>
        <w:fldChar w:fldCharType="separate"/>
      </w:r>
      <w:ins w:id="454" w:author="Graván Serrano Eduardo" w:date="2020-09-11T17:10:00Z">
        <w:r>
          <w:rPr>
            <w:noProof/>
            <w:webHidden/>
          </w:rPr>
          <w:t>18</w:t>
        </w:r>
        <w:r>
          <w:rPr>
            <w:noProof/>
            <w:webHidden/>
          </w:rPr>
          <w:fldChar w:fldCharType="end"/>
        </w:r>
        <w:r w:rsidRPr="00022179">
          <w:rPr>
            <w:rStyle w:val="Hipervnculo"/>
            <w:noProof/>
          </w:rPr>
          <w:fldChar w:fldCharType="end"/>
        </w:r>
      </w:ins>
    </w:p>
    <w:p w14:paraId="05D014A1" w14:textId="6E7E6D43" w:rsidR="00346DF4" w:rsidRDefault="00346DF4">
      <w:pPr>
        <w:pStyle w:val="Tabladeilustraciones"/>
        <w:tabs>
          <w:tab w:val="right" w:leader="dot" w:pos="8494"/>
        </w:tabs>
        <w:rPr>
          <w:ins w:id="455" w:author="Graván Serrano Eduardo" w:date="2020-09-11T17:10:00Z"/>
          <w:rFonts w:asciiTheme="minorHAnsi" w:eastAsiaTheme="minorEastAsia" w:hAnsiTheme="minorHAnsi" w:cstheme="minorBidi"/>
          <w:noProof/>
          <w:szCs w:val="22"/>
          <w:lang w:val="en-GB" w:eastAsia="ja-JP"/>
        </w:rPr>
      </w:pPr>
      <w:ins w:id="45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"_Toc50736817"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 Logo de NFC.</w:t>
        </w:r>
        <w:r>
          <w:rPr>
            <w:noProof/>
            <w:webHidden/>
          </w:rPr>
          <w:tab/>
        </w:r>
        <w:r>
          <w:rPr>
            <w:noProof/>
            <w:webHidden/>
          </w:rPr>
          <w:fldChar w:fldCharType="begin"/>
        </w:r>
        <w:r>
          <w:rPr>
            <w:noProof/>
            <w:webHidden/>
          </w:rPr>
          <w:instrText xml:space="preserve"> PAGEREF _Toc50736817 \h </w:instrText>
        </w:r>
      </w:ins>
      <w:r>
        <w:rPr>
          <w:noProof/>
          <w:webHidden/>
        </w:rPr>
      </w:r>
      <w:r>
        <w:rPr>
          <w:noProof/>
          <w:webHidden/>
        </w:rPr>
        <w:fldChar w:fldCharType="separate"/>
      </w:r>
      <w:ins w:id="457" w:author="Graván Serrano Eduardo" w:date="2020-09-11T17:10:00Z">
        <w:r>
          <w:rPr>
            <w:noProof/>
            <w:webHidden/>
          </w:rPr>
          <w:t>19</w:t>
        </w:r>
        <w:r>
          <w:rPr>
            <w:noProof/>
            <w:webHidden/>
          </w:rPr>
          <w:fldChar w:fldCharType="end"/>
        </w:r>
        <w:r w:rsidRPr="00022179">
          <w:rPr>
            <w:rStyle w:val="Hipervnculo"/>
            <w:noProof/>
          </w:rPr>
          <w:fldChar w:fldCharType="end"/>
        </w:r>
      </w:ins>
    </w:p>
    <w:p w14:paraId="1AB41498" w14:textId="0B57D877" w:rsidR="00346DF4" w:rsidRDefault="00346DF4">
      <w:pPr>
        <w:pStyle w:val="Tabladeilustraciones"/>
        <w:tabs>
          <w:tab w:val="right" w:leader="dot" w:pos="8494"/>
        </w:tabs>
        <w:rPr>
          <w:ins w:id="458" w:author="Graván Serrano Eduardo" w:date="2020-09-11T17:10:00Z"/>
          <w:rFonts w:asciiTheme="minorHAnsi" w:eastAsiaTheme="minorEastAsia" w:hAnsiTheme="minorHAnsi" w:cstheme="minorBidi"/>
          <w:noProof/>
          <w:szCs w:val="22"/>
          <w:lang w:val="en-GB" w:eastAsia="ja-JP"/>
        </w:rPr>
      </w:pPr>
      <w:ins w:id="45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"_Toc50736818"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 Etiqueta NFC.</w:t>
        </w:r>
        <w:r>
          <w:rPr>
            <w:noProof/>
            <w:webHidden/>
          </w:rPr>
          <w:tab/>
        </w:r>
        <w:r>
          <w:rPr>
            <w:noProof/>
            <w:webHidden/>
          </w:rPr>
          <w:fldChar w:fldCharType="begin"/>
        </w:r>
        <w:r>
          <w:rPr>
            <w:noProof/>
            <w:webHidden/>
          </w:rPr>
          <w:instrText xml:space="preserve"> PAGEREF _Toc50736818 \h </w:instrText>
        </w:r>
      </w:ins>
      <w:r>
        <w:rPr>
          <w:noProof/>
          <w:webHidden/>
        </w:rPr>
      </w:r>
      <w:r>
        <w:rPr>
          <w:noProof/>
          <w:webHidden/>
        </w:rPr>
        <w:fldChar w:fldCharType="separate"/>
      </w:r>
      <w:ins w:id="460" w:author="Graván Serrano Eduardo" w:date="2020-09-11T17:10:00Z">
        <w:r>
          <w:rPr>
            <w:noProof/>
            <w:webHidden/>
          </w:rPr>
          <w:t>20</w:t>
        </w:r>
        <w:r>
          <w:rPr>
            <w:noProof/>
            <w:webHidden/>
          </w:rPr>
          <w:fldChar w:fldCharType="end"/>
        </w:r>
        <w:r w:rsidRPr="00022179">
          <w:rPr>
            <w:rStyle w:val="Hipervnculo"/>
            <w:noProof/>
          </w:rPr>
          <w:fldChar w:fldCharType="end"/>
        </w:r>
      </w:ins>
    </w:p>
    <w:p w14:paraId="0986D63A" w14:textId="6927881B" w:rsidR="00346DF4" w:rsidRDefault="00346DF4">
      <w:pPr>
        <w:pStyle w:val="Tabladeilustraciones"/>
        <w:tabs>
          <w:tab w:val="right" w:leader="dot" w:pos="8494"/>
        </w:tabs>
        <w:rPr>
          <w:ins w:id="461" w:author="Graván Serrano Eduardo" w:date="2020-09-11T17:10:00Z"/>
          <w:rFonts w:asciiTheme="minorHAnsi" w:eastAsiaTheme="minorEastAsia" w:hAnsiTheme="minorHAnsi" w:cstheme="minorBidi"/>
          <w:noProof/>
          <w:szCs w:val="22"/>
          <w:lang w:val="en-GB" w:eastAsia="ja-JP"/>
        </w:rPr>
      </w:pPr>
      <w:ins w:id="46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"_Toc50736819"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 Ventas de dispositivos móviles con soporte para NFC – Bluebite [2].</w:t>
        </w:r>
        <w:r>
          <w:rPr>
            <w:noProof/>
            <w:webHidden/>
          </w:rPr>
          <w:tab/>
        </w:r>
        <w:r>
          <w:rPr>
            <w:noProof/>
            <w:webHidden/>
          </w:rPr>
          <w:fldChar w:fldCharType="begin"/>
        </w:r>
        <w:r>
          <w:rPr>
            <w:noProof/>
            <w:webHidden/>
          </w:rPr>
          <w:instrText xml:space="preserve"> PAGEREF _Toc50736819 \h </w:instrText>
        </w:r>
      </w:ins>
      <w:r>
        <w:rPr>
          <w:noProof/>
          <w:webHidden/>
        </w:rPr>
      </w:r>
      <w:r>
        <w:rPr>
          <w:noProof/>
          <w:webHidden/>
        </w:rPr>
        <w:fldChar w:fldCharType="separate"/>
      </w:r>
      <w:ins w:id="463" w:author="Graván Serrano Eduardo" w:date="2020-09-11T17:10:00Z">
        <w:r>
          <w:rPr>
            <w:noProof/>
            <w:webHidden/>
          </w:rPr>
          <w:t>21</w:t>
        </w:r>
        <w:r>
          <w:rPr>
            <w:noProof/>
            <w:webHidden/>
          </w:rPr>
          <w:fldChar w:fldCharType="end"/>
        </w:r>
        <w:r w:rsidRPr="00022179">
          <w:rPr>
            <w:rStyle w:val="Hipervnculo"/>
            <w:noProof/>
          </w:rPr>
          <w:fldChar w:fldCharType="end"/>
        </w:r>
      </w:ins>
    </w:p>
    <w:p w14:paraId="14D51BBB" w14:textId="5EAF28B5" w:rsidR="00346DF4" w:rsidRDefault="00346DF4">
      <w:pPr>
        <w:pStyle w:val="Tabladeilustraciones"/>
        <w:tabs>
          <w:tab w:val="right" w:leader="dot" w:pos="8494"/>
        </w:tabs>
        <w:rPr>
          <w:ins w:id="464" w:author="Graván Serrano Eduardo" w:date="2020-09-11T17:10:00Z"/>
          <w:rFonts w:asciiTheme="minorHAnsi" w:eastAsiaTheme="minorEastAsia" w:hAnsiTheme="minorHAnsi" w:cstheme="minorBidi"/>
          <w:noProof/>
          <w:szCs w:val="22"/>
          <w:lang w:val="en-GB" w:eastAsia="ja-JP"/>
        </w:rPr>
      </w:pPr>
      <w:ins w:id="46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 Estructura de un mensaje NDEF.</w:t>
        </w:r>
        <w:r>
          <w:rPr>
            <w:noProof/>
            <w:webHidden/>
          </w:rPr>
          <w:tab/>
        </w:r>
        <w:r>
          <w:rPr>
            <w:noProof/>
            <w:webHidden/>
          </w:rPr>
          <w:fldChar w:fldCharType="begin"/>
        </w:r>
        <w:r>
          <w:rPr>
            <w:noProof/>
            <w:webHidden/>
          </w:rPr>
          <w:instrText xml:space="preserve"> PAGEREF _Toc50736820 \h </w:instrText>
        </w:r>
      </w:ins>
      <w:r>
        <w:rPr>
          <w:noProof/>
          <w:webHidden/>
        </w:rPr>
      </w:r>
      <w:r>
        <w:rPr>
          <w:noProof/>
          <w:webHidden/>
        </w:rPr>
        <w:fldChar w:fldCharType="separate"/>
      </w:r>
      <w:ins w:id="466" w:author="Graván Serrano Eduardo" w:date="2020-09-11T17:10:00Z">
        <w:r>
          <w:rPr>
            <w:noProof/>
            <w:webHidden/>
          </w:rPr>
          <w:t>22</w:t>
        </w:r>
        <w:r>
          <w:rPr>
            <w:noProof/>
            <w:webHidden/>
          </w:rPr>
          <w:fldChar w:fldCharType="end"/>
        </w:r>
        <w:r w:rsidRPr="00022179">
          <w:rPr>
            <w:rStyle w:val="Hipervnculo"/>
            <w:noProof/>
          </w:rPr>
          <w:fldChar w:fldCharType="end"/>
        </w:r>
      </w:ins>
    </w:p>
    <w:p w14:paraId="4E95924D" w14:textId="51B236A6" w:rsidR="00346DF4" w:rsidRDefault="00346DF4">
      <w:pPr>
        <w:pStyle w:val="Tabladeilustraciones"/>
        <w:tabs>
          <w:tab w:val="right" w:leader="dot" w:pos="8494"/>
        </w:tabs>
        <w:rPr>
          <w:ins w:id="467" w:author="Graván Serrano Eduardo" w:date="2020-09-11T17:10:00Z"/>
          <w:rFonts w:asciiTheme="minorHAnsi" w:eastAsiaTheme="minorEastAsia" w:hAnsiTheme="minorHAnsi" w:cstheme="minorBidi"/>
          <w:noProof/>
          <w:szCs w:val="22"/>
          <w:lang w:val="en-GB" w:eastAsia="ja-JP"/>
        </w:rPr>
      </w:pPr>
      <w:ins w:id="46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 Logo de Android.</w:t>
        </w:r>
        <w:r>
          <w:rPr>
            <w:noProof/>
            <w:webHidden/>
          </w:rPr>
          <w:tab/>
        </w:r>
        <w:r>
          <w:rPr>
            <w:noProof/>
            <w:webHidden/>
          </w:rPr>
          <w:fldChar w:fldCharType="begin"/>
        </w:r>
        <w:r>
          <w:rPr>
            <w:noProof/>
            <w:webHidden/>
          </w:rPr>
          <w:instrText xml:space="preserve"> PAGEREF _Toc50736821 \h </w:instrText>
        </w:r>
      </w:ins>
      <w:r>
        <w:rPr>
          <w:noProof/>
          <w:webHidden/>
        </w:rPr>
      </w:r>
      <w:r>
        <w:rPr>
          <w:noProof/>
          <w:webHidden/>
        </w:rPr>
        <w:fldChar w:fldCharType="separate"/>
      </w:r>
      <w:ins w:id="469" w:author="Graván Serrano Eduardo" w:date="2020-09-11T17:10:00Z">
        <w:r>
          <w:rPr>
            <w:noProof/>
            <w:webHidden/>
          </w:rPr>
          <w:t>25</w:t>
        </w:r>
        <w:r>
          <w:rPr>
            <w:noProof/>
            <w:webHidden/>
          </w:rPr>
          <w:fldChar w:fldCharType="end"/>
        </w:r>
        <w:r w:rsidRPr="00022179">
          <w:rPr>
            <w:rStyle w:val="Hipervnculo"/>
            <w:noProof/>
          </w:rPr>
          <w:fldChar w:fldCharType="end"/>
        </w:r>
      </w:ins>
    </w:p>
    <w:p w14:paraId="5B1A64BE" w14:textId="7A6D4D88" w:rsidR="00346DF4" w:rsidRDefault="00346DF4">
      <w:pPr>
        <w:pStyle w:val="Tabladeilustraciones"/>
        <w:tabs>
          <w:tab w:val="right" w:leader="dot" w:pos="8494"/>
        </w:tabs>
        <w:rPr>
          <w:ins w:id="470" w:author="Graván Serrano Eduardo" w:date="2020-09-11T17:10:00Z"/>
          <w:rFonts w:asciiTheme="minorHAnsi" w:eastAsiaTheme="minorEastAsia" w:hAnsiTheme="minorHAnsi" w:cstheme="minorBidi"/>
          <w:noProof/>
          <w:szCs w:val="22"/>
          <w:lang w:val="en-GB" w:eastAsia="ja-JP"/>
        </w:rPr>
      </w:pPr>
      <w:ins w:id="47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 Arquitectura del sistema Android.</w:t>
        </w:r>
        <w:r>
          <w:rPr>
            <w:noProof/>
            <w:webHidden/>
          </w:rPr>
          <w:tab/>
        </w:r>
        <w:r>
          <w:rPr>
            <w:noProof/>
            <w:webHidden/>
          </w:rPr>
          <w:fldChar w:fldCharType="begin"/>
        </w:r>
        <w:r>
          <w:rPr>
            <w:noProof/>
            <w:webHidden/>
          </w:rPr>
          <w:instrText xml:space="preserve"> PAGEREF _Toc50736822 \h </w:instrText>
        </w:r>
      </w:ins>
      <w:r>
        <w:rPr>
          <w:noProof/>
          <w:webHidden/>
        </w:rPr>
      </w:r>
      <w:r>
        <w:rPr>
          <w:noProof/>
          <w:webHidden/>
        </w:rPr>
        <w:fldChar w:fldCharType="separate"/>
      </w:r>
      <w:ins w:id="472" w:author="Graván Serrano Eduardo" w:date="2020-09-11T17:10:00Z">
        <w:r>
          <w:rPr>
            <w:noProof/>
            <w:webHidden/>
          </w:rPr>
          <w:t>27</w:t>
        </w:r>
        <w:r>
          <w:rPr>
            <w:noProof/>
            <w:webHidden/>
          </w:rPr>
          <w:fldChar w:fldCharType="end"/>
        </w:r>
        <w:r w:rsidRPr="00022179">
          <w:rPr>
            <w:rStyle w:val="Hipervnculo"/>
            <w:noProof/>
          </w:rPr>
          <w:fldChar w:fldCharType="end"/>
        </w:r>
      </w:ins>
    </w:p>
    <w:p w14:paraId="1E97C5E3" w14:textId="3B92FF1B" w:rsidR="00346DF4" w:rsidRDefault="00346DF4">
      <w:pPr>
        <w:pStyle w:val="Tabladeilustraciones"/>
        <w:tabs>
          <w:tab w:val="right" w:leader="dot" w:pos="8494"/>
        </w:tabs>
        <w:rPr>
          <w:ins w:id="473" w:author="Graván Serrano Eduardo" w:date="2020-09-11T17:10:00Z"/>
          <w:rFonts w:asciiTheme="minorHAnsi" w:eastAsiaTheme="minorEastAsia" w:hAnsiTheme="minorHAnsi" w:cstheme="minorBidi"/>
          <w:noProof/>
          <w:szCs w:val="22"/>
          <w:lang w:val="en-GB" w:eastAsia="ja-JP"/>
        </w:rPr>
      </w:pPr>
      <w:ins w:id="47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 Ciclo de vida de una actividad Android.</w:t>
        </w:r>
        <w:r>
          <w:rPr>
            <w:noProof/>
            <w:webHidden/>
          </w:rPr>
          <w:tab/>
        </w:r>
        <w:r>
          <w:rPr>
            <w:noProof/>
            <w:webHidden/>
          </w:rPr>
          <w:fldChar w:fldCharType="begin"/>
        </w:r>
        <w:r>
          <w:rPr>
            <w:noProof/>
            <w:webHidden/>
          </w:rPr>
          <w:instrText xml:space="preserve"> PAGEREF _Toc50736823 \h </w:instrText>
        </w:r>
      </w:ins>
      <w:r>
        <w:rPr>
          <w:noProof/>
          <w:webHidden/>
        </w:rPr>
      </w:r>
      <w:r>
        <w:rPr>
          <w:noProof/>
          <w:webHidden/>
        </w:rPr>
        <w:fldChar w:fldCharType="separate"/>
      </w:r>
      <w:ins w:id="475" w:author="Graván Serrano Eduardo" w:date="2020-09-11T17:10:00Z">
        <w:r>
          <w:rPr>
            <w:noProof/>
            <w:webHidden/>
          </w:rPr>
          <w:t>28</w:t>
        </w:r>
        <w:r>
          <w:rPr>
            <w:noProof/>
            <w:webHidden/>
          </w:rPr>
          <w:fldChar w:fldCharType="end"/>
        </w:r>
        <w:r w:rsidRPr="00022179">
          <w:rPr>
            <w:rStyle w:val="Hipervnculo"/>
            <w:noProof/>
          </w:rPr>
          <w:fldChar w:fldCharType="end"/>
        </w:r>
      </w:ins>
    </w:p>
    <w:p w14:paraId="3F8F486B" w14:textId="40955217" w:rsidR="00346DF4" w:rsidRDefault="00346DF4">
      <w:pPr>
        <w:pStyle w:val="Tabladeilustraciones"/>
        <w:tabs>
          <w:tab w:val="right" w:leader="dot" w:pos="8494"/>
        </w:tabs>
        <w:rPr>
          <w:ins w:id="476" w:author="Graván Serrano Eduardo" w:date="2020-09-11T17:10:00Z"/>
          <w:rFonts w:asciiTheme="minorHAnsi" w:eastAsiaTheme="minorEastAsia" w:hAnsiTheme="minorHAnsi" w:cstheme="minorBidi"/>
          <w:noProof/>
          <w:szCs w:val="22"/>
          <w:lang w:val="en-GB" w:eastAsia="ja-JP"/>
        </w:rPr>
      </w:pPr>
      <w:ins w:id="47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11. Ciclo de vida de un servicio Android.</w:t>
        </w:r>
        <w:r>
          <w:rPr>
            <w:noProof/>
            <w:webHidden/>
          </w:rPr>
          <w:tab/>
        </w:r>
        <w:r>
          <w:rPr>
            <w:noProof/>
            <w:webHidden/>
          </w:rPr>
          <w:fldChar w:fldCharType="begin"/>
        </w:r>
        <w:r>
          <w:rPr>
            <w:noProof/>
            <w:webHidden/>
          </w:rPr>
          <w:instrText xml:space="preserve"> PAGEREF _Toc50736824 \h </w:instrText>
        </w:r>
      </w:ins>
      <w:r>
        <w:rPr>
          <w:noProof/>
          <w:webHidden/>
        </w:rPr>
      </w:r>
      <w:r>
        <w:rPr>
          <w:noProof/>
          <w:webHidden/>
        </w:rPr>
        <w:fldChar w:fldCharType="separate"/>
      </w:r>
      <w:ins w:id="478" w:author="Graván Serrano Eduardo" w:date="2020-09-11T17:10:00Z">
        <w:r>
          <w:rPr>
            <w:noProof/>
            <w:webHidden/>
          </w:rPr>
          <w:t>28</w:t>
        </w:r>
        <w:r>
          <w:rPr>
            <w:noProof/>
            <w:webHidden/>
          </w:rPr>
          <w:fldChar w:fldCharType="end"/>
        </w:r>
        <w:r w:rsidRPr="00022179">
          <w:rPr>
            <w:rStyle w:val="Hipervnculo"/>
            <w:noProof/>
          </w:rPr>
          <w:fldChar w:fldCharType="end"/>
        </w:r>
      </w:ins>
    </w:p>
    <w:p w14:paraId="76D9F820" w14:textId="4E73C867" w:rsidR="00346DF4" w:rsidRDefault="00346DF4">
      <w:pPr>
        <w:pStyle w:val="Tabladeilustraciones"/>
        <w:tabs>
          <w:tab w:val="right" w:leader="dot" w:pos="8494"/>
        </w:tabs>
        <w:rPr>
          <w:ins w:id="479" w:author="Graván Serrano Eduardo" w:date="2020-09-11T17:10:00Z"/>
          <w:rFonts w:asciiTheme="minorHAnsi" w:eastAsiaTheme="minorEastAsia" w:hAnsiTheme="minorHAnsi" w:cstheme="minorBidi"/>
          <w:noProof/>
          <w:szCs w:val="22"/>
          <w:lang w:val="en-GB" w:eastAsia="ja-JP"/>
        </w:rPr>
      </w:pPr>
      <w:ins w:id="48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12. Esquema de funcionamiento de Android Beam.</w:t>
        </w:r>
        <w:r>
          <w:rPr>
            <w:noProof/>
            <w:webHidden/>
          </w:rPr>
          <w:tab/>
        </w:r>
        <w:r>
          <w:rPr>
            <w:noProof/>
            <w:webHidden/>
          </w:rPr>
          <w:fldChar w:fldCharType="begin"/>
        </w:r>
        <w:r>
          <w:rPr>
            <w:noProof/>
            <w:webHidden/>
          </w:rPr>
          <w:instrText xml:space="preserve"> PAGEREF _Toc50736825 \h </w:instrText>
        </w:r>
      </w:ins>
      <w:r>
        <w:rPr>
          <w:noProof/>
          <w:webHidden/>
        </w:rPr>
      </w:r>
      <w:r>
        <w:rPr>
          <w:noProof/>
          <w:webHidden/>
        </w:rPr>
        <w:fldChar w:fldCharType="separate"/>
      </w:r>
      <w:ins w:id="481" w:author="Graván Serrano Eduardo" w:date="2020-09-11T17:10:00Z">
        <w:r>
          <w:rPr>
            <w:noProof/>
            <w:webHidden/>
          </w:rPr>
          <w:t>30</w:t>
        </w:r>
        <w:r>
          <w:rPr>
            <w:noProof/>
            <w:webHidden/>
          </w:rPr>
          <w:fldChar w:fldCharType="end"/>
        </w:r>
        <w:r w:rsidRPr="00022179">
          <w:rPr>
            <w:rStyle w:val="Hipervnculo"/>
            <w:noProof/>
          </w:rPr>
          <w:fldChar w:fldCharType="end"/>
        </w:r>
      </w:ins>
    </w:p>
    <w:p w14:paraId="2310D9DD" w14:textId="720EB2F5" w:rsidR="00346DF4" w:rsidRDefault="00346DF4">
      <w:pPr>
        <w:pStyle w:val="Tabladeilustraciones"/>
        <w:tabs>
          <w:tab w:val="right" w:leader="dot" w:pos="8494"/>
        </w:tabs>
        <w:rPr>
          <w:ins w:id="482" w:author="Graván Serrano Eduardo" w:date="2020-09-11T17:10:00Z"/>
          <w:rFonts w:asciiTheme="minorHAnsi" w:eastAsiaTheme="minorEastAsia" w:hAnsiTheme="minorHAnsi" w:cstheme="minorBidi"/>
          <w:noProof/>
          <w:szCs w:val="22"/>
          <w:lang w:val="en-GB" w:eastAsia="ja-JP"/>
        </w:rPr>
      </w:pPr>
      <w:ins w:id="48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13. Emulación de etiquetas NFC en Android.</w:t>
        </w:r>
        <w:r>
          <w:rPr>
            <w:noProof/>
            <w:webHidden/>
          </w:rPr>
          <w:tab/>
        </w:r>
        <w:r>
          <w:rPr>
            <w:noProof/>
            <w:webHidden/>
          </w:rPr>
          <w:fldChar w:fldCharType="begin"/>
        </w:r>
        <w:r>
          <w:rPr>
            <w:noProof/>
            <w:webHidden/>
          </w:rPr>
          <w:instrText xml:space="preserve"> PAGEREF _Toc50736826 \h </w:instrText>
        </w:r>
      </w:ins>
      <w:r>
        <w:rPr>
          <w:noProof/>
          <w:webHidden/>
        </w:rPr>
      </w:r>
      <w:r>
        <w:rPr>
          <w:noProof/>
          <w:webHidden/>
        </w:rPr>
        <w:fldChar w:fldCharType="separate"/>
      </w:r>
      <w:ins w:id="484" w:author="Graván Serrano Eduardo" w:date="2020-09-11T17:10:00Z">
        <w:r>
          <w:rPr>
            <w:noProof/>
            <w:webHidden/>
          </w:rPr>
          <w:t>31</w:t>
        </w:r>
        <w:r>
          <w:rPr>
            <w:noProof/>
            <w:webHidden/>
          </w:rPr>
          <w:fldChar w:fldCharType="end"/>
        </w:r>
        <w:r w:rsidRPr="00022179">
          <w:rPr>
            <w:rStyle w:val="Hipervnculo"/>
            <w:noProof/>
          </w:rPr>
          <w:fldChar w:fldCharType="end"/>
        </w:r>
      </w:ins>
    </w:p>
    <w:p w14:paraId="5882BF09" w14:textId="290C4D43" w:rsidR="00346DF4" w:rsidRDefault="00346DF4">
      <w:pPr>
        <w:pStyle w:val="Tabladeilustraciones"/>
        <w:tabs>
          <w:tab w:val="right" w:leader="dot" w:pos="8494"/>
        </w:tabs>
        <w:rPr>
          <w:ins w:id="485" w:author="Graván Serrano Eduardo" w:date="2020-09-11T17:10:00Z"/>
          <w:rFonts w:asciiTheme="minorHAnsi" w:eastAsiaTheme="minorEastAsia" w:hAnsiTheme="minorHAnsi" w:cstheme="minorBidi"/>
          <w:noProof/>
          <w:szCs w:val="22"/>
          <w:lang w:val="en-GB" w:eastAsia="ja-JP"/>
        </w:rPr>
      </w:pPr>
      <w:ins w:id="48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14. Funcionamiento de Tag Dispatch System.</w:t>
        </w:r>
        <w:r>
          <w:rPr>
            <w:noProof/>
            <w:webHidden/>
          </w:rPr>
          <w:tab/>
        </w:r>
        <w:r>
          <w:rPr>
            <w:noProof/>
            <w:webHidden/>
          </w:rPr>
          <w:fldChar w:fldCharType="begin"/>
        </w:r>
        <w:r>
          <w:rPr>
            <w:noProof/>
            <w:webHidden/>
          </w:rPr>
          <w:instrText xml:space="preserve"> PAGEREF _Toc50736827 \h </w:instrText>
        </w:r>
      </w:ins>
      <w:r>
        <w:rPr>
          <w:noProof/>
          <w:webHidden/>
        </w:rPr>
      </w:r>
      <w:r>
        <w:rPr>
          <w:noProof/>
          <w:webHidden/>
        </w:rPr>
        <w:fldChar w:fldCharType="separate"/>
      </w:r>
      <w:ins w:id="487" w:author="Graván Serrano Eduardo" w:date="2020-09-11T17:10:00Z">
        <w:r>
          <w:rPr>
            <w:noProof/>
            <w:webHidden/>
          </w:rPr>
          <w:t>31</w:t>
        </w:r>
        <w:r>
          <w:rPr>
            <w:noProof/>
            <w:webHidden/>
          </w:rPr>
          <w:fldChar w:fldCharType="end"/>
        </w:r>
        <w:r w:rsidRPr="00022179">
          <w:rPr>
            <w:rStyle w:val="Hipervnculo"/>
            <w:noProof/>
          </w:rPr>
          <w:fldChar w:fldCharType="end"/>
        </w:r>
      </w:ins>
    </w:p>
    <w:p w14:paraId="2AE7AE9D" w14:textId="0D962475" w:rsidR="00346DF4" w:rsidRDefault="00346DF4">
      <w:pPr>
        <w:pStyle w:val="Tabladeilustraciones"/>
        <w:tabs>
          <w:tab w:val="right" w:leader="dot" w:pos="8494"/>
        </w:tabs>
        <w:rPr>
          <w:ins w:id="488" w:author="Graván Serrano Eduardo" w:date="2020-09-11T17:10:00Z"/>
          <w:rFonts w:asciiTheme="minorHAnsi" w:eastAsiaTheme="minorEastAsia" w:hAnsiTheme="minorHAnsi" w:cstheme="minorBidi"/>
          <w:noProof/>
          <w:szCs w:val="22"/>
          <w:lang w:val="en-GB" w:eastAsia="ja-JP"/>
        </w:rPr>
      </w:pPr>
      <w:ins w:id="48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15. Visión general del sistema.</w:t>
        </w:r>
        <w:r>
          <w:rPr>
            <w:noProof/>
            <w:webHidden/>
          </w:rPr>
          <w:tab/>
        </w:r>
        <w:r>
          <w:rPr>
            <w:noProof/>
            <w:webHidden/>
          </w:rPr>
          <w:fldChar w:fldCharType="begin"/>
        </w:r>
        <w:r>
          <w:rPr>
            <w:noProof/>
            <w:webHidden/>
          </w:rPr>
          <w:instrText xml:space="preserve"> PAGEREF _Toc50736828 \h </w:instrText>
        </w:r>
      </w:ins>
      <w:r>
        <w:rPr>
          <w:noProof/>
          <w:webHidden/>
        </w:rPr>
      </w:r>
      <w:r>
        <w:rPr>
          <w:noProof/>
          <w:webHidden/>
        </w:rPr>
        <w:fldChar w:fldCharType="separate"/>
      </w:r>
      <w:ins w:id="490" w:author="Graván Serrano Eduardo" w:date="2020-09-11T17:10:00Z">
        <w:r>
          <w:rPr>
            <w:noProof/>
            <w:webHidden/>
          </w:rPr>
          <w:t>33</w:t>
        </w:r>
        <w:r>
          <w:rPr>
            <w:noProof/>
            <w:webHidden/>
          </w:rPr>
          <w:fldChar w:fldCharType="end"/>
        </w:r>
        <w:r w:rsidRPr="00022179">
          <w:rPr>
            <w:rStyle w:val="Hipervnculo"/>
            <w:noProof/>
          </w:rPr>
          <w:fldChar w:fldCharType="end"/>
        </w:r>
      </w:ins>
    </w:p>
    <w:p w14:paraId="1522778F" w14:textId="6FFE7037" w:rsidR="00346DF4" w:rsidRDefault="00346DF4">
      <w:pPr>
        <w:pStyle w:val="Tabladeilustraciones"/>
        <w:tabs>
          <w:tab w:val="right" w:leader="dot" w:pos="8494"/>
        </w:tabs>
        <w:rPr>
          <w:ins w:id="491" w:author="Graván Serrano Eduardo" w:date="2020-09-11T17:10:00Z"/>
          <w:rFonts w:asciiTheme="minorHAnsi" w:eastAsiaTheme="minorEastAsia" w:hAnsiTheme="minorHAnsi" w:cstheme="minorBidi"/>
          <w:noProof/>
          <w:szCs w:val="22"/>
          <w:lang w:val="en-GB" w:eastAsia="ja-JP"/>
        </w:rPr>
      </w:pPr>
      <w:ins w:id="49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"_Toc50736829"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16. Modelo de datos.</w:t>
        </w:r>
        <w:r>
          <w:rPr>
            <w:noProof/>
            <w:webHidden/>
          </w:rPr>
          <w:tab/>
        </w:r>
        <w:r>
          <w:rPr>
            <w:noProof/>
            <w:webHidden/>
          </w:rPr>
          <w:fldChar w:fldCharType="begin"/>
        </w:r>
        <w:r>
          <w:rPr>
            <w:noProof/>
            <w:webHidden/>
          </w:rPr>
          <w:instrText xml:space="preserve"> PAGEREF _Toc50736829 \h </w:instrText>
        </w:r>
      </w:ins>
      <w:r>
        <w:rPr>
          <w:noProof/>
          <w:webHidden/>
        </w:rPr>
      </w:r>
      <w:r>
        <w:rPr>
          <w:noProof/>
          <w:webHidden/>
        </w:rPr>
        <w:fldChar w:fldCharType="separate"/>
      </w:r>
      <w:ins w:id="493" w:author="Graván Serrano Eduardo" w:date="2020-09-11T17:10:00Z">
        <w:r>
          <w:rPr>
            <w:noProof/>
            <w:webHidden/>
          </w:rPr>
          <w:t>34</w:t>
        </w:r>
        <w:r>
          <w:rPr>
            <w:noProof/>
            <w:webHidden/>
          </w:rPr>
          <w:fldChar w:fldCharType="end"/>
        </w:r>
        <w:r w:rsidRPr="00022179">
          <w:rPr>
            <w:rStyle w:val="Hipervnculo"/>
            <w:noProof/>
          </w:rPr>
          <w:fldChar w:fldCharType="end"/>
        </w:r>
      </w:ins>
    </w:p>
    <w:p w14:paraId="6651571A" w14:textId="133730B0" w:rsidR="00346DF4" w:rsidRDefault="00346DF4">
      <w:pPr>
        <w:pStyle w:val="Tabladeilustraciones"/>
        <w:tabs>
          <w:tab w:val="right" w:leader="dot" w:pos="8494"/>
        </w:tabs>
        <w:rPr>
          <w:ins w:id="494" w:author="Graván Serrano Eduardo" w:date="2020-09-11T17:10:00Z"/>
          <w:rFonts w:asciiTheme="minorHAnsi" w:eastAsiaTheme="minorEastAsia" w:hAnsiTheme="minorHAnsi" w:cstheme="minorBidi"/>
          <w:noProof/>
          <w:szCs w:val="22"/>
          <w:lang w:val="en-GB" w:eastAsia="ja-JP"/>
        </w:rPr>
      </w:pPr>
      <w:ins w:id="49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17. Logo de SQLite.</w:t>
        </w:r>
        <w:r>
          <w:rPr>
            <w:noProof/>
            <w:webHidden/>
          </w:rPr>
          <w:tab/>
        </w:r>
        <w:r>
          <w:rPr>
            <w:noProof/>
            <w:webHidden/>
          </w:rPr>
          <w:fldChar w:fldCharType="begin"/>
        </w:r>
        <w:r>
          <w:rPr>
            <w:noProof/>
            <w:webHidden/>
          </w:rPr>
          <w:instrText xml:space="preserve"> PAGEREF _Toc50736830 \h </w:instrText>
        </w:r>
      </w:ins>
      <w:r>
        <w:rPr>
          <w:noProof/>
          <w:webHidden/>
        </w:rPr>
      </w:r>
      <w:r>
        <w:rPr>
          <w:noProof/>
          <w:webHidden/>
        </w:rPr>
        <w:fldChar w:fldCharType="separate"/>
      </w:r>
      <w:ins w:id="496" w:author="Graván Serrano Eduardo" w:date="2020-09-11T17:10:00Z">
        <w:r>
          <w:rPr>
            <w:noProof/>
            <w:webHidden/>
          </w:rPr>
          <w:t>36</w:t>
        </w:r>
        <w:r>
          <w:rPr>
            <w:noProof/>
            <w:webHidden/>
          </w:rPr>
          <w:fldChar w:fldCharType="end"/>
        </w:r>
        <w:r w:rsidRPr="00022179">
          <w:rPr>
            <w:rStyle w:val="Hipervnculo"/>
            <w:noProof/>
          </w:rPr>
          <w:fldChar w:fldCharType="end"/>
        </w:r>
      </w:ins>
    </w:p>
    <w:p w14:paraId="59877C73" w14:textId="5166731D" w:rsidR="00346DF4" w:rsidRDefault="00346DF4">
      <w:pPr>
        <w:pStyle w:val="Tabladeilustraciones"/>
        <w:tabs>
          <w:tab w:val="right" w:leader="dot" w:pos="8494"/>
        </w:tabs>
        <w:rPr>
          <w:ins w:id="497" w:author="Graván Serrano Eduardo" w:date="2020-09-11T17:10:00Z"/>
          <w:rFonts w:asciiTheme="minorHAnsi" w:eastAsiaTheme="minorEastAsia" w:hAnsiTheme="minorHAnsi" w:cstheme="minorBidi"/>
          <w:noProof/>
          <w:szCs w:val="22"/>
          <w:lang w:val="en-GB" w:eastAsia="ja-JP"/>
        </w:rPr>
      </w:pPr>
      <w:ins w:id="49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 Logos de Python3 y el framework Flask.</w:t>
        </w:r>
        <w:r>
          <w:rPr>
            <w:noProof/>
            <w:webHidden/>
          </w:rPr>
          <w:tab/>
        </w:r>
        <w:r>
          <w:rPr>
            <w:noProof/>
            <w:webHidden/>
          </w:rPr>
          <w:fldChar w:fldCharType="begin"/>
        </w:r>
        <w:r>
          <w:rPr>
            <w:noProof/>
            <w:webHidden/>
          </w:rPr>
          <w:instrText xml:space="preserve"> PAGEREF _Toc50736831 \h </w:instrText>
        </w:r>
      </w:ins>
      <w:r>
        <w:rPr>
          <w:noProof/>
          <w:webHidden/>
        </w:rPr>
      </w:r>
      <w:r>
        <w:rPr>
          <w:noProof/>
          <w:webHidden/>
        </w:rPr>
        <w:fldChar w:fldCharType="separate"/>
      </w:r>
      <w:ins w:id="499" w:author="Graván Serrano Eduardo" w:date="2020-09-11T17:10:00Z">
        <w:r>
          <w:rPr>
            <w:noProof/>
            <w:webHidden/>
          </w:rPr>
          <w:t>37</w:t>
        </w:r>
        <w:r>
          <w:rPr>
            <w:noProof/>
            <w:webHidden/>
          </w:rPr>
          <w:fldChar w:fldCharType="end"/>
        </w:r>
        <w:r w:rsidRPr="00022179">
          <w:rPr>
            <w:rStyle w:val="Hipervnculo"/>
            <w:noProof/>
          </w:rPr>
          <w:fldChar w:fldCharType="end"/>
        </w:r>
      </w:ins>
    </w:p>
    <w:p w14:paraId="3DBE3938" w14:textId="595D140F" w:rsidR="00346DF4" w:rsidRDefault="00346DF4">
      <w:pPr>
        <w:pStyle w:val="Tabladeilustraciones"/>
        <w:tabs>
          <w:tab w:val="right" w:leader="dot" w:pos="8494"/>
        </w:tabs>
        <w:rPr>
          <w:ins w:id="500" w:author="Graván Serrano Eduardo" w:date="2020-09-11T17:10:00Z"/>
          <w:rFonts w:asciiTheme="minorHAnsi" w:eastAsiaTheme="minorEastAsia" w:hAnsiTheme="minorHAnsi" w:cstheme="minorBidi"/>
          <w:noProof/>
          <w:szCs w:val="22"/>
          <w:lang w:val="en-GB" w:eastAsia="ja-JP"/>
        </w:rPr>
      </w:pPr>
      <w:ins w:id="50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11. Visión general de la GUI de Swagger.</w:t>
        </w:r>
        <w:r>
          <w:rPr>
            <w:noProof/>
            <w:webHidden/>
          </w:rPr>
          <w:tab/>
        </w:r>
        <w:r>
          <w:rPr>
            <w:noProof/>
            <w:webHidden/>
          </w:rPr>
          <w:fldChar w:fldCharType="begin"/>
        </w:r>
        <w:r>
          <w:rPr>
            <w:noProof/>
            <w:webHidden/>
          </w:rPr>
          <w:instrText xml:space="preserve"> PAGEREF _Toc50736832 \h </w:instrText>
        </w:r>
      </w:ins>
      <w:r>
        <w:rPr>
          <w:noProof/>
          <w:webHidden/>
        </w:rPr>
      </w:r>
      <w:r>
        <w:rPr>
          <w:noProof/>
          <w:webHidden/>
        </w:rPr>
        <w:fldChar w:fldCharType="separate"/>
      </w:r>
      <w:ins w:id="502" w:author="Graván Serrano Eduardo" w:date="2020-09-11T17:10:00Z">
        <w:r>
          <w:rPr>
            <w:noProof/>
            <w:webHidden/>
          </w:rPr>
          <w:t>42</w:t>
        </w:r>
        <w:r>
          <w:rPr>
            <w:noProof/>
            <w:webHidden/>
          </w:rPr>
          <w:fldChar w:fldCharType="end"/>
        </w:r>
        <w:r w:rsidRPr="00022179">
          <w:rPr>
            <w:rStyle w:val="Hipervnculo"/>
            <w:noProof/>
          </w:rPr>
          <w:fldChar w:fldCharType="end"/>
        </w:r>
      </w:ins>
    </w:p>
    <w:p w14:paraId="45A5F355" w14:textId="2E6357C6" w:rsidR="00346DF4" w:rsidRDefault="00346DF4">
      <w:pPr>
        <w:pStyle w:val="Tabladeilustraciones"/>
        <w:tabs>
          <w:tab w:val="right" w:leader="dot" w:pos="8494"/>
        </w:tabs>
        <w:rPr>
          <w:ins w:id="503" w:author="Graván Serrano Eduardo" w:date="2020-09-11T17:10:00Z"/>
          <w:rFonts w:asciiTheme="minorHAnsi" w:eastAsiaTheme="minorEastAsia" w:hAnsiTheme="minorHAnsi" w:cstheme="minorBidi"/>
          <w:noProof/>
          <w:szCs w:val="22"/>
          <w:lang w:val="en-GB" w:eastAsia="ja-JP"/>
        </w:rPr>
      </w:pPr>
      <w:ins w:id="50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12. Ejemplo de llamadas a la API con la GUI de Swagger.</w:t>
        </w:r>
        <w:r>
          <w:rPr>
            <w:noProof/>
            <w:webHidden/>
          </w:rPr>
          <w:tab/>
        </w:r>
        <w:r>
          <w:rPr>
            <w:noProof/>
            <w:webHidden/>
          </w:rPr>
          <w:fldChar w:fldCharType="begin"/>
        </w:r>
        <w:r>
          <w:rPr>
            <w:noProof/>
            <w:webHidden/>
          </w:rPr>
          <w:instrText xml:space="preserve"> PAGEREF _Toc50736833 \h </w:instrText>
        </w:r>
      </w:ins>
      <w:r>
        <w:rPr>
          <w:noProof/>
          <w:webHidden/>
        </w:rPr>
      </w:r>
      <w:r>
        <w:rPr>
          <w:noProof/>
          <w:webHidden/>
        </w:rPr>
        <w:fldChar w:fldCharType="separate"/>
      </w:r>
      <w:ins w:id="505" w:author="Graván Serrano Eduardo" w:date="2020-09-11T17:10:00Z">
        <w:r>
          <w:rPr>
            <w:noProof/>
            <w:webHidden/>
          </w:rPr>
          <w:t>43</w:t>
        </w:r>
        <w:r>
          <w:rPr>
            <w:noProof/>
            <w:webHidden/>
          </w:rPr>
          <w:fldChar w:fldCharType="end"/>
        </w:r>
        <w:r w:rsidRPr="00022179">
          <w:rPr>
            <w:rStyle w:val="Hipervnculo"/>
            <w:noProof/>
          </w:rPr>
          <w:fldChar w:fldCharType="end"/>
        </w:r>
      </w:ins>
    </w:p>
    <w:p w14:paraId="0A74E37E" w14:textId="121DE124" w:rsidR="00346DF4" w:rsidRDefault="00346DF4">
      <w:pPr>
        <w:pStyle w:val="Tabladeilustraciones"/>
        <w:tabs>
          <w:tab w:val="right" w:leader="dot" w:pos="8494"/>
        </w:tabs>
        <w:rPr>
          <w:ins w:id="506" w:author="Graván Serrano Eduardo" w:date="2020-09-11T17:10:00Z"/>
          <w:rFonts w:asciiTheme="minorHAnsi" w:eastAsiaTheme="minorEastAsia" w:hAnsiTheme="minorHAnsi" w:cstheme="minorBidi"/>
          <w:noProof/>
          <w:szCs w:val="22"/>
          <w:lang w:val="en-GB" w:eastAsia="ja-JP"/>
        </w:rPr>
      </w:pPr>
      <w:ins w:id="50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13. Ejemplo de llamada con la GUI de Swagger.</w:t>
        </w:r>
        <w:r>
          <w:rPr>
            <w:noProof/>
            <w:webHidden/>
          </w:rPr>
          <w:tab/>
        </w:r>
        <w:r>
          <w:rPr>
            <w:noProof/>
            <w:webHidden/>
          </w:rPr>
          <w:fldChar w:fldCharType="begin"/>
        </w:r>
        <w:r>
          <w:rPr>
            <w:noProof/>
            <w:webHidden/>
          </w:rPr>
          <w:instrText xml:space="preserve"> PAGEREF _Toc50736834 \h </w:instrText>
        </w:r>
      </w:ins>
      <w:r>
        <w:rPr>
          <w:noProof/>
          <w:webHidden/>
        </w:rPr>
      </w:r>
      <w:r>
        <w:rPr>
          <w:noProof/>
          <w:webHidden/>
        </w:rPr>
        <w:fldChar w:fldCharType="separate"/>
      </w:r>
      <w:ins w:id="508" w:author="Graván Serrano Eduardo" w:date="2020-09-11T17:10:00Z">
        <w:r>
          <w:rPr>
            <w:noProof/>
            <w:webHidden/>
          </w:rPr>
          <w:t>43</w:t>
        </w:r>
        <w:r>
          <w:rPr>
            <w:noProof/>
            <w:webHidden/>
          </w:rPr>
          <w:fldChar w:fldCharType="end"/>
        </w:r>
        <w:r w:rsidRPr="00022179">
          <w:rPr>
            <w:rStyle w:val="Hipervnculo"/>
            <w:noProof/>
          </w:rPr>
          <w:fldChar w:fldCharType="end"/>
        </w:r>
      </w:ins>
    </w:p>
    <w:p w14:paraId="4148038F" w14:textId="5EA5A61F" w:rsidR="00346DF4" w:rsidRDefault="00346DF4">
      <w:pPr>
        <w:pStyle w:val="Tabladeilustraciones"/>
        <w:tabs>
          <w:tab w:val="right" w:leader="dot" w:pos="8494"/>
        </w:tabs>
        <w:rPr>
          <w:ins w:id="509" w:author="Graván Serrano Eduardo" w:date="2020-09-11T17:10:00Z"/>
          <w:rFonts w:asciiTheme="minorHAnsi" w:eastAsiaTheme="minorEastAsia" w:hAnsiTheme="minorHAnsi" w:cstheme="minorBidi"/>
          <w:noProof/>
          <w:szCs w:val="22"/>
          <w:lang w:val="en-GB" w:eastAsia="ja-JP"/>
        </w:rPr>
      </w:pPr>
      <w:ins w:id="51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14. Ejemplo de respuesta con la GUI de Swagger.</w:t>
        </w:r>
        <w:r>
          <w:rPr>
            <w:noProof/>
            <w:webHidden/>
          </w:rPr>
          <w:tab/>
        </w:r>
        <w:r>
          <w:rPr>
            <w:noProof/>
            <w:webHidden/>
          </w:rPr>
          <w:fldChar w:fldCharType="begin"/>
        </w:r>
        <w:r>
          <w:rPr>
            <w:noProof/>
            <w:webHidden/>
          </w:rPr>
          <w:instrText xml:space="preserve"> PAGEREF _Toc50736835 \h </w:instrText>
        </w:r>
      </w:ins>
      <w:r>
        <w:rPr>
          <w:noProof/>
          <w:webHidden/>
        </w:rPr>
      </w:r>
      <w:r>
        <w:rPr>
          <w:noProof/>
          <w:webHidden/>
        </w:rPr>
        <w:fldChar w:fldCharType="separate"/>
      </w:r>
      <w:ins w:id="511" w:author="Graván Serrano Eduardo" w:date="2020-09-11T17:10:00Z">
        <w:r>
          <w:rPr>
            <w:noProof/>
            <w:webHidden/>
          </w:rPr>
          <w:t>44</w:t>
        </w:r>
        <w:r>
          <w:rPr>
            <w:noProof/>
            <w:webHidden/>
          </w:rPr>
          <w:fldChar w:fldCharType="end"/>
        </w:r>
        <w:r w:rsidRPr="00022179">
          <w:rPr>
            <w:rStyle w:val="Hipervnculo"/>
            <w:noProof/>
          </w:rPr>
          <w:fldChar w:fldCharType="end"/>
        </w:r>
      </w:ins>
    </w:p>
    <w:p w14:paraId="02BD53ED" w14:textId="75AC6392" w:rsidR="00346DF4" w:rsidRDefault="00346DF4">
      <w:pPr>
        <w:pStyle w:val="Tabladeilustraciones"/>
        <w:tabs>
          <w:tab w:val="right" w:leader="dot" w:pos="8494"/>
        </w:tabs>
        <w:rPr>
          <w:ins w:id="512" w:author="Graván Serrano Eduardo" w:date="2020-09-11T17:10:00Z"/>
          <w:rFonts w:asciiTheme="minorHAnsi" w:eastAsiaTheme="minorEastAsia" w:hAnsiTheme="minorHAnsi" w:cstheme="minorBidi"/>
          <w:noProof/>
          <w:szCs w:val="22"/>
          <w:lang w:val="en-GB" w:eastAsia="ja-JP"/>
        </w:rPr>
      </w:pPr>
      <w:ins w:id="51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15. Vista general de la API ReST Implementada.</w:t>
        </w:r>
        <w:r>
          <w:rPr>
            <w:noProof/>
            <w:webHidden/>
          </w:rPr>
          <w:tab/>
        </w:r>
        <w:r>
          <w:rPr>
            <w:noProof/>
            <w:webHidden/>
          </w:rPr>
          <w:fldChar w:fldCharType="begin"/>
        </w:r>
        <w:r>
          <w:rPr>
            <w:noProof/>
            <w:webHidden/>
          </w:rPr>
          <w:instrText xml:space="preserve"> PAGEREF _Toc50736836 \h </w:instrText>
        </w:r>
      </w:ins>
      <w:r>
        <w:rPr>
          <w:noProof/>
          <w:webHidden/>
        </w:rPr>
      </w:r>
      <w:r>
        <w:rPr>
          <w:noProof/>
          <w:webHidden/>
        </w:rPr>
        <w:fldChar w:fldCharType="separate"/>
      </w:r>
      <w:ins w:id="514" w:author="Graván Serrano Eduardo" w:date="2020-09-11T17:10:00Z">
        <w:r>
          <w:rPr>
            <w:noProof/>
            <w:webHidden/>
          </w:rPr>
          <w:t>44</w:t>
        </w:r>
        <w:r>
          <w:rPr>
            <w:noProof/>
            <w:webHidden/>
          </w:rPr>
          <w:fldChar w:fldCharType="end"/>
        </w:r>
        <w:r w:rsidRPr="00022179">
          <w:rPr>
            <w:rStyle w:val="Hipervnculo"/>
            <w:noProof/>
          </w:rPr>
          <w:fldChar w:fldCharType="end"/>
        </w:r>
      </w:ins>
    </w:p>
    <w:p w14:paraId="34496FCF" w14:textId="247C385C" w:rsidR="00346DF4" w:rsidRDefault="00346DF4">
      <w:pPr>
        <w:pStyle w:val="Tabladeilustraciones"/>
        <w:tabs>
          <w:tab w:val="right" w:leader="dot" w:pos="8494"/>
        </w:tabs>
        <w:rPr>
          <w:ins w:id="515" w:author="Graván Serrano Eduardo" w:date="2020-09-11T17:10:00Z"/>
          <w:rFonts w:asciiTheme="minorHAnsi" w:eastAsiaTheme="minorEastAsia" w:hAnsiTheme="minorHAnsi" w:cstheme="minorBidi"/>
          <w:noProof/>
          <w:szCs w:val="22"/>
          <w:lang w:val="en-GB" w:eastAsia="ja-JP"/>
        </w:rPr>
      </w:pPr>
      <w:ins w:id="51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16. Función checkLoginStatus.</w:t>
        </w:r>
        <w:r>
          <w:rPr>
            <w:noProof/>
            <w:webHidden/>
          </w:rPr>
          <w:tab/>
        </w:r>
        <w:r>
          <w:rPr>
            <w:noProof/>
            <w:webHidden/>
          </w:rPr>
          <w:fldChar w:fldCharType="begin"/>
        </w:r>
        <w:r>
          <w:rPr>
            <w:noProof/>
            <w:webHidden/>
          </w:rPr>
          <w:instrText xml:space="preserve"> PAGEREF _Toc50736837 \h </w:instrText>
        </w:r>
      </w:ins>
      <w:r>
        <w:rPr>
          <w:noProof/>
          <w:webHidden/>
        </w:rPr>
      </w:r>
      <w:r>
        <w:rPr>
          <w:noProof/>
          <w:webHidden/>
        </w:rPr>
        <w:fldChar w:fldCharType="separate"/>
      </w:r>
      <w:ins w:id="517" w:author="Graván Serrano Eduardo" w:date="2020-09-11T17:10:00Z">
        <w:r>
          <w:rPr>
            <w:noProof/>
            <w:webHidden/>
          </w:rPr>
          <w:t>46</w:t>
        </w:r>
        <w:r>
          <w:rPr>
            <w:noProof/>
            <w:webHidden/>
          </w:rPr>
          <w:fldChar w:fldCharType="end"/>
        </w:r>
        <w:r w:rsidRPr="00022179">
          <w:rPr>
            <w:rStyle w:val="Hipervnculo"/>
            <w:noProof/>
          </w:rPr>
          <w:fldChar w:fldCharType="end"/>
        </w:r>
      </w:ins>
    </w:p>
    <w:p w14:paraId="00532156" w14:textId="288A5038" w:rsidR="00346DF4" w:rsidRDefault="00346DF4">
      <w:pPr>
        <w:pStyle w:val="Tabladeilustraciones"/>
        <w:tabs>
          <w:tab w:val="right" w:leader="dot" w:pos="8494"/>
        </w:tabs>
        <w:rPr>
          <w:ins w:id="518" w:author="Graván Serrano Eduardo" w:date="2020-09-11T17:10:00Z"/>
          <w:rFonts w:asciiTheme="minorHAnsi" w:eastAsiaTheme="minorEastAsia" w:hAnsiTheme="minorHAnsi" w:cstheme="minorBidi"/>
          <w:noProof/>
          <w:szCs w:val="22"/>
          <w:lang w:val="en-GB" w:eastAsia="ja-JP"/>
        </w:rPr>
      </w:pPr>
      <w:ins w:id="51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17. Establecimiento de las SharedPreferences.</w:t>
        </w:r>
        <w:r>
          <w:rPr>
            <w:noProof/>
            <w:webHidden/>
          </w:rPr>
          <w:tab/>
        </w:r>
        <w:r>
          <w:rPr>
            <w:noProof/>
            <w:webHidden/>
          </w:rPr>
          <w:fldChar w:fldCharType="begin"/>
        </w:r>
        <w:r>
          <w:rPr>
            <w:noProof/>
            <w:webHidden/>
          </w:rPr>
          <w:instrText xml:space="preserve"> PAGEREF _Toc50736838 \h </w:instrText>
        </w:r>
      </w:ins>
      <w:r>
        <w:rPr>
          <w:noProof/>
          <w:webHidden/>
        </w:rPr>
      </w:r>
      <w:r>
        <w:rPr>
          <w:noProof/>
          <w:webHidden/>
        </w:rPr>
        <w:fldChar w:fldCharType="separate"/>
      </w:r>
      <w:ins w:id="520" w:author="Graván Serrano Eduardo" w:date="2020-09-11T17:10:00Z">
        <w:r>
          <w:rPr>
            <w:noProof/>
            <w:webHidden/>
          </w:rPr>
          <w:t>47</w:t>
        </w:r>
        <w:r>
          <w:rPr>
            <w:noProof/>
            <w:webHidden/>
          </w:rPr>
          <w:fldChar w:fldCharType="end"/>
        </w:r>
        <w:r w:rsidRPr="00022179">
          <w:rPr>
            <w:rStyle w:val="Hipervnculo"/>
            <w:noProof/>
          </w:rPr>
          <w:fldChar w:fldCharType="end"/>
        </w:r>
      </w:ins>
    </w:p>
    <w:p w14:paraId="10328F27" w14:textId="6B6813CC" w:rsidR="00346DF4" w:rsidRDefault="00346DF4">
      <w:pPr>
        <w:pStyle w:val="Tabladeilustraciones"/>
        <w:tabs>
          <w:tab w:val="right" w:leader="dot" w:pos="8494"/>
        </w:tabs>
        <w:rPr>
          <w:ins w:id="521" w:author="Graván Serrano Eduardo" w:date="2020-09-11T17:10:00Z"/>
          <w:rFonts w:asciiTheme="minorHAnsi" w:eastAsiaTheme="minorEastAsia" w:hAnsiTheme="minorHAnsi" w:cstheme="minorBidi"/>
          <w:noProof/>
          <w:szCs w:val="22"/>
          <w:lang w:val="en-GB" w:eastAsia="ja-JP"/>
        </w:rPr>
      </w:pPr>
      <w:ins w:id="52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"_Toc50736839"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18. Permisos necesarios para el uso de conexiones de red.</w:t>
        </w:r>
        <w:r>
          <w:rPr>
            <w:noProof/>
            <w:webHidden/>
          </w:rPr>
          <w:tab/>
        </w:r>
        <w:r>
          <w:rPr>
            <w:noProof/>
            <w:webHidden/>
          </w:rPr>
          <w:fldChar w:fldCharType="begin"/>
        </w:r>
        <w:r>
          <w:rPr>
            <w:noProof/>
            <w:webHidden/>
          </w:rPr>
          <w:instrText xml:space="preserve"> PAGEREF _Toc50736839 \h </w:instrText>
        </w:r>
      </w:ins>
      <w:r>
        <w:rPr>
          <w:noProof/>
          <w:webHidden/>
        </w:rPr>
      </w:r>
      <w:r>
        <w:rPr>
          <w:noProof/>
          <w:webHidden/>
        </w:rPr>
        <w:fldChar w:fldCharType="separate"/>
      </w:r>
      <w:ins w:id="523" w:author="Graván Serrano Eduardo" w:date="2020-09-11T17:10:00Z">
        <w:r>
          <w:rPr>
            <w:noProof/>
            <w:webHidden/>
          </w:rPr>
          <w:t>47</w:t>
        </w:r>
        <w:r>
          <w:rPr>
            <w:noProof/>
            <w:webHidden/>
          </w:rPr>
          <w:fldChar w:fldCharType="end"/>
        </w:r>
        <w:r w:rsidRPr="00022179">
          <w:rPr>
            <w:rStyle w:val="Hipervnculo"/>
            <w:noProof/>
          </w:rPr>
          <w:fldChar w:fldCharType="end"/>
        </w:r>
      </w:ins>
    </w:p>
    <w:p w14:paraId="7EAA7367" w14:textId="12EE0DD0" w:rsidR="00346DF4" w:rsidRDefault="00346DF4">
      <w:pPr>
        <w:pStyle w:val="Tabladeilustraciones"/>
        <w:tabs>
          <w:tab w:val="right" w:leader="dot" w:pos="8494"/>
        </w:tabs>
        <w:rPr>
          <w:ins w:id="524" w:author="Graván Serrano Eduardo" w:date="2020-09-11T17:10:00Z"/>
          <w:rFonts w:asciiTheme="minorHAnsi" w:eastAsiaTheme="minorEastAsia" w:hAnsiTheme="minorHAnsi" w:cstheme="minorBidi"/>
          <w:noProof/>
          <w:szCs w:val="22"/>
          <w:lang w:val="en-GB" w:eastAsia="ja-JP"/>
        </w:rPr>
      </w:pPr>
      <w:ins w:id="52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19. Lanzamiento de una AsyncTask.</w:t>
        </w:r>
        <w:r>
          <w:rPr>
            <w:noProof/>
            <w:webHidden/>
          </w:rPr>
          <w:tab/>
        </w:r>
        <w:r>
          <w:rPr>
            <w:noProof/>
            <w:webHidden/>
          </w:rPr>
          <w:fldChar w:fldCharType="begin"/>
        </w:r>
        <w:r>
          <w:rPr>
            <w:noProof/>
            <w:webHidden/>
          </w:rPr>
          <w:instrText xml:space="preserve"> PAGEREF _Toc50736840 \h </w:instrText>
        </w:r>
      </w:ins>
      <w:r>
        <w:rPr>
          <w:noProof/>
          <w:webHidden/>
        </w:rPr>
      </w:r>
      <w:r>
        <w:rPr>
          <w:noProof/>
          <w:webHidden/>
        </w:rPr>
        <w:fldChar w:fldCharType="separate"/>
      </w:r>
      <w:ins w:id="526" w:author="Graván Serrano Eduardo" w:date="2020-09-11T17:10:00Z">
        <w:r>
          <w:rPr>
            <w:noProof/>
            <w:webHidden/>
          </w:rPr>
          <w:t>47</w:t>
        </w:r>
        <w:r>
          <w:rPr>
            <w:noProof/>
            <w:webHidden/>
          </w:rPr>
          <w:fldChar w:fldCharType="end"/>
        </w:r>
        <w:r w:rsidRPr="00022179">
          <w:rPr>
            <w:rStyle w:val="Hipervnculo"/>
            <w:noProof/>
          </w:rPr>
          <w:fldChar w:fldCharType="end"/>
        </w:r>
      </w:ins>
    </w:p>
    <w:p w14:paraId="6C1A3361" w14:textId="3EFDA31D" w:rsidR="00346DF4" w:rsidRDefault="00346DF4">
      <w:pPr>
        <w:pStyle w:val="Tabladeilustraciones"/>
        <w:tabs>
          <w:tab w:val="right" w:leader="dot" w:pos="8494"/>
        </w:tabs>
        <w:rPr>
          <w:ins w:id="527" w:author="Graván Serrano Eduardo" w:date="2020-09-11T17:10:00Z"/>
          <w:rFonts w:asciiTheme="minorHAnsi" w:eastAsiaTheme="minorEastAsia" w:hAnsiTheme="minorHAnsi" w:cstheme="minorBidi"/>
          <w:noProof/>
          <w:szCs w:val="22"/>
          <w:lang w:val="en-GB" w:eastAsia="ja-JP"/>
        </w:rPr>
      </w:pPr>
      <w:ins w:id="52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20. Código de ejemplo de una petición HTTP en una AsyncTask.</w:t>
        </w:r>
        <w:r>
          <w:rPr>
            <w:noProof/>
            <w:webHidden/>
          </w:rPr>
          <w:tab/>
        </w:r>
        <w:r>
          <w:rPr>
            <w:noProof/>
            <w:webHidden/>
          </w:rPr>
          <w:fldChar w:fldCharType="begin"/>
        </w:r>
        <w:r>
          <w:rPr>
            <w:noProof/>
            <w:webHidden/>
          </w:rPr>
          <w:instrText xml:space="preserve"> PAGEREF _Toc50736841 \h </w:instrText>
        </w:r>
      </w:ins>
      <w:r>
        <w:rPr>
          <w:noProof/>
          <w:webHidden/>
        </w:rPr>
      </w:r>
      <w:r>
        <w:rPr>
          <w:noProof/>
          <w:webHidden/>
        </w:rPr>
        <w:fldChar w:fldCharType="separate"/>
      </w:r>
      <w:ins w:id="529" w:author="Graván Serrano Eduardo" w:date="2020-09-11T17:10:00Z">
        <w:r>
          <w:rPr>
            <w:noProof/>
            <w:webHidden/>
          </w:rPr>
          <w:t>48</w:t>
        </w:r>
        <w:r>
          <w:rPr>
            <w:noProof/>
            <w:webHidden/>
          </w:rPr>
          <w:fldChar w:fldCharType="end"/>
        </w:r>
        <w:r w:rsidRPr="00022179">
          <w:rPr>
            <w:rStyle w:val="Hipervnculo"/>
            <w:noProof/>
          </w:rPr>
          <w:fldChar w:fldCharType="end"/>
        </w:r>
      </w:ins>
    </w:p>
    <w:p w14:paraId="4431F11F" w14:textId="3E0CF992" w:rsidR="00346DF4" w:rsidRDefault="00346DF4">
      <w:pPr>
        <w:pStyle w:val="Tabladeilustraciones"/>
        <w:tabs>
          <w:tab w:val="right" w:leader="dot" w:pos="8494"/>
        </w:tabs>
        <w:rPr>
          <w:ins w:id="530" w:author="Graván Serrano Eduardo" w:date="2020-09-11T17:10:00Z"/>
          <w:rFonts w:asciiTheme="minorHAnsi" w:eastAsiaTheme="minorEastAsia" w:hAnsiTheme="minorHAnsi" w:cstheme="minorBidi"/>
          <w:noProof/>
          <w:szCs w:val="22"/>
          <w:lang w:val="en-GB" w:eastAsia="ja-JP"/>
        </w:rPr>
      </w:pPr>
      <w:ins w:id="53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21. Ejemplo de función onPostExecute.</w:t>
        </w:r>
        <w:r>
          <w:rPr>
            <w:noProof/>
            <w:webHidden/>
          </w:rPr>
          <w:tab/>
        </w:r>
        <w:r>
          <w:rPr>
            <w:noProof/>
            <w:webHidden/>
          </w:rPr>
          <w:fldChar w:fldCharType="begin"/>
        </w:r>
        <w:r>
          <w:rPr>
            <w:noProof/>
            <w:webHidden/>
          </w:rPr>
          <w:instrText xml:space="preserve"> PAGEREF _Toc50736842 \h </w:instrText>
        </w:r>
      </w:ins>
      <w:r>
        <w:rPr>
          <w:noProof/>
          <w:webHidden/>
        </w:rPr>
      </w:r>
      <w:r>
        <w:rPr>
          <w:noProof/>
          <w:webHidden/>
        </w:rPr>
        <w:fldChar w:fldCharType="separate"/>
      </w:r>
      <w:ins w:id="532" w:author="Graván Serrano Eduardo" w:date="2020-09-11T17:10:00Z">
        <w:r>
          <w:rPr>
            <w:noProof/>
            <w:webHidden/>
          </w:rPr>
          <w:t>48</w:t>
        </w:r>
        <w:r>
          <w:rPr>
            <w:noProof/>
            <w:webHidden/>
          </w:rPr>
          <w:fldChar w:fldCharType="end"/>
        </w:r>
        <w:r w:rsidRPr="00022179">
          <w:rPr>
            <w:rStyle w:val="Hipervnculo"/>
            <w:noProof/>
          </w:rPr>
          <w:fldChar w:fldCharType="end"/>
        </w:r>
      </w:ins>
    </w:p>
    <w:p w14:paraId="4AFC06DB" w14:textId="7DCEF79D" w:rsidR="00346DF4" w:rsidRDefault="00346DF4">
      <w:pPr>
        <w:pStyle w:val="Tabladeilustraciones"/>
        <w:tabs>
          <w:tab w:val="right" w:leader="dot" w:pos="8494"/>
        </w:tabs>
        <w:rPr>
          <w:ins w:id="533" w:author="Graván Serrano Eduardo" w:date="2020-09-11T17:10:00Z"/>
          <w:rFonts w:asciiTheme="minorHAnsi" w:eastAsiaTheme="minorEastAsia" w:hAnsiTheme="minorHAnsi" w:cstheme="minorBidi"/>
          <w:noProof/>
          <w:szCs w:val="22"/>
          <w:lang w:val="en-GB" w:eastAsia="ja-JP"/>
        </w:rPr>
      </w:pPr>
      <w:ins w:id="53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22. Ejemplo de actualización de la interfaz de usuario con la información recogida de la petición HTTP.</w:t>
        </w:r>
        <w:r>
          <w:rPr>
            <w:noProof/>
            <w:webHidden/>
          </w:rPr>
          <w:tab/>
        </w:r>
        <w:r>
          <w:rPr>
            <w:noProof/>
            <w:webHidden/>
          </w:rPr>
          <w:fldChar w:fldCharType="begin"/>
        </w:r>
        <w:r>
          <w:rPr>
            <w:noProof/>
            <w:webHidden/>
          </w:rPr>
          <w:instrText xml:space="preserve"> PAGEREF _Toc50736843 \h </w:instrText>
        </w:r>
      </w:ins>
      <w:r>
        <w:rPr>
          <w:noProof/>
          <w:webHidden/>
        </w:rPr>
      </w:r>
      <w:r>
        <w:rPr>
          <w:noProof/>
          <w:webHidden/>
        </w:rPr>
        <w:fldChar w:fldCharType="separate"/>
      </w:r>
      <w:ins w:id="535" w:author="Graván Serrano Eduardo" w:date="2020-09-11T17:10:00Z">
        <w:r>
          <w:rPr>
            <w:noProof/>
            <w:webHidden/>
          </w:rPr>
          <w:t>49</w:t>
        </w:r>
        <w:r>
          <w:rPr>
            <w:noProof/>
            <w:webHidden/>
          </w:rPr>
          <w:fldChar w:fldCharType="end"/>
        </w:r>
        <w:r w:rsidRPr="00022179">
          <w:rPr>
            <w:rStyle w:val="Hipervnculo"/>
            <w:noProof/>
          </w:rPr>
          <w:fldChar w:fldCharType="end"/>
        </w:r>
      </w:ins>
    </w:p>
    <w:p w14:paraId="419FDC2C" w14:textId="7CEAD096" w:rsidR="00346DF4" w:rsidRDefault="00346DF4">
      <w:pPr>
        <w:pStyle w:val="Tabladeilustraciones"/>
        <w:tabs>
          <w:tab w:val="right" w:leader="dot" w:pos="8494"/>
        </w:tabs>
        <w:rPr>
          <w:ins w:id="536" w:author="Graván Serrano Eduardo" w:date="2020-09-11T17:10:00Z"/>
          <w:rFonts w:asciiTheme="minorHAnsi" w:eastAsiaTheme="minorEastAsia" w:hAnsiTheme="minorHAnsi" w:cstheme="minorBidi"/>
          <w:noProof/>
          <w:szCs w:val="22"/>
          <w:lang w:val="en-GB" w:eastAsia="ja-JP"/>
        </w:rPr>
      </w:pPr>
      <w:ins w:id="53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23. Inicialización del servicio de emulación de etiquetas.</w:t>
        </w:r>
        <w:r>
          <w:rPr>
            <w:noProof/>
            <w:webHidden/>
          </w:rPr>
          <w:tab/>
        </w:r>
        <w:r>
          <w:rPr>
            <w:noProof/>
            <w:webHidden/>
          </w:rPr>
          <w:fldChar w:fldCharType="begin"/>
        </w:r>
        <w:r>
          <w:rPr>
            <w:noProof/>
            <w:webHidden/>
          </w:rPr>
          <w:instrText xml:space="preserve"> PAGEREF _Toc50736844 \h </w:instrText>
        </w:r>
      </w:ins>
      <w:r>
        <w:rPr>
          <w:noProof/>
          <w:webHidden/>
        </w:rPr>
      </w:r>
      <w:r>
        <w:rPr>
          <w:noProof/>
          <w:webHidden/>
        </w:rPr>
        <w:fldChar w:fldCharType="separate"/>
      </w:r>
      <w:ins w:id="538" w:author="Graván Serrano Eduardo" w:date="2020-09-11T17:10:00Z">
        <w:r>
          <w:rPr>
            <w:noProof/>
            <w:webHidden/>
          </w:rPr>
          <w:t>50</w:t>
        </w:r>
        <w:r>
          <w:rPr>
            <w:noProof/>
            <w:webHidden/>
          </w:rPr>
          <w:fldChar w:fldCharType="end"/>
        </w:r>
        <w:r w:rsidRPr="00022179">
          <w:rPr>
            <w:rStyle w:val="Hipervnculo"/>
            <w:noProof/>
          </w:rPr>
          <w:fldChar w:fldCharType="end"/>
        </w:r>
      </w:ins>
    </w:p>
    <w:p w14:paraId="2CCE4AF1" w14:textId="0018282B" w:rsidR="00346DF4" w:rsidRDefault="00346DF4">
      <w:pPr>
        <w:pStyle w:val="Tabladeilustraciones"/>
        <w:tabs>
          <w:tab w:val="right" w:leader="dot" w:pos="8494"/>
        </w:tabs>
        <w:rPr>
          <w:ins w:id="539" w:author="Graván Serrano Eduardo" w:date="2020-09-11T17:10:00Z"/>
          <w:rFonts w:asciiTheme="minorHAnsi" w:eastAsiaTheme="minorEastAsia" w:hAnsiTheme="minorHAnsi" w:cstheme="minorBidi"/>
          <w:noProof/>
          <w:szCs w:val="22"/>
          <w:lang w:val="en-GB" w:eastAsia="ja-JP"/>
        </w:rPr>
      </w:pPr>
      <w:ins w:id="54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24. Método encargado de parar el servicio de emulación de etiquetas.</w:t>
        </w:r>
        <w:r>
          <w:rPr>
            <w:noProof/>
            <w:webHidden/>
          </w:rPr>
          <w:tab/>
        </w:r>
        <w:r>
          <w:rPr>
            <w:noProof/>
            <w:webHidden/>
          </w:rPr>
          <w:fldChar w:fldCharType="begin"/>
        </w:r>
        <w:r>
          <w:rPr>
            <w:noProof/>
            <w:webHidden/>
          </w:rPr>
          <w:instrText xml:space="preserve"> PAGEREF _Toc50736845 \h </w:instrText>
        </w:r>
      </w:ins>
      <w:r>
        <w:rPr>
          <w:noProof/>
          <w:webHidden/>
        </w:rPr>
      </w:r>
      <w:r>
        <w:rPr>
          <w:noProof/>
          <w:webHidden/>
        </w:rPr>
        <w:fldChar w:fldCharType="separate"/>
      </w:r>
      <w:ins w:id="541" w:author="Graván Serrano Eduardo" w:date="2020-09-11T17:10:00Z">
        <w:r>
          <w:rPr>
            <w:noProof/>
            <w:webHidden/>
          </w:rPr>
          <w:t>50</w:t>
        </w:r>
        <w:r>
          <w:rPr>
            <w:noProof/>
            <w:webHidden/>
          </w:rPr>
          <w:fldChar w:fldCharType="end"/>
        </w:r>
        <w:r w:rsidRPr="00022179">
          <w:rPr>
            <w:rStyle w:val="Hipervnculo"/>
            <w:noProof/>
          </w:rPr>
          <w:fldChar w:fldCharType="end"/>
        </w:r>
      </w:ins>
    </w:p>
    <w:p w14:paraId="011DD9EB" w14:textId="0AB834D8" w:rsidR="00346DF4" w:rsidRDefault="00346DF4">
      <w:pPr>
        <w:pStyle w:val="Tabladeilustraciones"/>
        <w:tabs>
          <w:tab w:val="right" w:leader="dot" w:pos="8494"/>
        </w:tabs>
        <w:rPr>
          <w:ins w:id="542" w:author="Graván Serrano Eduardo" w:date="2020-09-11T17:10:00Z"/>
          <w:rFonts w:asciiTheme="minorHAnsi" w:eastAsiaTheme="minorEastAsia" w:hAnsiTheme="minorHAnsi" w:cstheme="minorBidi"/>
          <w:noProof/>
          <w:szCs w:val="22"/>
          <w:lang w:val="en-GB" w:eastAsia="ja-JP"/>
        </w:rPr>
      </w:pPr>
      <w:ins w:id="54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25. Método onResume de la actividad de emulación de etiquetas.</w:t>
        </w:r>
        <w:r>
          <w:rPr>
            <w:noProof/>
            <w:webHidden/>
          </w:rPr>
          <w:tab/>
        </w:r>
        <w:r>
          <w:rPr>
            <w:noProof/>
            <w:webHidden/>
          </w:rPr>
          <w:fldChar w:fldCharType="begin"/>
        </w:r>
        <w:r>
          <w:rPr>
            <w:noProof/>
            <w:webHidden/>
          </w:rPr>
          <w:instrText xml:space="preserve"> PAGEREF _Toc50736846 \h </w:instrText>
        </w:r>
      </w:ins>
      <w:r>
        <w:rPr>
          <w:noProof/>
          <w:webHidden/>
        </w:rPr>
      </w:r>
      <w:r>
        <w:rPr>
          <w:noProof/>
          <w:webHidden/>
        </w:rPr>
        <w:fldChar w:fldCharType="separate"/>
      </w:r>
      <w:ins w:id="544" w:author="Graván Serrano Eduardo" w:date="2020-09-11T17:10:00Z">
        <w:r>
          <w:rPr>
            <w:noProof/>
            <w:webHidden/>
          </w:rPr>
          <w:t>50</w:t>
        </w:r>
        <w:r>
          <w:rPr>
            <w:noProof/>
            <w:webHidden/>
          </w:rPr>
          <w:fldChar w:fldCharType="end"/>
        </w:r>
        <w:r w:rsidRPr="00022179">
          <w:rPr>
            <w:rStyle w:val="Hipervnculo"/>
            <w:noProof/>
          </w:rPr>
          <w:fldChar w:fldCharType="end"/>
        </w:r>
      </w:ins>
    </w:p>
    <w:p w14:paraId="713DC218" w14:textId="62B13EAE" w:rsidR="00346DF4" w:rsidRDefault="00346DF4">
      <w:pPr>
        <w:pStyle w:val="Tabladeilustraciones"/>
        <w:tabs>
          <w:tab w:val="right" w:leader="dot" w:pos="8494"/>
        </w:tabs>
        <w:rPr>
          <w:ins w:id="545" w:author="Graván Serrano Eduardo" w:date="2020-09-11T17:10:00Z"/>
          <w:rFonts w:asciiTheme="minorHAnsi" w:eastAsiaTheme="minorEastAsia" w:hAnsiTheme="minorHAnsi" w:cstheme="minorBidi"/>
          <w:noProof/>
          <w:szCs w:val="22"/>
          <w:lang w:val="en-GB" w:eastAsia="ja-JP"/>
        </w:rPr>
      </w:pPr>
      <w:ins w:id="54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26. Método onPause de la actividad de emulación de etiquetas.</w:t>
        </w:r>
        <w:r>
          <w:rPr>
            <w:noProof/>
            <w:webHidden/>
          </w:rPr>
          <w:tab/>
        </w:r>
        <w:r>
          <w:rPr>
            <w:noProof/>
            <w:webHidden/>
          </w:rPr>
          <w:fldChar w:fldCharType="begin"/>
        </w:r>
        <w:r>
          <w:rPr>
            <w:noProof/>
            <w:webHidden/>
          </w:rPr>
          <w:instrText xml:space="preserve"> PAGEREF _Toc50736847 \h </w:instrText>
        </w:r>
      </w:ins>
      <w:r>
        <w:rPr>
          <w:noProof/>
          <w:webHidden/>
        </w:rPr>
      </w:r>
      <w:r>
        <w:rPr>
          <w:noProof/>
          <w:webHidden/>
        </w:rPr>
        <w:fldChar w:fldCharType="separate"/>
      </w:r>
      <w:ins w:id="547" w:author="Graván Serrano Eduardo" w:date="2020-09-11T17:10:00Z">
        <w:r>
          <w:rPr>
            <w:noProof/>
            <w:webHidden/>
          </w:rPr>
          <w:t>51</w:t>
        </w:r>
        <w:r>
          <w:rPr>
            <w:noProof/>
            <w:webHidden/>
          </w:rPr>
          <w:fldChar w:fldCharType="end"/>
        </w:r>
        <w:r w:rsidRPr="00022179">
          <w:rPr>
            <w:rStyle w:val="Hipervnculo"/>
            <w:noProof/>
          </w:rPr>
          <w:fldChar w:fldCharType="end"/>
        </w:r>
      </w:ins>
    </w:p>
    <w:p w14:paraId="694BF5A0" w14:textId="3AB39C72" w:rsidR="00346DF4" w:rsidRDefault="00346DF4">
      <w:pPr>
        <w:pStyle w:val="Tabladeilustraciones"/>
        <w:tabs>
          <w:tab w:val="right" w:leader="dot" w:pos="8494"/>
        </w:tabs>
        <w:rPr>
          <w:ins w:id="548" w:author="Graván Serrano Eduardo" w:date="2020-09-11T17:10:00Z"/>
          <w:rFonts w:asciiTheme="minorHAnsi" w:eastAsiaTheme="minorEastAsia" w:hAnsiTheme="minorHAnsi" w:cstheme="minorBidi"/>
          <w:noProof/>
          <w:szCs w:val="22"/>
          <w:lang w:val="en-GB" w:eastAsia="ja-JP"/>
        </w:rPr>
      </w:pPr>
      <w:ins w:id="54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27. Método encargado de recoger los broadcasts lanzados por el servicio de emulación de etiquetas.</w:t>
        </w:r>
        <w:r>
          <w:rPr>
            <w:noProof/>
            <w:webHidden/>
          </w:rPr>
          <w:tab/>
        </w:r>
        <w:r>
          <w:rPr>
            <w:noProof/>
            <w:webHidden/>
          </w:rPr>
          <w:fldChar w:fldCharType="begin"/>
        </w:r>
        <w:r>
          <w:rPr>
            <w:noProof/>
            <w:webHidden/>
          </w:rPr>
          <w:instrText xml:space="preserve"> PAGEREF _Toc50736848 \h </w:instrText>
        </w:r>
      </w:ins>
      <w:r>
        <w:rPr>
          <w:noProof/>
          <w:webHidden/>
        </w:rPr>
      </w:r>
      <w:r>
        <w:rPr>
          <w:noProof/>
          <w:webHidden/>
        </w:rPr>
        <w:fldChar w:fldCharType="separate"/>
      </w:r>
      <w:ins w:id="550" w:author="Graván Serrano Eduardo" w:date="2020-09-11T17:10:00Z">
        <w:r>
          <w:rPr>
            <w:noProof/>
            <w:webHidden/>
          </w:rPr>
          <w:t>51</w:t>
        </w:r>
        <w:r>
          <w:rPr>
            <w:noProof/>
            <w:webHidden/>
          </w:rPr>
          <w:fldChar w:fldCharType="end"/>
        </w:r>
        <w:r w:rsidRPr="00022179">
          <w:rPr>
            <w:rStyle w:val="Hipervnculo"/>
            <w:noProof/>
          </w:rPr>
          <w:fldChar w:fldCharType="end"/>
        </w:r>
      </w:ins>
    </w:p>
    <w:p w14:paraId="221AD784" w14:textId="1F5E3E7C" w:rsidR="00346DF4" w:rsidRDefault="00346DF4">
      <w:pPr>
        <w:pStyle w:val="Tabladeilustraciones"/>
        <w:tabs>
          <w:tab w:val="right" w:leader="dot" w:pos="8494"/>
        </w:tabs>
        <w:rPr>
          <w:ins w:id="551" w:author="Graván Serrano Eduardo" w:date="2020-09-11T17:10:00Z"/>
          <w:rFonts w:asciiTheme="minorHAnsi" w:eastAsiaTheme="minorEastAsia" w:hAnsiTheme="minorHAnsi" w:cstheme="minorBidi"/>
          <w:noProof/>
          <w:szCs w:val="22"/>
          <w:lang w:val="en-GB" w:eastAsia="ja-JP"/>
        </w:rPr>
      </w:pPr>
      <w:ins w:id="55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"_Toc50736849"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28. Declaración de permisos de NFC.</w:t>
        </w:r>
        <w:r>
          <w:rPr>
            <w:noProof/>
            <w:webHidden/>
          </w:rPr>
          <w:tab/>
        </w:r>
        <w:r>
          <w:rPr>
            <w:noProof/>
            <w:webHidden/>
          </w:rPr>
          <w:fldChar w:fldCharType="begin"/>
        </w:r>
        <w:r>
          <w:rPr>
            <w:noProof/>
            <w:webHidden/>
          </w:rPr>
          <w:instrText xml:space="preserve"> PAGEREF _Toc50736849 \h </w:instrText>
        </w:r>
      </w:ins>
      <w:r>
        <w:rPr>
          <w:noProof/>
          <w:webHidden/>
        </w:rPr>
      </w:r>
      <w:r>
        <w:rPr>
          <w:noProof/>
          <w:webHidden/>
        </w:rPr>
        <w:fldChar w:fldCharType="separate"/>
      </w:r>
      <w:ins w:id="553" w:author="Graván Serrano Eduardo" w:date="2020-09-11T17:10:00Z">
        <w:r>
          <w:rPr>
            <w:noProof/>
            <w:webHidden/>
          </w:rPr>
          <w:t>52</w:t>
        </w:r>
        <w:r>
          <w:rPr>
            <w:noProof/>
            <w:webHidden/>
          </w:rPr>
          <w:fldChar w:fldCharType="end"/>
        </w:r>
        <w:r w:rsidRPr="00022179">
          <w:rPr>
            <w:rStyle w:val="Hipervnculo"/>
            <w:noProof/>
          </w:rPr>
          <w:fldChar w:fldCharType="end"/>
        </w:r>
      </w:ins>
    </w:p>
    <w:p w14:paraId="7ACA9501" w14:textId="3ABA5734" w:rsidR="00346DF4" w:rsidRDefault="00346DF4">
      <w:pPr>
        <w:pStyle w:val="Tabladeilustraciones"/>
        <w:tabs>
          <w:tab w:val="right" w:leader="dot" w:pos="8494"/>
        </w:tabs>
        <w:rPr>
          <w:ins w:id="554" w:author="Graván Serrano Eduardo" w:date="2020-09-11T17:10:00Z"/>
          <w:rFonts w:asciiTheme="minorHAnsi" w:eastAsiaTheme="minorEastAsia" w:hAnsiTheme="minorHAnsi" w:cstheme="minorBidi"/>
          <w:noProof/>
          <w:szCs w:val="22"/>
          <w:lang w:val="en-GB" w:eastAsia="ja-JP"/>
        </w:rPr>
      </w:pPr>
      <w:ins w:id="55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29. Declaración de características necesarias (NFC y HCE).</w:t>
        </w:r>
        <w:r>
          <w:rPr>
            <w:noProof/>
            <w:webHidden/>
          </w:rPr>
          <w:tab/>
        </w:r>
        <w:r>
          <w:rPr>
            <w:noProof/>
            <w:webHidden/>
          </w:rPr>
          <w:fldChar w:fldCharType="begin"/>
        </w:r>
        <w:r>
          <w:rPr>
            <w:noProof/>
            <w:webHidden/>
          </w:rPr>
          <w:instrText xml:space="preserve"> PAGEREF _Toc50736850 \h </w:instrText>
        </w:r>
      </w:ins>
      <w:r>
        <w:rPr>
          <w:noProof/>
          <w:webHidden/>
        </w:rPr>
      </w:r>
      <w:r>
        <w:rPr>
          <w:noProof/>
          <w:webHidden/>
        </w:rPr>
        <w:fldChar w:fldCharType="separate"/>
      </w:r>
      <w:ins w:id="556" w:author="Graván Serrano Eduardo" w:date="2020-09-11T17:10:00Z">
        <w:r>
          <w:rPr>
            <w:noProof/>
            <w:webHidden/>
          </w:rPr>
          <w:t>52</w:t>
        </w:r>
        <w:r>
          <w:rPr>
            <w:noProof/>
            <w:webHidden/>
          </w:rPr>
          <w:fldChar w:fldCharType="end"/>
        </w:r>
        <w:r w:rsidRPr="00022179">
          <w:rPr>
            <w:rStyle w:val="Hipervnculo"/>
            <w:noProof/>
          </w:rPr>
          <w:fldChar w:fldCharType="end"/>
        </w:r>
      </w:ins>
    </w:p>
    <w:p w14:paraId="48C32E17" w14:textId="5B78965E" w:rsidR="00346DF4" w:rsidRDefault="00346DF4">
      <w:pPr>
        <w:pStyle w:val="Tabladeilustraciones"/>
        <w:tabs>
          <w:tab w:val="right" w:leader="dot" w:pos="8494"/>
        </w:tabs>
        <w:rPr>
          <w:ins w:id="557" w:author="Graván Serrano Eduardo" w:date="2020-09-11T17:10:00Z"/>
          <w:rFonts w:asciiTheme="minorHAnsi" w:eastAsiaTheme="minorEastAsia" w:hAnsiTheme="minorHAnsi" w:cstheme="minorBidi"/>
          <w:noProof/>
          <w:szCs w:val="22"/>
          <w:lang w:val="en-GB" w:eastAsia="ja-JP"/>
        </w:rPr>
      </w:pPr>
      <w:ins w:id="55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30. Descriptor del servicio de emulación de etiquetas.</w:t>
        </w:r>
        <w:r>
          <w:rPr>
            <w:noProof/>
            <w:webHidden/>
          </w:rPr>
          <w:tab/>
        </w:r>
        <w:r>
          <w:rPr>
            <w:noProof/>
            <w:webHidden/>
          </w:rPr>
          <w:fldChar w:fldCharType="begin"/>
        </w:r>
        <w:r>
          <w:rPr>
            <w:noProof/>
            <w:webHidden/>
          </w:rPr>
          <w:instrText xml:space="preserve"> PAGEREF _Toc50736851 \h </w:instrText>
        </w:r>
      </w:ins>
      <w:r>
        <w:rPr>
          <w:noProof/>
          <w:webHidden/>
        </w:rPr>
      </w:r>
      <w:r>
        <w:rPr>
          <w:noProof/>
          <w:webHidden/>
        </w:rPr>
        <w:fldChar w:fldCharType="separate"/>
      </w:r>
      <w:ins w:id="559" w:author="Graván Serrano Eduardo" w:date="2020-09-11T17:10:00Z">
        <w:r>
          <w:rPr>
            <w:noProof/>
            <w:webHidden/>
          </w:rPr>
          <w:t>52</w:t>
        </w:r>
        <w:r>
          <w:rPr>
            <w:noProof/>
            <w:webHidden/>
          </w:rPr>
          <w:fldChar w:fldCharType="end"/>
        </w:r>
        <w:r w:rsidRPr="00022179">
          <w:rPr>
            <w:rStyle w:val="Hipervnculo"/>
            <w:noProof/>
          </w:rPr>
          <w:fldChar w:fldCharType="end"/>
        </w:r>
      </w:ins>
    </w:p>
    <w:p w14:paraId="02CC0366" w14:textId="15A00627" w:rsidR="00346DF4" w:rsidRDefault="00346DF4">
      <w:pPr>
        <w:pStyle w:val="Tabladeilustraciones"/>
        <w:tabs>
          <w:tab w:val="right" w:leader="dot" w:pos="8494"/>
        </w:tabs>
        <w:rPr>
          <w:ins w:id="560" w:author="Graván Serrano Eduardo" w:date="2020-09-11T17:10:00Z"/>
          <w:rFonts w:asciiTheme="minorHAnsi" w:eastAsiaTheme="minorEastAsia" w:hAnsiTheme="minorHAnsi" w:cstheme="minorBidi"/>
          <w:noProof/>
          <w:szCs w:val="22"/>
          <w:lang w:val="en-GB" w:eastAsia="ja-JP"/>
        </w:rPr>
      </w:pPr>
      <w:ins w:id="56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31. Archivo XML que recoge los AID asociados al servicio de emulación de etiquetas.</w:t>
        </w:r>
        <w:r>
          <w:rPr>
            <w:noProof/>
            <w:webHidden/>
          </w:rPr>
          <w:tab/>
        </w:r>
        <w:r>
          <w:rPr>
            <w:noProof/>
            <w:webHidden/>
          </w:rPr>
          <w:fldChar w:fldCharType="begin"/>
        </w:r>
        <w:r>
          <w:rPr>
            <w:noProof/>
            <w:webHidden/>
          </w:rPr>
          <w:instrText xml:space="preserve"> PAGEREF _Toc50736852 \h </w:instrText>
        </w:r>
      </w:ins>
      <w:r>
        <w:rPr>
          <w:noProof/>
          <w:webHidden/>
        </w:rPr>
      </w:r>
      <w:r>
        <w:rPr>
          <w:noProof/>
          <w:webHidden/>
        </w:rPr>
        <w:fldChar w:fldCharType="separate"/>
      </w:r>
      <w:ins w:id="562" w:author="Graván Serrano Eduardo" w:date="2020-09-11T17:10:00Z">
        <w:r>
          <w:rPr>
            <w:noProof/>
            <w:webHidden/>
          </w:rPr>
          <w:t>53</w:t>
        </w:r>
        <w:r>
          <w:rPr>
            <w:noProof/>
            <w:webHidden/>
          </w:rPr>
          <w:fldChar w:fldCharType="end"/>
        </w:r>
        <w:r w:rsidRPr="00022179">
          <w:rPr>
            <w:rStyle w:val="Hipervnculo"/>
            <w:noProof/>
          </w:rPr>
          <w:fldChar w:fldCharType="end"/>
        </w:r>
      </w:ins>
    </w:p>
    <w:p w14:paraId="67AB07C4" w14:textId="181620C1" w:rsidR="00346DF4" w:rsidRDefault="00346DF4">
      <w:pPr>
        <w:pStyle w:val="Tabladeilustraciones"/>
        <w:tabs>
          <w:tab w:val="right" w:leader="dot" w:pos="8494"/>
        </w:tabs>
        <w:rPr>
          <w:ins w:id="563" w:author="Graván Serrano Eduardo" w:date="2020-09-11T17:10:00Z"/>
          <w:rFonts w:asciiTheme="minorHAnsi" w:eastAsiaTheme="minorEastAsia" w:hAnsiTheme="minorHAnsi" w:cstheme="minorBidi"/>
          <w:noProof/>
          <w:szCs w:val="22"/>
          <w:lang w:val="en-GB" w:eastAsia="ja-JP"/>
        </w:rPr>
      </w:pPr>
      <w:ins w:id="56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32. Método onStartCommand del servicio de emulación de etiquetas.</w:t>
        </w:r>
        <w:r>
          <w:rPr>
            <w:noProof/>
            <w:webHidden/>
          </w:rPr>
          <w:tab/>
        </w:r>
        <w:r>
          <w:rPr>
            <w:noProof/>
            <w:webHidden/>
          </w:rPr>
          <w:fldChar w:fldCharType="begin"/>
        </w:r>
        <w:r>
          <w:rPr>
            <w:noProof/>
            <w:webHidden/>
          </w:rPr>
          <w:instrText xml:space="preserve"> PAGEREF _Toc50736853 \h </w:instrText>
        </w:r>
      </w:ins>
      <w:r>
        <w:rPr>
          <w:noProof/>
          <w:webHidden/>
        </w:rPr>
      </w:r>
      <w:r>
        <w:rPr>
          <w:noProof/>
          <w:webHidden/>
        </w:rPr>
        <w:fldChar w:fldCharType="separate"/>
      </w:r>
      <w:ins w:id="565" w:author="Graván Serrano Eduardo" w:date="2020-09-11T17:10:00Z">
        <w:r>
          <w:rPr>
            <w:noProof/>
            <w:webHidden/>
          </w:rPr>
          <w:t>53</w:t>
        </w:r>
        <w:r>
          <w:rPr>
            <w:noProof/>
            <w:webHidden/>
          </w:rPr>
          <w:fldChar w:fldCharType="end"/>
        </w:r>
        <w:r w:rsidRPr="00022179">
          <w:rPr>
            <w:rStyle w:val="Hipervnculo"/>
            <w:noProof/>
          </w:rPr>
          <w:fldChar w:fldCharType="end"/>
        </w:r>
      </w:ins>
    </w:p>
    <w:p w14:paraId="2755CE63" w14:textId="14BF1365" w:rsidR="00346DF4" w:rsidRDefault="00346DF4">
      <w:pPr>
        <w:pStyle w:val="Tabladeilustraciones"/>
        <w:tabs>
          <w:tab w:val="right" w:leader="dot" w:pos="8494"/>
        </w:tabs>
        <w:rPr>
          <w:ins w:id="566" w:author="Graván Serrano Eduardo" w:date="2020-09-11T17:10:00Z"/>
          <w:rFonts w:asciiTheme="minorHAnsi" w:eastAsiaTheme="minorEastAsia" w:hAnsiTheme="minorHAnsi" w:cstheme="minorBidi"/>
          <w:noProof/>
          <w:szCs w:val="22"/>
          <w:lang w:val="en-GB" w:eastAsia="ja-JP"/>
        </w:rPr>
      </w:pPr>
      <w:ins w:id="56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33. Método auxiliar createTextRecord del servicio de emulación de etiquetas.</w:t>
        </w:r>
        <w:r>
          <w:rPr>
            <w:noProof/>
            <w:webHidden/>
          </w:rPr>
          <w:tab/>
        </w:r>
        <w:r>
          <w:rPr>
            <w:noProof/>
            <w:webHidden/>
          </w:rPr>
          <w:fldChar w:fldCharType="begin"/>
        </w:r>
        <w:r>
          <w:rPr>
            <w:noProof/>
            <w:webHidden/>
          </w:rPr>
          <w:instrText xml:space="preserve"> PAGEREF _Toc50736854 \h </w:instrText>
        </w:r>
      </w:ins>
      <w:r>
        <w:rPr>
          <w:noProof/>
          <w:webHidden/>
        </w:rPr>
      </w:r>
      <w:r>
        <w:rPr>
          <w:noProof/>
          <w:webHidden/>
        </w:rPr>
        <w:fldChar w:fldCharType="separate"/>
      </w:r>
      <w:ins w:id="568" w:author="Graván Serrano Eduardo" w:date="2020-09-11T17:10:00Z">
        <w:r>
          <w:rPr>
            <w:noProof/>
            <w:webHidden/>
          </w:rPr>
          <w:t>54</w:t>
        </w:r>
        <w:r>
          <w:rPr>
            <w:noProof/>
            <w:webHidden/>
          </w:rPr>
          <w:fldChar w:fldCharType="end"/>
        </w:r>
        <w:r w:rsidRPr="00022179">
          <w:rPr>
            <w:rStyle w:val="Hipervnculo"/>
            <w:noProof/>
          </w:rPr>
          <w:fldChar w:fldCharType="end"/>
        </w:r>
      </w:ins>
    </w:p>
    <w:p w14:paraId="21DB70D3" w14:textId="3867FA6F" w:rsidR="00346DF4" w:rsidRDefault="00346DF4">
      <w:pPr>
        <w:pStyle w:val="Tabladeilustraciones"/>
        <w:tabs>
          <w:tab w:val="right" w:leader="dot" w:pos="8494"/>
        </w:tabs>
        <w:rPr>
          <w:ins w:id="569" w:author="Graván Serrano Eduardo" w:date="2020-09-11T17:10:00Z"/>
          <w:rFonts w:asciiTheme="minorHAnsi" w:eastAsiaTheme="minorEastAsia" w:hAnsiTheme="minorHAnsi" w:cstheme="minorBidi"/>
          <w:noProof/>
          <w:szCs w:val="22"/>
          <w:lang w:val="en-GB" w:eastAsia="ja-JP"/>
        </w:rPr>
      </w:pPr>
      <w:ins w:id="57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34. Ejemplo de comandos APDU.</w:t>
        </w:r>
        <w:r>
          <w:rPr>
            <w:noProof/>
            <w:webHidden/>
          </w:rPr>
          <w:tab/>
        </w:r>
        <w:r>
          <w:rPr>
            <w:noProof/>
            <w:webHidden/>
          </w:rPr>
          <w:fldChar w:fldCharType="begin"/>
        </w:r>
        <w:r>
          <w:rPr>
            <w:noProof/>
            <w:webHidden/>
          </w:rPr>
          <w:instrText xml:space="preserve"> PAGEREF _Toc50736855 \h </w:instrText>
        </w:r>
      </w:ins>
      <w:r>
        <w:rPr>
          <w:noProof/>
          <w:webHidden/>
        </w:rPr>
      </w:r>
      <w:r>
        <w:rPr>
          <w:noProof/>
          <w:webHidden/>
        </w:rPr>
        <w:fldChar w:fldCharType="separate"/>
      </w:r>
      <w:ins w:id="571" w:author="Graván Serrano Eduardo" w:date="2020-09-11T17:10:00Z">
        <w:r>
          <w:rPr>
            <w:noProof/>
            <w:webHidden/>
          </w:rPr>
          <w:t>54</w:t>
        </w:r>
        <w:r>
          <w:rPr>
            <w:noProof/>
            <w:webHidden/>
          </w:rPr>
          <w:fldChar w:fldCharType="end"/>
        </w:r>
        <w:r w:rsidRPr="00022179">
          <w:rPr>
            <w:rStyle w:val="Hipervnculo"/>
            <w:noProof/>
          </w:rPr>
          <w:fldChar w:fldCharType="end"/>
        </w:r>
      </w:ins>
    </w:p>
    <w:p w14:paraId="7A8425B7" w14:textId="1DF1F809" w:rsidR="00346DF4" w:rsidRDefault="00346DF4">
      <w:pPr>
        <w:pStyle w:val="Tabladeilustraciones"/>
        <w:tabs>
          <w:tab w:val="right" w:leader="dot" w:pos="8494"/>
        </w:tabs>
        <w:rPr>
          <w:ins w:id="572" w:author="Graván Serrano Eduardo" w:date="2020-09-11T17:10:00Z"/>
          <w:rFonts w:asciiTheme="minorHAnsi" w:eastAsiaTheme="minorEastAsia" w:hAnsiTheme="minorHAnsi" w:cstheme="minorBidi"/>
          <w:noProof/>
          <w:szCs w:val="22"/>
          <w:lang w:val="en-GB" w:eastAsia="ja-JP"/>
        </w:rPr>
      </w:pPr>
      <w:ins w:id="57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35. Ejemplo de respuestas APDU.</w:t>
        </w:r>
        <w:r>
          <w:rPr>
            <w:noProof/>
            <w:webHidden/>
          </w:rPr>
          <w:tab/>
        </w:r>
        <w:r>
          <w:rPr>
            <w:noProof/>
            <w:webHidden/>
          </w:rPr>
          <w:fldChar w:fldCharType="begin"/>
        </w:r>
        <w:r>
          <w:rPr>
            <w:noProof/>
            <w:webHidden/>
          </w:rPr>
          <w:instrText xml:space="preserve"> PAGEREF _Toc50736856 \h </w:instrText>
        </w:r>
      </w:ins>
      <w:r>
        <w:rPr>
          <w:noProof/>
          <w:webHidden/>
        </w:rPr>
      </w:r>
      <w:r>
        <w:rPr>
          <w:noProof/>
          <w:webHidden/>
        </w:rPr>
        <w:fldChar w:fldCharType="separate"/>
      </w:r>
      <w:ins w:id="574" w:author="Graván Serrano Eduardo" w:date="2020-09-11T17:10:00Z">
        <w:r>
          <w:rPr>
            <w:noProof/>
            <w:webHidden/>
          </w:rPr>
          <w:t>55</w:t>
        </w:r>
        <w:r>
          <w:rPr>
            <w:noProof/>
            <w:webHidden/>
          </w:rPr>
          <w:fldChar w:fldCharType="end"/>
        </w:r>
        <w:r w:rsidRPr="00022179">
          <w:rPr>
            <w:rStyle w:val="Hipervnculo"/>
            <w:noProof/>
          </w:rPr>
          <w:fldChar w:fldCharType="end"/>
        </w:r>
      </w:ins>
    </w:p>
    <w:p w14:paraId="3AA7E03B" w14:textId="3111AE7B" w:rsidR="00346DF4" w:rsidRDefault="00346DF4">
      <w:pPr>
        <w:pStyle w:val="Tabladeilustraciones"/>
        <w:tabs>
          <w:tab w:val="right" w:leader="dot" w:pos="8494"/>
        </w:tabs>
        <w:rPr>
          <w:ins w:id="575" w:author="Graván Serrano Eduardo" w:date="2020-09-11T17:10:00Z"/>
          <w:rFonts w:asciiTheme="minorHAnsi" w:eastAsiaTheme="minorEastAsia" w:hAnsiTheme="minorHAnsi" w:cstheme="minorBidi"/>
          <w:noProof/>
          <w:szCs w:val="22"/>
          <w:lang w:val="en-GB" w:eastAsia="ja-JP"/>
        </w:rPr>
      </w:pPr>
      <w:ins w:id="57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36. Comprobación de la inicialización del servicio de emulación de etiquetas.</w:t>
        </w:r>
        <w:r>
          <w:rPr>
            <w:noProof/>
            <w:webHidden/>
          </w:rPr>
          <w:tab/>
        </w:r>
        <w:r>
          <w:rPr>
            <w:noProof/>
            <w:webHidden/>
          </w:rPr>
          <w:fldChar w:fldCharType="begin"/>
        </w:r>
        <w:r>
          <w:rPr>
            <w:noProof/>
            <w:webHidden/>
          </w:rPr>
          <w:instrText xml:space="preserve"> PAGEREF _Toc50736857 \h </w:instrText>
        </w:r>
      </w:ins>
      <w:r>
        <w:rPr>
          <w:noProof/>
          <w:webHidden/>
        </w:rPr>
      </w:r>
      <w:r>
        <w:rPr>
          <w:noProof/>
          <w:webHidden/>
        </w:rPr>
        <w:fldChar w:fldCharType="separate"/>
      </w:r>
      <w:ins w:id="577" w:author="Graván Serrano Eduardo" w:date="2020-09-11T17:10:00Z">
        <w:r>
          <w:rPr>
            <w:noProof/>
            <w:webHidden/>
          </w:rPr>
          <w:t>55</w:t>
        </w:r>
        <w:r>
          <w:rPr>
            <w:noProof/>
            <w:webHidden/>
          </w:rPr>
          <w:fldChar w:fldCharType="end"/>
        </w:r>
        <w:r w:rsidRPr="00022179">
          <w:rPr>
            <w:rStyle w:val="Hipervnculo"/>
            <w:noProof/>
          </w:rPr>
          <w:fldChar w:fldCharType="end"/>
        </w:r>
      </w:ins>
    </w:p>
    <w:p w14:paraId="55520FEC" w14:textId="79810937" w:rsidR="00346DF4" w:rsidRDefault="00346DF4">
      <w:pPr>
        <w:pStyle w:val="Tabladeilustraciones"/>
        <w:tabs>
          <w:tab w:val="right" w:leader="dot" w:pos="8494"/>
        </w:tabs>
        <w:rPr>
          <w:ins w:id="578" w:author="Graván Serrano Eduardo" w:date="2020-09-11T17:10:00Z"/>
          <w:rFonts w:asciiTheme="minorHAnsi" w:eastAsiaTheme="minorEastAsia" w:hAnsiTheme="minorHAnsi" w:cstheme="minorBidi"/>
          <w:noProof/>
          <w:szCs w:val="22"/>
          <w:lang w:val="en-GB" w:eastAsia="ja-JP"/>
        </w:rPr>
      </w:pPr>
      <w:ins w:id="57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37. Ejemplo de procesamiento de los C-APDU.</w:t>
        </w:r>
        <w:r>
          <w:rPr>
            <w:noProof/>
            <w:webHidden/>
          </w:rPr>
          <w:tab/>
        </w:r>
        <w:r>
          <w:rPr>
            <w:noProof/>
            <w:webHidden/>
          </w:rPr>
          <w:fldChar w:fldCharType="begin"/>
        </w:r>
        <w:r>
          <w:rPr>
            <w:noProof/>
            <w:webHidden/>
          </w:rPr>
          <w:instrText xml:space="preserve"> PAGEREF _Toc50736858 \h </w:instrText>
        </w:r>
      </w:ins>
      <w:r>
        <w:rPr>
          <w:noProof/>
          <w:webHidden/>
        </w:rPr>
      </w:r>
      <w:r>
        <w:rPr>
          <w:noProof/>
          <w:webHidden/>
        </w:rPr>
        <w:fldChar w:fldCharType="separate"/>
      </w:r>
      <w:ins w:id="580" w:author="Graván Serrano Eduardo" w:date="2020-09-11T17:10:00Z">
        <w:r>
          <w:rPr>
            <w:noProof/>
            <w:webHidden/>
          </w:rPr>
          <w:t>55</w:t>
        </w:r>
        <w:r>
          <w:rPr>
            <w:noProof/>
            <w:webHidden/>
          </w:rPr>
          <w:fldChar w:fldCharType="end"/>
        </w:r>
        <w:r w:rsidRPr="00022179">
          <w:rPr>
            <w:rStyle w:val="Hipervnculo"/>
            <w:noProof/>
          </w:rPr>
          <w:fldChar w:fldCharType="end"/>
        </w:r>
      </w:ins>
    </w:p>
    <w:p w14:paraId="4839BE6E" w14:textId="32A319EF" w:rsidR="00346DF4" w:rsidRDefault="00346DF4">
      <w:pPr>
        <w:pStyle w:val="Tabladeilustraciones"/>
        <w:tabs>
          <w:tab w:val="right" w:leader="dot" w:pos="8494"/>
        </w:tabs>
        <w:rPr>
          <w:ins w:id="581" w:author="Graván Serrano Eduardo" w:date="2020-09-11T17:10:00Z"/>
          <w:rFonts w:asciiTheme="minorHAnsi" w:eastAsiaTheme="minorEastAsia" w:hAnsiTheme="minorHAnsi" w:cstheme="minorBidi"/>
          <w:noProof/>
          <w:szCs w:val="22"/>
          <w:lang w:val="en-GB" w:eastAsia="ja-JP"/>
        </w:rPr>
      </w:pPr>
      <w:ins w:id="58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"_Toc50736859"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38. Creación de R-APDU con el mensaje NDEF.</w:t>
        </w:r>
        <w:r>
          <w:rPr>
            <w:noProof/>
            <w:webHidden/>
          </w:rPr>
          <w:tab/>
        </w:r>
        <w:r>
          <w:rPr>
            <w:noProof/>
            <w:webHidden/>
          </w:rPr>
          <w:fldChar w:fldCharType="begin"/>
        </w:r>
        <w:r>
          <w:rPr>
            <w:noProof/>
            <w:webHidden/>
          </w:rPr>
          <w:instrText xml:space="preserve"> PAGEREF _Toc50736859 \h </w:instrText>
        </w:r>
      </w:ins>
      <w:r>
        <w:rPr>
          <w:noProof/>
          <w:webHidden/>
        </w:rPr>
      </w:r>
      <w:r>
        <w:rPr>
          <w:noProof/>
          <w:webHidden/>
        </w:rPr>
        <w:fldChar w:fldCharType="separate"/>
      </w:r>
      <w:ins w:id="583" w:author="Graván Serrano Eduardo" w:date="2020-09-11T17:10:00Z">
        <w:r>
          <w:rPr>
            <w:noProof/>
            <w:webHidden/>
          </w:rPr>
          <w:t>56</w:t>
        </w:r>
        <w:r>
          <w:rPr>
            <w:noProof/>
            <w:webHidden/>
          </w:rPr>
          <w:fldChar w:fldCharType="end"/>
        </w:r>
        <w:r w:rsidRPr="00022179">
          <w:rPr>
            <w:rStyle w:val="Hipervnculo"/>
            <w:noProof/>
          </w:rPr>
          <w:fldChar w:fldCharType="end"/>
        </w:r>
      </w:ins>
    </w:p>
    <w:p w14:paraId="6A4B58CD" w14:textId="0EBCDFFC" w:rsidR="00346DF4" w:rsidRDefault="00346DF4">
      <w:pPr>
        <w:pStyle w:val="Tabladeilustraciones"/>
        <w:tabs>
          <w:tab w:val="right" w:leader="dot" w:pos="8494"/>
        </w:tabs>
        <w:rPr>
          <w:ins w:id="584" w:author="Graván Serrano Eduardo" w:date="2020-09-11T17:10:00Z"/>
          <w:rFonts w:asciiTheme="minorHAnsi" w:eastAsiaTheme="minorEastAsia" w:hAnsiTheme="minorHAnsi" w:cstheme="minorBidi"/>
          <w:noProof/>
          <w:szCs w:val="22"/>
          <w:lang w:val="en-GB" w:eastAsia="ja-JP"/>
        </w:rPr>
      </w:pPr>
      <w:ins w:id="58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39. Respuesta con R-APDU de error.</w:t>
        </w:r>
        <w:r>
          <w:rPr>
            <w:noProof/>
            <w:webHidden/>
          </w:rPr>
          <w:tab/>
        </w:r>
        <w:r>
          <w:rPr>
            <w:noProof/>
            <w:webHidden/>
          </w:rPr>
          <w:fldChar w:fldCharType="begin"/>
        </w:r>
        <w:r>
          <w:rPr>
            <w:noProof/>
            <w:webHidden/>
          </w:rPr>
          <w:instrText xml:space="preserve"> PAGEREF _Toc50736860 \h </w:instrText>
        </w:r>
      </w:ins>
      <w:r>
        <w:rPr>
          <w:noProof/>
          <w:webHidden/>
        </w:rPr>
      </w:r>
      <w:r>
        <w:rPr>
          <w:noProof/>
          <w:webHidden/>
        </w:rPr>
        <w:fldChar w:fldCharType="separate"/>
      </w:r>
      <w:ins w:id="586" w:author="Graván Serrano Eduardo" w:date="2020-09-11T17:10:00Z">
        <w:r>
          <w:rPr>
            <w:noProof/>
            <w:webHidden/>
          </w:rPr>
          <w:t>56</w:t>
        </w:r>
        <w:r>
          <w:rPr>
            <w:noProof/>
            <w:webHidden/>
          </w:rPr>
          <w:fldChar w:fldCharType="end"/>
        </w:r>
        <w:r w:rsidRPr="00022179">
          <w:rPr>
            <w:rStyle w:val="Hipervnculo"/>
            <w:noProof/>
          </w:rPr>
          <w:fldChar w:fldCharType="end"/>
        </w:r>
      </w:ins>
    </w:p>
    <w:p w14:paraId="679A9E51" w14:textId="63DE16BC" w:rsidR="00346DF4" w:rsidRDefault="00346DF4">
      <w:pPr>
        <w:pStyle w:val="Tabladeilustraciones"/>
        <w:tabs>
          <w:tab w:val="right" w:leader="dot" w:pos="8494"/>
        </w:tabs>
        <w:rPr>
          <w:ins w:id="587" w:author="Graván Serrano Eduardo" w:date="2020-09-11T17:10:00Z"/>
          <w:rFonts w:asciiTheme="minorHAnsi" w:eastAsiaTheme="minorEastAsia" w:hAnsiTheme="minorHAnsi" w:cstheme="minorBidi"/>
          <w:noProof/>
          <w:szCs w:val="22"/>
          <w:lang w:val="en-GB" w:eastAsia="ja-JP"/>
        </w:rPr>
      </w:pPr>
      <w:ins w:id="588" w:author="Graván Serrano Eduardo" w:date="2020-09-11T17:10:00Z">
        <w:r w:rsidRPr="00022179">
          <w:rPr>
            <w:rStyle w:val="Hipervnculo"/>
            <w:noProof/>
          </w:rPr>
          <w:lastRenderedPageBreak/>
          <w:fldChar w:fldCharType="begin"/>
        </w:r>
        <w:r w:rsidRPr="00022179">
          <w:rPr>
            <w:rStyle w:val="Hipervnculo"/>
            <w:noProof/>
          </w:rPr>
          <w:instrText xml:space="preserve"> </w:instrText>
        </w:r>
        <w:r>
          <w:rPr>
            <w:noProof/>
          </w:rPr>
          <w:instrText>HYPERLINK \l "_Toc50736861"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40. Método encargado de enviar los broadcasts desde el servicio de emulación de etiquetas.</w:t>
        </w:r>
        <w:r>
          <w:rPr>
            <w:noProof/>
            <w:webHidden/>
          </w:rPr>
          <w:tab/>
        </w:r>
        <w:r>
          <w:rPr>
            <w:noProof/>
            <w:webHidden/>
          </w:rPr>
          <w:fldChar w:fldCharType="begin"/>
        </w:r>
        <w:r>
          <w:rPr>
            <w:noProof/>
            <w:webHidden/>
          </w:rPr>
          <w:instrText xml:space="preserve"> PAGEREF _Toc50736861 \h </w:instrText>
        </w:r>
      </w:ins>
      <w:r>
        <w:rPr>
          <w:noProof/>
          <w:webHidden/>
        </w:rPr>
      </w:r>
      <w:r>
        <w:rPr>
          <w:noProof/>
          <w:webHidden/>
        </w:rPr>
        <w:fldChar w:fldCharType="separate"/>
      </w:r>
      <w:ins w:id="589" w:author="Graván Serrano Eduardo" w:date="2020-09-11T17:10:00Z">
        <w:r>
          <w:rPr>
            <w:noProof/>
            <w:webHidden/>
          </w:rPr>
          <w:t>57</w:t>
        </w:r>
        <w:r>
          <w:rPr>
            <w:noProof/>
            <w:webHidden/>
          </w:rPr>
          <w:fldChar w:fldCharType="end"/>
        </w:r>
        <w:r w:rsidRPr="00022179">
          <w:rPr>
            <w:rStyle w:val="Hipervnculo"/>
            <w:noProof/>
          </w:rPr>
          <w:fldChar w:fldCharType="end"/>
        </w:r>
      </w:ins>
    </w:p>
    <w:p w14:paraId="31B86E35" w14:textId="395C608C" w:rsidR="00346DF4" w:rsidRDefault="00346DF4">
      <w:pPr>
        <w:pStyle w:val="Tabladeilustraciones"/>
        <w:tabs>
          <w:tab w:val="right" w:leader="dot" w:pos="8494"/>
        </w:tabs>
        <w:rPr>
          <w:ins w:id="590" w:author="Graván Serrano Eduardo" w:date="2020-09-11T17:10:00Z"/>
          <w:rFonts w:asciiTheme="minorHAnsi" w:eastAsiaTheme="minorEastAsia" w:hAnsiTheme="minorHAnsi" w:cstheme="minorBidi"/>
          <w:noProof/>
          <w:szCs w:val="22"/>
          <w:lang w:val="en-GB" w:eastAsia="ja-JP"/>
        </w:rPr>
      </w:pPr>
      <w:ins w:id="59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41. Método encargado de activar ReaderMode.</w:t>
        </w:r>
        <w:r>
          <w:rPr>
            <w:noProof/>
            <w:webHidden/>
          </w:rPr>
          <w:tab/>
        </w:r>
        <w:r>
          <w:rPr>
            <w:noProof/>
            <w:webHidden/>
          </w:rPr>
          <w:fldChar w:fldCharType="begin"/>
        </w:r>
        <w:r>
          <w:rPr>
            <w:noProof/>
            <w:webHidden/>
          </w:rPr>
          <w:instrText xml:space="preserve"> PAGEREF _Toc50736862 \h </w:instrText>
        </w:r>
      </w:ins>
      <w:r>
        <w:rPr>
          <w:noProof/>
          <w:webHidden/>
        </w:rPr>
      </w:r>
      <w:r>
        <w:rPr>
          <w:noProof/>
          <w:webHidden/>
        </w:rPr>
        <w:fldChar w:fldCharType="separate"/>
      </w:r>
      <w:ins w:id="592" w:author="Graván Serrano Eduardo" w:date="2020-09-11T17:10:00Z">
        <w:r>
          <w:rPr>
            <w:noProof/>
            <w:webHidden/>
          </w:rPr>
          <w:t>58</w:t>
        </w:r>
        <w:r>
          <w:rPr>
            <w:noProof/>
            <w:webHidden/>
          </w:rPr>
          <w:fldChar w:fldCharType="end"/>
        </w:r>
        <w:r w:rsidRPr="00022179">
          <w:rPr>
            <w:rStyle w:val="Hipervnculo"/>
            <w:noProof/>
          </w:rPr>
          <w:fldChar w:fldCharType="end"/>
        </w:r>
      </w:ins>
    </w:p>
    <w:p w14:paraId="0B68A67F" w14:textId="53598796" w:rsidR="00346DF4" w:rsidRDefault="00346DF4">
      <w:pPr>
        <w:pStyle w:val="Tabladeilustraciones"/>
        <w:tabs>
          <w:tab w:val="right" w:leader="dot" w:pos="8494"/>
        </w:tabs>
        <w:rPr>
          <w:ins w:id="593" w:author="Graván Serrano Eduardo" w:date="2020-09-11T17:10:00Z"/>
          <w:rFonts w:asciiTheme="minorHAnsi" w:eastAsiaTheme="minorEastAsia" w:hAnsiTheme="minorHAnsi" w:cstheme="minorBidi"/>
          <w:noProof/>
          <w:szCs w:val="22"/>
          <w:lang w:val="en-GB" w:eastAsia="ja-JP"/>
        </w:rPr>
      </w:pPr>
      <w:ins w:id="59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42. Creación del AlertDialog de lectura de etiquetas.</w:t>
        </w:r>
        <w:r>
          <w:rPr>
            <w:noProof/>
            <w:webHidden/>
          </w:rPr>
          <w:tab/>
        </w:r>
        <w:r>
          <w:rPr>
            <w:noProof/>
            <w:webHidden/>
          </w:rPr>
          <w:fldChar w:fldCharType="begin"/>
        </w:r>
        <w:r>
          <w:rPr>
            <w:noProof/>
            <w:webHidden/>
          </w:rPr>
          <w:instrText xml:space="preserve"> PAGEREF _Toc50736863 \h </w:instrText>
        </w:r>
      </w:ins>
      <w:r>
        <w:rPr>
          <w:noProof/>
          <w:webHidden/>
        </w:rPr>
      </w:r>
      <w:r>
        <w:rPr>
          <w:noProof/>
          <w:webHidden/>
        </w:rPr>
        <w:fldChar w:fldCharType="separate"/>
      </w:r>
      <w:ins w:id="595" w:author="Graván Serrano Eduardo" w:date="2020-09-11T17:10:00Z">
        <w:r>
          <w:rPr>
            <w:noProof/>
            <w:webHidden/>
          </w:rPr>
          <w:t>59</w:t>
        </w:r>
        <w:r>
          <w:rPr>
            <w:noProof/>
            <w:webHidden/>
          </w:rPr>
          <w:fldChar w:fldCharType="end"/>
        </w:r>
        <w:r w:rsidRPr="00022179">
          <w:rPr>
            <w:rStyle w:val="Hipervnculo"/>
            <w:noProof/>
          </w:rPr>
          <w:fldChar w:fldCharType="end"/>
        </w:r>
      </w:ins>
    </w:p>
    <w:p w14:paraId="48C8154D" w14:textId="3A41E8F8" w:rsidR="00346DF4" w:rsidRDefault="00346DF4">
      <w:pPr>
        <w:pStyle w:val="Tabladeilustraciones"/>
        <w:tabs>
          <w:tab w:val="right" w:leader="dot" w:pos="8494"/>
        </w:tabs>
        <w:rPr>
          <w:ins w:id="596" w:author="Graván Serrano Eduardo" w:date="2020-09-11T17:10:00Z"/>
          <w:rFonts w:asciiTheme="minorHAnsi" w:eastAsiaTheme="minorEastAsia" w:hAnsiTheme="minorHAnsi" w:cstheme="minorBidi"/>
          <w:noProof/>
          <w:szCs w:val="22"/>
          <w:lang w:val="en-GB" w:eastAsia="ja-JP"/>
        </w:rPr>
      </w:pPr>
      <w:ins w:id="59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43. Método encargado de desactivar ReaderMode.</w:t>
        </w:r>
        <w:r>
          <w:rPr>
            <w:noProof/>
            <w:webHidden/>
          </w:rPr>
          <w:tab/>
        </w:r>
        <w:r>
          <w:rPr>
            <w:noProof/>
            <w:webHidden/>
          </w:rPr>
          <w:fldChar w:fldCharType="begin"/>
        </w:r>
        <w:r>
          <w:rPr>
            <w:noProof/>
            <w:webHidden/>
          </w:rPr>
          <w:instrText xml:space="preserve"> PAGEREF _Toc50736864 \h </w:instrText>
        </w:r>
      </w:ins>
      <w:r>
        <w:rPr>
          <w:noProof/>
          <w:webHidden/>
        </w:rPr>
      </w:r>
      <w:r>
        <w:rPr>
          <w:noProof/>
          <w:webHidden/>
        </w:rPr>
        <w:fldChar w:fldCharType="separate"/>
      </w:r>
      <w:ins w:id="598" w:author="Graván Serrano Eduardo" w:date="2020-09-11T17:10:00Z">
        <w:r>
          <w:rPr>
            <w:noProof/>
            <w:webHidden/>
          </w:rPr>
          <w:t>59</w:t>
        </w:r>
        <w:r>
          <w:rPr>
            <w:noProof/>
            <w:webHidden/>
          </w:rPr>
          <w:fldChar w:fldCharType="end"/>
        </w:r>
        <w:r w:rsidRPr="00022179">
          <w:rPr>
            <w:rStyle w:val="Hipervnculo"/>
            <w:noProof/>
          </w:rPr>
          <w:fldChar w:fldCharType="end"/>
        </w:r>
      </w:ins>
    </w:p>
    <w:p w14:paraId="3EE60988" w14:textId="77F3810B" w:rsidR="00346DF4" w:rsidRDefault="00346DF4">
      <w:pPr>
        <w:pStyle w:val="Tabladeilustraciones"/>
        <w:tabs>
          <w:tab w:val="right" w:leader="dot" w:pos="8494"/>
        </w:tabs>
        <w:rPr>
          <w:ins w:id="599" w:author="Graván Serrano Eduardo" w:date="2020-09-11T17:10:00Z"/>
          <w:rFonts w:asciiTheme="minorHAnsi" w:eastAsiaTheme="minorEastAsia" w:hAnsiTheme="minorHAnsi" w:cstheme="minorBidi"/>
          <w:noProof/>
          <w:szCs w:val="22"/>
          <w:lang w:val="en-GB" w:eastAsia="ja-JP"/>
        </w:rPr>
      </w:pPr>
      <w:ins w:id="60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44. Primera parte del método encargado de recoger las etiquetas leídas por el lector.</w:t>
        </w:r>
        <w:r>
          <w:rPr>
            <w:noProof/>
            <w:webHidden/>
          </w:rPr>
          <w:tab/>
        </w:r>
        <w:r>
          <w:rPr>
            <w:noProof/>
            <w:webHidden/>
          </w:rPr>
          <w:fldChar w:fldCharType="begin"/>
        </w:r>
        <w:r>
          <w:rPr>
            <w:noProof/>
            <w:webHidden/>
          </w:rPr>
          <w:instrText xml:space="preserve"> PAGEREF _Toc50736865 \h </w:instrText>
        </w:r>
      </w:ins>
      <w:r>
        <w:rPr>
          <w:noProof/>
          <w:webHidden/>
        </w:rPr>
      </w:r>
      <w:r>
        <w:rPr>
          <w:noProof/>
          <w:webHidden/>
        </w:rPr>
        <w:fldChar w:fldCharType="separate"/>
      </w:r>
      <w:ins w:id="601" w:author="Graván Serrano Eduardo" w:date="2020-09-11T17:10:00Z">
        <w:r>
          <w:rPr>
            <w:noProof/>
            <w:webHidden/>
          </w:rPr>
          <w:t>60</w:t>
        </w:r>
        <w:r>
          <w:rPr>
            <w:noProof/>
            <w:webHidden/>
          </w:rPr>
          <w:fldChar w:fldCharType="end"/>
        </w:r>
        <w:r w:rsidRPr="00022179">
          <w:rPr>
            <w:rStyle w:val="Hipervnculo"/>
            <w:noProof/>
          </w:rPr>
          <w:fldChar w:fldCharType="end"/>
        </w:r>
      </w:ins>
    </w:p>
    <w:p w14:paraId="1A088917" w14:textId="3C6ED36D" w:rsidR="00346DF4" w:rsidRDefault="00346DF4">
      <w:pPr>
        <w:pStyle w:val="Tabladeilustraciones"/>
        <w:tabs>
          <w:tab w:val="right" w:leader="dot" w:pos="8494"/>
        </w:tabs>
        <w:rPr>
          <w:ins w:id="602" w:author="Graván Serrano Eduardo" w:date="2020-09-11T17:10:00Z"/>
          <w:rFonts w:asciiTheme="minorHAnsi" w:eastAsiaTheme="minorEastAsia" w:hAnsiTheme="minorHAnsi" w:cstheme="minorBidi"/>
          <w:noProof/>
          <w:szCs w:val="22"/>
          <w:lang w:val="en-GB" w:eastAsia="ja-JP"/>
        </w:rPr>
      </w:pPr>
      <w:ins w:id="60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45. Segunda parte del método encargado de recoger las etiquetas leídas por el lector.</w:t>
        </w:r>
        <w:r>
          <w:rPr>
            <w:noProof/>
            <w:webHidden/>
          </w:rPr>
          <w:tab/>
        </w:r>
        <w:r>
          <w:rPr>
            <w:noProof/>
            <w:webHidden/>
          </w:rPr>
          <w:fldChar w:fldCharType="begin"/>
        </w:r>
        <w:r>
          <w:rPr>
            <w:noProof/>
            <w:webHidden/>
          </w:rPr>
          <w:instrText xml:space="preserve"> PAGEREF _Toc50736866 \h </w:instrText>
        </w:r>
      </w:ins>
      <w:r>
        <w:rPr>
          <w:noProof/>
          <w:webHidden/>
        </w:rPr>
      </w:r>
      <w:r>
        <w:rPr>
          <w:noProof/>
          <w:webHidden/>
        </w:rPr>
        <w:fldChar w:fldCharType="separate"/>
      </w:r>
      <w:ins w:id="604" w:author="Graván Serrano Eduardo" w:date="2020-09-11T17:10:00Z">
        <w:r>
          <w:rPr>
            <w:noProof/>
            <w:webHidden/>
          </w:rPr>
          <w:t>60</w:t>
        </w:r>
        <w:r>
          <w:rPr>
            <w:noProof/>
            <w:webHidden/>
          </w:rPr>
          <w:fldChar w:fldCharType="end"/>
        </w:r>
        <w:r w:rsidRPr="00022179">
          <w:rPr>
            <w:rStyle w:val="Hipervnculo"/>
            <w:noProof/>
          </w:rPr>
          <w:fldChar w:fldCharType="end"/>
        </w:r>
      </w:ins>
    </w:p>
    <w:p w14:paraId="547FF34C" w14:textId="02FE184E" w:rsidR="00346DF4" w:rsidRDefault="00346DF4">
      <w:pPr>
        <w:pStyle w:val="Tabladeilustraciones"/>
        <w:tabs>
          <w:tab w:val="right" w:leader="dot" w:pos="8494"/>
        </w:tabs>
        <w:rPr>
          <w:ins w:id="605" w:author="Graván Serrano Eduardo" w:date="2020-09-11T17:10:00Z"/>
          <w:rFonts w:asciiTheme="minorHAnsi" w:eastAsiaTheme="minorEastAsia" w:hAnsiTheme="minorHAnsi" w:cstheme="minorBidi"/>
          <w:noProof/>
          <w:szCs w:val="22"/>
          <w:lang w:val="en-GB" w:eastAsia="ja-JP"/>
        </w:rPr>
      </w:pPr>
      <w:ins w:id="60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46. Análisis de la respuesta del servidor frente a la lectura de etiquetas y actualización de la interfaz de usuario.</w:t>
        </w:r>
        <w:r>
          <w:rPr>
            <w:noProof/>
            <w:webHidden/>
          </w:rPr>
          <w:tab/>
        </w:r>
        <w:r>
          <w:rPr>
            <w:noProof/>
            <w:webHidden/>
          </w:rPr>
          <w:fldChar w:fldCharType="begin"/>
        </w:r>
        <w:r>
          <w:rPr>
            <w:noProof/>
            <w:webHidden/>
          </w:rPr>
          <w:instrText xml:space="preserve"> PAGEREF _Toc50736867 \h </w:instrText>
        </w:r>
      </w:ins>
      <w:r>
        <w:rPr>
          <w:noProof/>
          <w:webHidden/>
        </w:rPr>
      </w:r>
      <w:r>
        <w:rPr>
          <w:noProof/>
          <w:webHidden/>
        </w:rPr>
        <w:fldChar w:fldCharType="separate"/>
      </w:r>
      <w:ins w:id="607" w:author="Graván Serrano Eduardo" w:date="2020-09-11T17:10:00Z">
        <w:r>
          <w:rPr>
            <w:noProof/>
            <w:webHidden/>
          </w:rPr>
          <w:t>61</w:t>
        </w:r>
        <w:r>
          <w:rPr>
            <w:noProof/>
            <w:webHidden/>
          </w:rPr>
          <w:fldChar w:fldCharType="end"/>
        </w:r>
        <w:r w:rsidRPr="00022179">
          <w:rPr>
            <w:rStyle w:val="Hipervnculo"/>
            <w:noProof/>
          </w:rPr>
          <w:fldChar w:fldCharType="end"/>
        </w:r>
      </w:ins>
    </w:p>
    <w:p w14:paraId="4BA59070" w14:textId="79AD988F" w:rsidR="00346DF4" w:rsidRDefault="00346DF4">
      <w:pPr>
        <w:pStyle w:val="Tabladeilustraciones"/>
        <w:tabs>
          <w:tab w:val="right" w:leader="dot" w:pos="8494"/>
        </w:tabs>
        <w:rPr>
          <w:ins w:id="608" w:author="Graván Serrano Eduardo" w:date="2020-09-11T17:10:00Z"/>
          <w:rFonts w:asciiTheme="minorHAnsi" w:eastAsiaTheme="minorEastAsia" w:hAnsiTheme="minorHAnsi" w:cstheme="minorBidi"/>
          <w:noProof/>
          <w:szCs w:val="22"/>
          <w:lang w:val="en-GB" w:eastAsia="ja-JP"/>
        </w:rPr>
      </w:pPr>
      <w:ins w:id="60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47. Ejemplo de recogida y formateo de datos en la aplicación de administración.</w:t>
        </w:r>
        <w:r>
          <w:rPr>
            <w:noProof/>
            <w:webHidden/>
          </w:rPr>
          <w:tab/>
        </w:r>
        <w:r>
          <w:rPr>
            <w:noProof/>
            <w:webHidden/>
          </w:rPr>
          <w:fldChar w:fldCharType="begin"/>
        </w:r>
        <w:r>
          <w:rPr>
            <w:noProof/>
            <w:webHidden/>
          </w:rPr>
          <w:instrText xml:space="preserve"> PAGEREF _Toc50736868 \h </w:instrText>
        </w:r>
      </w:ins>
      <w:r>
        <w:rPr>
          <w:noProof/>
          <w:webHidden/>
        </w:rPr>
      </w:r>
      <w:r>
        <w:rPr>
          <w:noProof/>
          <w:webHidden/>
        </w:rPr>
        <w:fldChar w:fldCharType="separate"/>
      </w:r>
      <w:ins w:id="610" w:author="Graván Serrano Eduardo" w:date="2020-09-11T17:10:00Z">
        <w:r>
          <w:rPr>
            <w:noProof/>
            <w:webHidden/>
          </w:rPr>
          <w:t>63</w:t>
        </w:r>
        <w:r>
          <w:rPr>
            <w:noProof/>
            <w:webHidden/>
          </w:rPr>
          <w:fldChar w:fldCharType="end"/>
        </w:r>
        <w:r w:rsidRPr="00022179">
          <w:rPr>
            <w:rStyle w:val="Hipervnculo"/>
            <w:noProof/>
          </w:rPr>
          <w:fldChar w:fldCharType="end"/>
        </w:r>
      </w:ins>
    </w:p>
    <w:p w14:paraId="29A2ECC2" w14:textId="3EF9CD5B" w:rsidR="00346DF4" w:rsidRDefault="00346DF4">
      <w:pPr>
        <w:pStyle w:val="Tabladeilustraciones"/>
        <w:tabs>
          <w:tab w:val="right" w:leader="dot" w:pos="8494"/>
        </w:tabs>
        <w:rPr>
          <w:ins w:id="611" w:author="Graván Serrano Eduardo" w:date="2020-09-11T17:10:00Z"/>
          <w:rFonts w:asciiTheme="minorHAnsi" w:eastAsiaTheme="minorEastAsia" w:hAnsiTheme="minorHAnsi" w:cstheme="minorBidi"/>
          <w:noProof/>
          <w:szCs w:val="22"/>
          <w:lang w:val="en-GB" w:eastAsia="ja-JP"/>
        </w:rPr>
      </w:pPr>
      <w:ins w:id="61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"_Toc50736869"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48. Ejemplo de conexión con el servidor HTTP en la aplicación de administración.</w:t>
        </w:r>
        <w:r>
          <w:rPr>
            <w:noProof/>
            <w:webHidden/>
          </w:rPr>
          <w:tab/>
        </w:r>
        <w:r>
          <w:rPr>
            <w:noProof/>
            <w:webHidden/>
          </w:rPr>
          <w:fldChar w:fldCharType="begin"/>
        </w:r>
        <w:r>
          <w:rPr>
            <w:noProof/>
            <w:webHidden/>
          </w:rPr>
          <w:instrText xml:space="preserve"> PAGEREF _Toc50736869 \h </w:instrText>
        </w:r>
      </w:ins>
      <w:r>
        <w:rPr>
          <w:noProof/>
          <w:webHidden/>
        </w:rPr>
      </w:r>
      <w:r>
        <w:rPr>
          <w:noProof/>
          <w:webHidden/>
        </w:rPr>
        <w:fldChar w:fldCharType="separate"/>
      </w:r>
      <w:ins w:id="613" w:author="Graván Serrano Eduardo" w:date="2020-09-11T17:10:00Z">
        <w:r>
          <w:rPr>
            <w:noProof/>
            <w:webHidden/>
          </w:rPr>
          <w:t>63</w:t>
        </w:r>
        <w:r>
          <w:rPr>
            <w:noProof/>
            <w:webHidden/>
          </w:rPr>
          <w:fldChar w:fldCharType="end"/>
        </w:r>
        <w:r w:rsidRPr="00022179">
          <w:rPr>
            <w:rStyle w:val="Hipervnculo"/>
            <w:noProof/>
          </w:rPr>
          <w:fldChar w:fldCharType="end"/>
        </w:r>
      </w:ins>
    </w:p>
    <w:p w14:paraId="6A61A0AC" w14:textId="660DA1F1" w:rsidR="00346DF4" w:rsidRDefault="00346DF4">
      <w:pPr>
        <w:pStyle w:val="Tabladeilustraciones"/>
        <w:tabs>
          <w:tab w:val="right" w:leader="dot" w:pos="8494"/>
        </w:tabs>
        <w:rPr>
          <w:ins w:id="614" w:author="Graván Serrano Eduardo" w:date="2020-09-11T17:10:00Z"/>
          <w:rFonts w:asciiTheme="minorHAnsi" w:eastAsiaTheme="minorEastAsia" w:hAnsiTheme="minorHAnsi" w:cstheme="minorBidi"/>
          <w:noProof/>
          <w:szCs w:val="22"/>
          <w:lang w:val="en-GB" w:eastAsia="ja-JP"/>
        </w:rPr>
      </w:pPr>
      <w:ins w:id="61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"_Toc50736870"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49. Ejemplo de procesamiento de respuesta del servidor HTTP en la aplicación de administración.</w:t>
        </w:r>
        <w:r>
          <w:rPr>
            <w:noProof/>
            <w:webHidden/>
          </w:rPr>
          <w:tab/>
        </w:r>
        <w:r>
          <w:rPr>
            <w:noProof/>
            <w:webHidden/>
          </w:rPr>
          <w:fldChar w:fldCharType="begin"/>
        </w:r>
        <w:r>
          <w:rPr>
            <w:noProof/>
            <w:webHidden/>
          </w:rPr>
          <w:instrText xml:space="preserve"> PAGEREF _Toc50736870 \h </w:instrText>
        </w:r>
      </w:ins>
      <w:r>
        <w:rPr>
          <w:noProof/>
          <w:webHidden/>
        </w:rPr>
      </w:r>
      <w:r>
        <w:rPr>
          <w:noProof/>
          <w:webHidden/>
        </w:rPr>
        <w:fldChar w:fldCharType="separate"/>
      </w:r>
      <w:ins w:id="616" w:author="Graván Serrano Eduardo" w:date="2020-09-11T17:10:00Z">
        <w:r>
          <w:rPr>
            <w:noProof/>
            <w:webHidden/>
          </w:rPr>
          <w:t>63</w:t>
        </w:r>
        <w:r>
          <w:rPr>
            <w:noProof/>
            <w:webHidden/>
          </w:rPr>
          <w:fldChar w:fldCharType="end"/>
        </w:r>
        <w:r w:rsidRPr="00022179">
          <w:rPr>
            <w:rStyle w:val="Hipervnculo"/>
            <w:noProof/>
          </w:rPr>
          <w:fldChar w:fldCharType="end"/>
        </w:r>
      </w:ins>
    </w:p>
    <w:p w14:paraId="3E5DCA4A" w14:textId="68D3172F" w:rsidR="00346DF4" w:rsidRDefault="00346DF4">
      <w:pPr>
        <w:pStyle w:val="Tabladeilustraciones"/>
        <w:tabs>
          <w:tab w:val="right" w:leader="dot" w:pos="8494"/>
        </w:tabs>
        <w:rPr>
          <w:ins w:id="617" w:author="Graván Serrano Eduardo" w:date="2020-09-11T17:10:00Z"/>
          <w:rFonts w:asciiTheme="minorHAnsi" w:eastAsiaTheme="minorEastAsia" w:hAnsiTheme="minorHAnsi" w:cstheme="minorBidi"/>
          <w:noProof/>
          <w:szCs w:val="22"/>
          <w:lang w:val="en-GB" w:eastAsia="ja-JP"/>
        </w:rPr>
      </w:pPr>
      <w:ins w:id="61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"_Toc50736871"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50. Función encargada de rellenar un objeto de tipo jTable.</w:t>
        </w:r>
        <w:r>
          <w:rPr>
            <w:noProof/>
            <w:webHidden/>
          </w:rPr>
          <w:tab/>
        </w:r>
        <w:r>
          <w:rPr>
            <w:noProof/>
            <w:webHidden/>
          </w:rPr>
          <w:fldChar w:fldCharType="begin"/>
        </w:r>
        <w:r>
          <w:rPr>
            <w:noProof/>
            <w:webHidden/>
          </w:rPr>
          <w:instrText xml:space="preserve"> PAGEREF _Toc50736871 \h </w:instrText>
        </w:r>
      </w:ins>
      <w:r>
        <w:rPr>
          <w:noProof/>
          <w:webHidden/>
        </w:rPr>
      </w:r>
      <w:r>
        <w:rPr>
          <w:noProof/>
          <w:webHidden/>
        </w:rPr>
        <w:fldChar w:fldCharType="separate"/>
      </w:r>
      <w:ins w:id="619" w:author="Graván Serrano Eduardo" w:date="2020-09-11T17:10:00Z">
        <w:r>
          <w:rPr>
            <w:noProof/>
            <w:webHidden/>
          </w:rPr>
          <w:t>64</w:t>
        </w:r>
        <w:r>
          <w:rPr>
            <w:noProof/>
            <w:webHidden/>
          </w:rPr>
          <w:fldChar w:fldCharType="end"/>
        </w:r>
        <w:r w:rsidRPr="00022179">
          <w:rPr>
            <w:rStyle w:val="Hipervnculo"/>
            <w:noProof/>
          </w:rPr>
          <w:fldChar w:fldCharType="end"/>
        </w:r>
      </w:ins>
    </w:p>
    <w:p w14:paraId="2F2650A0" w14:textId="4079E4C8" w:rsidR="00346DF4" w:rsidRDefault="00346DF4">
      <w:pPr>
        <w:pStyle w:val="Tabladeilustraciones"/>
        <w:tabs>
          <w:tab w:val="right" w:leader="dot" w:pos="8494"/>
        </w:tabs>
        <w:rPr>
          <w:ins w:id="620" w:author="Graván Serrano Eduardo" w:date="2020-09-11T17:10:00Z"/>
          <w:rFonts w:asciiTheme="minorHAnsi" w:eastAsiaTheme="minorEastAsia" w:hAnsiTheme="minorHAnsi" w:cstheme="minorBidi"/>
          <w:noProof/>
          <w:szCs w:val="22"/>
          <w:lang w:val="en-GB" w:eastAsia="ja-JP"/>
        </w:rPr>
      </w:pPr>
      <w:ins w:id="62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"_Toc50736872"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51. Ejemplos de métodos encargados de gestionar el evento de pulsar un botón en la interfaz.</w:t>
        </w:r>
        <w:r>
          <w:rPr>
            <w:noProof/>
            <w:webHidden/>
          </w:rPr>
          <w:tab/>
        </w:r>
        <w:r>
          <w:rPr>
            <w:noProof/>
            <w:webHidden/>
          </w:rPr>
          <w:fldChar w:fldCharType="begin"/>
        </w:r>
        <w:r>
          <w:rPr>
            <w:noProof/>
            <w:webHidden/>
          </w:rPr>
          <w:instrText xml:space="preserve"> PAGEREF _Toc50736872 \h </w:instrText>
        </w:r>
      </w:ins>
      <w:r>
        <w:rPr>
          <w:noProof/>
          <w:webHidden/>
        </w:rPr>
      </w:r>
      <w:r>
        <w:rPr>
          <w:noProof/>
          <w:webHidden/>
        </w:rPr>
        <w:fldChar w:fldCharType="separate"/>
      </w:r>
      <w:ins w:id="622" w:author="Graván Serrano Eduardo" w:date="2020-09-11T17:10:00Z">
        <w:r>
          <w:rPr>
            <w:noProof/>
            <w:webHidden/>
          </w:rPr>
          <w:t>64</w:t>
        </w:r>
        <w:r>
          <w:rPr>
            <w:noProof/>
            <w:webHidden/>
          </w:rPr>
          <w:fldChar w:fldCharType="end"/>
        </w:r>
        <w:r w:rsidRPr="00022179">
          <w:rPr>
            <w:rStyle w:val="Hipervnculo"/>
            <w:noProof/>
          </w:rPr>
          <w:fldChar w:fldCharType="end"/>
        </w:r>
      </w:ins>
    </w:p>
    <w:p w14:paraId="6BEFD87F" w14:textId="32868AF8" w:rsidR="00346DF4" w:rsidRDefault="00346DF4">
      <w:pPr>
        <w:pStyle w:val="Tabladeilustraciones"/>
        <w:tabs>
          <w:tab w:val="right" w:leader="dot" w:pos="8494"/>
        </w:tabs>
        <w:rPr>
          <w:ins w:id="623" w:author="Graván Serrano Eduardo" w:date="2020-09-11T17:10:00Z"/>
          <w:rFonts w:asciiTheme="minorHAnsi" w:eastAsiaTheme="minorEastAsia" w:hAnsiTheme="minorHAnsi" w:cstheme="minorBidi"/>
          <w:noProof/>
          <w:szCs w:val="22"/>
          <w:lang w:val="en-GB" w:eastAsia="ja-JP"/>
        </w:rPr>
      </w:pPr>
      <w:ins w:id="62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"_Toc50736873"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52. Procesamiento de la respuesta del servidor HTTP en el caso del login.</w:t>
        </w:r>
        <w:r>
          <w:rPr>
            <w:noProof/>
            <w:webHidden/>
          </w:rPr>
          <w:tab/>
        </w:r>
        <w:r>
          <w:rPr>
            <w:noProof/>
            <w:webHidden/>
          </w:rPr>
          <w:fldChar w:fldCharType="begin"/>
        </w:r>
        <w:r>
          <w:rPr>
            <w:noProof/>
            <w:webHidden/>
          </w:rPr>
          <w:instrText xml:space="preserve"> PAGEREF _Toc50736873 \h </w:instrText>
        </w:r>
      </w:ins>
      <w:r>
        <w:rPr>
          <w:noProof/>
          <w:webHidden/>
        </w:rPr>
      </w:r>
      <w:r>
        <w:rPr>
          <w:noProof/>
          <w:webHidden/>
        </w:rPr>
        <w:fldChar w:fldCharType="separate"/>
      </w:r>
      <w:ins w:id="625" w:author="Graván Serrano Eduardo" w:date="2020-09-11T17:10:00Z">
        <w:r>
          <w:rPr>
            <w:noProof/>
            <w:webHidden/>
          </w:rPr>
          <w:t>65</w:t>
        </w:r>
        <w:r>
          <w:rPr>
            <w:noProof/>
            <w:webHidden/>
          </w:rPr>
          <w:fldChar w:fldCharType="end"/>
        </w:r>
        <w:r w:rsidRPr="00022179">
          <w:rPr>
            <w:rStyle w:val="Hipervnculo"/>
            <w:noProof/>
          </w:rPr>
          <w:fldChar w:fldCharType="end"/>
        </w:r>
      </w:ins>
    </w:p>
    <w:p w14:paraId="6B518030" w14:textId="4953D449" w:rsidR="00346DF4" w:rsidRDefault="00346DF4">
      <w:pPr>
        <w:pStyle w:val="Tabladeilustraciones"/>
        <w:tabs>
          <w:tab w:val="right" w:leader="dot" w:pos="8494"/>
        </w:tabs>
        <w:rPr>
          <w:ins w:id="626" w:author="Graván Serrano Eduardo" w:date="2020-09-11T17:10:00Z"/>
          <w:rFonts w:asciiTheme="minorHAnsi" w:eastAsiaTheme="minorEastAsia" w:hAnsiTheme="minorHAnsi" w:cstheme="minorBidi"/>
          <w:noProof/>
          <w:szCs w:val="22"/>
          <w:lang w:val="en-GB" w:eastAsia="ja-JP"/>
        </w:rPr>
      </w:pPr>
      <w:ins w:id="62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53. Capturas del panel de login en la aplicación Android.</w:t>
        </w:r>
        <w:r>
          <w:rPr>
            <w:noProof/>
            <w:webHidden/>
          </w:rPr>
          <w:tab/>
        </w:r>
        <w:r>
          <w:rPr>
            <w:noProof/>
            <w:webHidden/>
          </w:rPr>
          <w:fldChar w:fldCharType="begin"/>
        </w:r>
        <w:r>
          <w:rPr>
            <w:noProof/>
            <w:webHidden/>
          </w:rPr>
          <w:instrText xml:space="preserve"> PAGEREF _Toc50736874 \h </w:instrText>
        </w:r>
      </w:ins>
      <w:r>
        <w:rPr>
          <w:noProof/>
          <w:webHidden/>
        </w:rPr>
      </w:r>
      <w:r>
        <w:rPr>
          <w:noProof/>
          <w:webHidden/>
        </w:rPr>
        <w:fldChar w:fldCharType="separate"/>
      </w:r>
      <w:ins w:id="628" w:author="Graván Serrano Eduardo" w:date="2020-09-11T17:10:00Z">
        <w:r>
          <w:rPr>
            <w:noProof/>
            <w:webHidden/>
          </w:rPr>
          <w:t>66</w:t>
        </w:r>
        <w:r>
          <w:rPr>
            <w:noProof/>
            <w:webHidden/>
          </w:rPr>
          <w:fldChar w:fldCharType="end"/>
        </w:r>
        <w:r w:rsidRPr="00022179">
          <w:rPr>
            <w:rStyle w:val="Hipervnculo"/>
            <w:noProof/>
          </w:rPr>
          <w:fldChar w:fldCharType="end"/>
        </w:r>
      </w:ins>
    </w:p>
    <w:p w14:paraId="30AF9B9D" w14:textId="4C035268" w:rsidR="00346DF4" w:rsidRDefault="00346DF4">
      <w:pPr>
        <w:pStyle w:val="Tabladeilustraciones"/>
        <w:tabs>
          <w:tab w:val="right" w:leader="dot" w:pos="8494"/>
        </w:tabs>
        <w:rPr>
          <w:ins w:id="629" w:author="Graván Serrano Eduardo" w:date="2020-09-11T17:10:00Z"/>
          <w:rFonts w:asciiTheme="minorHAnsi" w:eastAsiaTheme="minorEastAsia" w:hAnsiTheme="minorHAnsi" w:cstheme="minorBidi"/>
          <w:noProof/>
          <w:szCs w:val="22"/>
          <w:lang w:val="en-GB" w:eastAsia="ja-JP"/>
        </w:rPr>
      </w:pPr>
      <w:ins w:id="63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54. Menú desplegable dentro de la pantalla principal de la aplicación Android.</w:t>
        </w:r>
        <w:r>
          <w:rPr>
            <w:noProof/>
            <w:webHidden/>
          </w:rPr>
          <w:tab/>
        </w:r>
        <w:r>
          <w:rPr>
            <w:noProof/>
            <w:webHidden/>
          </w:rPr>
          <w:fldChar w:fldCharType="begin"/>
        </w:r>
        <w:r>
          <w:rPr>
            <w:noProof/>
            <w:webHidden/>
          </w:rPr>
          <w:instrText xml:space="preserve"> PAGEREF _Toc50736875 \h </w:instrText>
        </w:r>
      </w:ins>
      <w:r>
        <w:rPr>
          <w:noProof/>
          <w:webHidden/>
        </w:rPr>
      </w:r>
      <w:r>
        <w:rPr>
          <w:noProof/>
          <w:webHidden/>
        </w:rPr>
        <w:fldChar w:fldCharType="separate"/>
      </w:r>
      <w:ins w:id="631" w:author="Graván Serrano Eduardo" w:date="2020-09-11T17:10:00Z">
        <w:r>
          <w:rPr>
            <w:noProof/>
            <w:webHidden/>
          </w:rPr>
          <w:t>66</w:t>
        </w:r>
        <w:r>
          <w:rPr>
            <w:noProof/>
            <w:webHidden/>
          </w:rPr>
          <w:fldChar w:fldCharType="end"/>
        </w:r>
        <w:r w:rsidRPr="00022179">
          <w:rPr>
            <w:rStyle w:val="Hipervnculo"/>
            <w:noProof/>
          </w:rPr>
          <w:fldChar w:fldCharType="end"/>
        </w:r>
      </w:ins>
    </w:p>
    <w:p w14:paraId="5BF19858" w14:textId="1339A0CD" w:rsidR="00346DF4" w:rsidRDefault="00346DF4">
      <w:pPr>
        <w:pStyle w:val="Tabladeilustraciones"/>
        <w:tabs>
          <w:tab w:val="right" w:leader="dot" w:pos="8494"/>
        </w:tabs>
        <w:rPr>
          <w:ins w:id="632" w:author="Graván Serrano Eduardo" w:date="2020-09-11T17:10:00Z"/>
          <w:rFonts w:asciiTheme="minorHAnsi" w:eastAsiaTheme="minorEastAsia" w:hAnsiTheme="minorHAnsi" w:cstheme="minorBidi"/>
          <w:noProof/>
          <w:szCs w:val="22"/>
          <w:lang w:val="en-GB" w:eastAsia="ja-JP"/>
        </w:rPr>
      </w:pPr>
      <w:ins w:id="63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55. Posibles respuestas ante la emulación de etiquetas.</w:t>
        </w:r>
        <w:r>
          <w:rPr>
            <w:noProof/>
            <w:webHidden/>
          </w:rPr>
          <w:tab/>
        </w:r>
        <w:r>
          <w:rPr>
            <w:noProof/>
            <w:webHidden/>
          </w:rPr>
          <w:fldChar w:fldCharType="begin"/>
        </w:r>
        <w:r>
          <w:rPr>
            <w:noProof/>
            <w:webHidden/>
          </w:rPr>
          <w:instrText xml:space="preserve"> PAGEREF _Toc50736876 \h </w:instrText>
        </w:r>
      </w:ins>
      <w:r>
        <w:rPr>
          <w:noProof/>
          <w:webHidden/>
        </w:rPr>
      </w:r>
      <w:r>
        <w:rPr>
          <w:noProof/>
          <w:webHidden/>
        </w:rPr>
        <w:fldChar w:fldCharType="separate"/>
      </w:r>
      <w:ins w:id="634" w:author="Graván Serrano Eduardo" w:date="2020-09-11T17:10:00Z">
        <w:r>
          <w:rPr>
            <w:noProof/>
            <w:webHidden/>
          </w:rPr>
          <w:t>66</w:t>
        </w:r>
        <w:r>
          <w:rPr>
            <w:noProof/>
            <w:webHidden/>
          </w:rPr>
          <w:fldChar w:fldCharType="end"/>
        </w:r>
        <w:r w:rsidRPr="00022179">
          <w:rPr>
            <w:rStyle w:val="Hipervnculo"/>
            <w:noProof/>
          </w:rPr>
          <w:fldChar w:fldCharType="end"/>
        </w:r>
      </w:ins>
    </w:p>
    <w:p w14:paraId="5E6E5EA7" w14:textId="6D3244E9" w:rsidR="00346DF4" w:rsidRDefault="00346DF4">
      <w:pPr>
        <w:pStyle w:val="Tabladeilustraciones"/>
        <w:tabs>
          <w:tab w:val="right" w:leader="dot" w:pos="8494"/>
        </w:tabs>
        <w:rPr>
          <w:ins w:id="635" w:author="Graván Serrano Eduardo" w:date="2020-09-11T17:10:00Z"/>
          <w:rFonts w:asciiTheme="minorHAnsi" w:eastAsiaTheme="minorEastAsia" w:hAnsiTheme="minorHAnsi" w:cstheme="minorBidi"/>
          <w:noProof/>
          <w:szCs w:val="22"/>
          <w:lang w:val="en-GB" w:eastAsia="ja-JP"/>
        </w:rPr>
      </w:pPr>
      <w:ins w:id="63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56. Menú de comprobar horarios para usuarios no administradores en la aplicación Android.</w:t>
        </w:r>
        <w:r>
          <w:rPr>
            <w:noProof/>
            <w:webHidden/>
          </w:rPr>
          <w:tab/>
        </w:r>
        <w:r>
          <w:rPr>
            <w:noProof/>
            <w:webHidden/>
          </w:rPr>
          <w:fldChar w:fldCharType="begin"/>
        </w:r>
        <w:r>
          <w:rPr>
            <w:noProof/>
            <w:webHidden/>
          </w:rPr>
          <w:instrText xml:space="preserve"> PAGEREF _Toc50736877 \h </w:instrText>
        </w:r>
      </w:ins>
      <w:r>
        <w:rPr>
          <w:noProof/>
          <w:webHidden/>
        </w:rPr>
      </w:r>
      <w:r>
        <w:rPr>
          <w:noProof/>
          <w:webHidden/>
        </w:rPr>
        <w:fldChar w:fldCharType="separate"/>
      </w:r>
      <w:ins w:id="637" w:author="Graván Serrano Eduardo" w:date="2020-09-11T17:10:00Z">
        <w:r>
          <w:rPr>
            <w:noProof/>
            <w:webHidden/>
          </w:rPr>
          <w:t>66</w:t>
        </w:r>
        <w:r>
          <w:rPr>
            <w:noProof/>
            <w:webHidden/>
          </w:rPr>
          <w:fldChar w:fldCharType="end"/>
        </w:r>
        <w:r w:rsidRPr="00022179">
          <w:rPr>
            <w:rStyle w:val="Hipervnculo"/>
            <w:noProof/>
          </w:rPr>
          <w:fldChar w:fldCharType="end"/>
        </w:r>
      </w:ins>
    </w:p>
    <w:p w14:paraId="4B322215" w14:textId="5DBE4EA1" w:rsidR="00346DF4" w:rsidRDefault="00346DF4">
      <w:pPr>
        <w:pStyle w:val="Tabladeilustraciones"/>
        <w:tabs>
          <w:tab w:val="right" w:leader="dot" w:pos="8494"/>
        </w:tabs>
        <w:rPr>
          <w:ins w:id="638" w:author="Graván Serrano Eduardo" w:date="2020-09-11T17:10:00Z"/>
          <w:rFonts w:asciiTheme="minorHAnsi" w:eastAsiaTheme="minorEastAsia" w:hAnsiTheme="minorHAnsi" w:cstheme="minorBidi"/>
          <w:noProof/>
          <w:szCs w:val="22"/>
          <w:lang w:val="en-GB" w:eastAsia="ja-JP"/>
        </w:rPr>
      </w:pPr>
      <w:ins w:id="63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57. Posibles respuestas del menú de comprobar horario.</w:t>
        </w:r>
        <w:r>
          <w:rPr>
            <w:noProof/>
            <w:webHidden/>
          </w:rPr>
          <w:tab/>
        </w:r>
        <w:r>
          <w:rPr>
            <w:noProof/>
            <w:webHidden/>
          </w:rPr>
          <w:fldChar w:fldCharType="begin"/>
        </w:r>
        <w:r>
          <w:rPr>
            <w:noProof/>
            <w:webHidden/>
          </w:rPr>
          <w:instrText xml:space="preserve"> PAGEREF _Toc50736878 \h </w:instrText>
        </w:r>
      </w:ins>
      <w:r>
        <w:rPr>
          <w:noProof/>
          <w:webHidden/>
        </w:rPr>
      </w:r>
      <w:r>
        <w:rPr>
          <w:noProof/>
          <w:webHidden/>
        </w:rPr>
        <w:fldChar w:fldCharType="separate"/>
      </w:r>
      <w:ins w:id="640" w:author="Graván Serrano Eduardo" w:date="2020-09-11T17:10:00Z">
        <w:r>
          <w:rPr>
            <w:noProof/>
            <w:webHidden/>
          </w:rPr>
          <w:t>66</w:t>
        </w:r>
        <w:r>
          <w:rPr>
            <w:noProof/>
            <w:webHidden/>
          </w:rPr>
          <w:fldChar w:fldCharType="end"/>
        </w:r>
        <w:r w:rsidRPr="00022179">
          <w:rPr>
            <w:rStyle w:val="Hipervnculo"/>
            <w:noProof/>
          </w:rPr>
          <w:fldChar w:fldCharType="end"/>
        </w:r>
      </w:ins>
    </w:p>
    <w:p w14:paraId="5D524B4E" w14:textId="32E7B794" w:rsidR="00346DF4" w:rsidRDefault="00346DF4">
      <w:pPr>
        <w:pStyle w:val="Tabladeilustraciones"/>
        <w:tabs>
          <w:tab w:val="right" w:leader="dot" w:pos="8494"/>
        </w:tabs>
        <w:rPr>
          <w:ins w:id="641" w:author="Graván Serrano Eduardo" w:date="2020-09-11T17:10:00Z"/>
          <w:rFonts w:asciiTheme="minorHAnsi" w:eastAsiaTheme="minorEastAsia" w:hAnsiTheme="minorHAnsi" w:cstheme="minorBidi"/>
          <w:noProof/>
          <w:szCs w:val="22"/>
          <w:lang w:val="en-GB" w:eastAsia="ja-JP"/>
        </w:rPr>
      </w:pPr>
      <w:ins w:id="64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"_Toc50736879"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58. Mensajes de fichaje correcto en la aplicación.</w:t>
        </w:r>
        <w:r>
          <w:rPr>
            <w:noProof/>
            <w:webHidden/>
          </w:rPr>
          <w:tab/>
        </w:r>
        <w:r>
          <w:rPr>
            <w:noProof/>
            <w:webHidden/>
          </w:rPr>
          <w:fldChar w:fldCharType="begin"/>
        </w:r>
        <w:r>
          <w:rPr>
            <w:noProof/>
            <w:webHidden/>
          </w:rPr>
          <w:instrText xml:space="preserve"> PAGEREF _Toc50736879 \h </w:instrText>
        </w:r>
      </w:ins>
      <w:r>
        <w:rPr>
          <w:noProof/>
          <w:webHidden/>
        </w:rPr>
      </w:r>
      <w:r>
        <w:rPr>
          <w:noProof/>
          <w:webHidden/>
        </w:rPr>
        <w:fldChar w:fldCharType="separate"/>
      </w:r>
      <w:ins w:id="643" w:author="Graván Serrano Eduardo" w:date="2020-09-11T17:10:00Z">
        <w:r>
          <w:rPr>
            <w:noProof/>
            <w:webHidden/>
          </w:rPr>
          <w:t>66</w:t>
        </w:r>
        <w:r>
          <w:rPr>
            <w:noProof/>
            <w:webHidden/>
          </w:rPr>
          <w:fldChar w:fldCharType="end"/>
        </w:r>
        <w:r w:rsidRPr="00022179">
          <w:rPr>
            <w:rStyle w:val="Hipervnculo"/>
            <w:noProof/>
          </w:rPr>
          <w:fldChar w:fldCharType="end"/>
        </w:r>
      </w:ins>
    </w:p>
    <w:p w14:paraId="391FDAB5" w14:textId="36A61260" w:rsidR="00346DF4" w:rsidRDefault="00346DF4">
      <w:pPr>
        <w:pStyle w:val="Tabladeilustraciones"/>
        <w:tabs>
          <w:tab w:val="right" w:leader="dot" w:pos="8494"/>
        </w:tabs>
        <w:rPr>
          <w:ins w:id="644" w:author="Graván Serrano Eduardo" w:date="2020-09-11T17:10:00Z"/>
          <w:rFonts w:asciiTheme="minorHAnsi" w:eastAsiaTheme="minorEastAsia" w:hAnsiTheme="minorHAnsi" w:cstheme="minorBidi"/>
          <w:noProof/>
          <w:szCs w:val="22"/>
          <w:lang w:val="en-GB" w:eastAsia="ja-JP"/>
        </w:rPr>
      </w:pPr>
      <w:ins w:id="64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59. Mensajes de fichaje erróneo en la aplicación.</w:t>
        </w:r>
        <w:r>
          <w:rPr>
            <w:noProof/>
            <w:webHidden/>
          </w:rPr>
          <w:tab/>
        </w:r>
        <w:r>
          <w:rPr>
            <w:noProof/>
            <w:webHidden/>
          </w:rPr>
          <w:fldChar w:fldCharType="begin"/>
        </w:r>
        <w:r>
          <w:rPr>
            <w:noProof/>
            <w:webHidden/>
          </w:rPr>
          <w:instrText xml:space="preserve"> PAGEREF _Toc50736880 \h </w:instrText>
        </w:r>
      </w:ins>
      <w:r>
        <w:rPr>
          <w:noProof/>
          <w:webHidden/>
        </w:rPr>
      </w:r>
      <w:r>
        <w:rPr>
          <w:noProof/>
          <w:webHidden/>
        </w:rPr>
        <w:fldChar w:fldCharType="separate"/>
      </w:r>
      <w:ins w:id="646" w:author="Graván Serrano Eduardo" w:date="2020-09-11T17:10:00Z">
        <w:r>
          <w:rPr>
            <w:noProof/>
            <w:webHidden/>
          </w:rPr>
          <w:t>66</w:t>
        </w:r>
        <w:r>
          <w:rPr>
            <w:noProof/>
            <w:webHidden/>
          </w:rPr>
          <w:fldChar w:fldCharType="end"/>
        </w:r>
        <w:r w:rsidRPr="00022179">
          <w:rPr>
            <w:rStyle w:val="Hipervnculo"/>
            <w:noProof/>
          </w:rPr>
          <w:fldChar w:fldCharType="end"/>
        </w:r>
      </w:ins>
    </w:p>
    <w:p w14:paraId="161636C3" w14:textId="03131EAC" w:rsidR="00346DF4" w:rsidRDefault="00346DF4">
      <w:pPr>
        <w:pStyle w:val="Tabladeilustraciones"/>
        <w:tabs>
          <w:tab w:val="right" w:leader="dot" w:pos="8494"/>
        </w:tabs>
        <w:rPr>
          <w:ins w:id="647" w:author="Graván Serrano Eduardo" w:date="2020-09-11T17:10:00Z"/>
          <w:rFonts w:asciiTheme="minorHAnsi" w:eastAsiaTheme="minorEastAsia" w:hAnsiTheme="minorHAnsi" w:cstheme="minorBidi"/>
          <w:noProof/>
          <w:szCs w:val="22"/>
          <w:lang w:val="en-GB" w:eastAsia="ja-JP"/>
        </w:rPr>
      </w:pPr>
      <w:ins w:id="64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60. Menú de registro de nuevos empleados para usuarios administradores.</w:t>
        </w:r>
        <w:r>
          <w:rPr>
            <w:noProof/>
            <w:webHidden/>
          </w:rPr>
          <w:tab/>
        </w:r>
        <w:r>
          <w:rPr>
            <w:noProof/>
            <w:webHidden/>
          </w:rPr>
          <w:fldChar w:fldCharType="begin"/>
        </w:r>
        <w:r>
          <w:rPr>
            <w:noProof/>
            <w:webHidden/>
          </w:rPr>
          <w:instrText xml:space="preserve"> PAGEREF _Toc50736881 \h </w:instrText>
        </w:r>
      </w:ins>
      <w:r>
        <w:rPr>
          <w:noProof/>
          <w:webHidden/>
        </w:rPr>
      </w:r>
      <w:r>
        <w:rPr>
          <w:noProof/>
          <w:webHidden/>
        </w:rPr>
        <w:fldChar w:fldCharType="separate"/>
      </w:r>
      <w:ins w:id="649" w:author="Graván Serrano Eduardo" w:date="2020-09-11T17:10:00Z">
        <w:r>
          <w:rPr>
            <w:noProof/>
            <w:webHidden/>
          </w:rPr>
          <w:t>66</w:t>
        </w:r>
        <w:r>
          <w:rPr>
            <w:noProof/>
            <w:webHidden/>
          </w:rPr>
          <w:fldChar w:fldCharType="end"/>
        </w:r>
        <w:r w:rsidRPr="00022179">
          <w:rPr>
            <w:rStyle w:val="Hipervnculo"/>
            <w:noProof/>
          </w:rPr>
          <w:fldChar w:fldCharType="end"/>
        </w:r>
      </w:ins>
    </w:p>
    <w:p w14:paraId="6D3F849E" w14:textId="4FA58D81" w:rsidR="00346DF4" w:rsidRDefault="00346DF4">
      <w:pPr>
        <w:pStyle w:val="Tabladeilustraciones"/>
        <w:tabs>
          <w:tab w:val="right" w:leader="dot" w:pos="8494"/>
        </w:tabs>
        <w:rPr>
          <w:ins w:id="650" w:author="Graván Serrano Eduardo" w:date="2020-09-11T17:10:00Z"/>
          <w:rFonts w:asciiTheme="minorHAnsi" w:eastAsiaTheme="minorEastAsia" w:hAnsiTheme="minorHAnsi" w:cstheme="minorBidi"/>
          <w:noProof/>
          <w:szCs w:val="22"/>
          <w:lang w:val="en-GB" w:eastAsia="ja-JP"/>
        </w:rPr>
      </w:pPr>
      <w:ins w:id="65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61. Posibles errores a la hora de rellenar el formulario de registro de nuevos empleados.</w:t>
        </w:r>
        <w:r>
          <w:rPr>
            <w:noProof/>
            <w:webHidden/>
          </w:rPr>
          <w:tab/>
        </w:r>
        <w:r>
          <w:rPr>
            <w:noProof/>
            <w:webHidden/>
          </w:rPr>
          <w:fldChar w:fldCharType="begin"/>
        </w:r>
        <w:r>
          <w:rPr>
            <w:noProof/>
            <w:webHidden/>
          </w:rPr>
          <w:instrText xml:space="preserve"> PAGEREF _Toc50736882 \h </w:instrText>
        </w:r>
      </w:ins>
      <w:r>
        <w:rPr>
          <w:noProof/>
          <w:webHidden/>
        </w:rPr>
      </w:r>
      <w:r>
        <w:rPr>
          <w:noProof/>
          <w:webHidden/>
        </w:rPr>
        <w:fldChar w:fldCharType="separate"/>
      </w:r>
      <w:ins w:id="652" w:author="Graván Serrano Eduardo" w:date="2020-09-11T17:10:00Z">
        <w:r>
          <w:rPr>
            <w:noProof/>
            <w:webHidden/>
          </w:rPr>
          <w:t>66</w:t>
        </w:r>
        <w:r>
          <w:rPr>
            <w:noProof/>
            <w:webHidden/>
          </w:rPr>
          <w:fldChar w:fldCharType="end"/>
        </w:r>
        <w:r w:rsidRPr="00022179">
          <w:rPr>
            <w:rStyle w:val="Hipervnculo"/>
            <w:noProof/>
          </w:rPr>
          <w:fldChar w:fldCharType="end"/>
        </w:r>
      </w:ins>
    </w:p>
    <w:p w14:paraId="38CFA0ED" w14:textId="4BF0F738" w:rsidR="00346DF4" w:rsidRDefault="00346DF4">
      <w:pPr>
        <w:pStyle w:val="Tabladeilustraciones"/>
        <w:tabs>
          <w:tab w:val="right" w:leader="dot" w:pos="8494"/>
        </w:tabs>
        <w:rPr>
          <w:ins w:id="653" w:author="Graván Serrano Eduardo" w:date="2020-09-11T17:10:00Z"/>
          <w:rFonts w:asciiTheme="minorHAnsi" w:eastAsiaTheme="minorEastAsia" w:hAnsiTheme="minorHAnsi" w:cstheme="minorBidi"/>
          <w:noProof/>
          <w:szCs w:val="22"/>
          <w:lang w:val="en-GB" w:eastAsia="ja-JP"/>
        </w:rPr>
      </w:pPr>
      <w:ins w:id="65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62. Posibles respuestas del servidor ante el intento de creación de un nuevo empleado a través de la aplicación Android.</w:t>
        </w:r>
        <w:r>
          <w:rPr>
            <w:noProof/>
            <w:webHidden/>
          </w:rPr>
          <w:tab/>
        </w:r>
        <w:r>
          <w:rPr>
            <w:noProof/>
            <w:webHidden/>
          </w:rPr>
          <w:fldChar w:fldCharType="begin"/>
        </w:r>
        <w:r>
          <w:rPr>
            <w:noProof/>
            <w:webHidden/>
          </w:rPr>
          <w:instrText xml:space="preserve"> PAGEREF _Toc50736883 \h </w:instrText>
        </w:r>
      </w:ins>
      <w:r>
        <w:rPr>
          <w:noProof/>
          <w:webHidden/>
        </w:rPr>
      </w:r>
      <w:r>
        <w:rPr>
          <w:noProof/>
          <w:webHidden/>
        </w:rPr>
        <w:fldChar w:fldCharType="separate"/>
      </w:r>
      <w:ins w:id="655" w:author="Graván Serrano Eduardo" w:date="2020-09-11T17:10:00Z">
        <w:r>
          <w:rPr>
            <w:noProof/>
            <w:webHidden/>
          </w:rPr>
          <w:t>66</w:t>
        </w:r>
        <w:r>
          <w:rPr>
            <w:noProof/>
            <w:webHidden/>
          </w:rPr>
          <w:fldChar w:fldCharType="end"/>
        </w:r>
        <w:r w:rsidRPr="00022179">
          <w:rPr>
            <w:rStyle w:val="Hipervnculo"/>
            <w:noProof/>
          </w:rPr>
          <w:fldChar w:fldCharType="end"/>
        </w:r>
      </w:ins>
    </w:p>
    <w:p w14:paraId="105D83EF" w14:textId="3121C3B0" w:rsidR="00346DF4" w:rsidRDefault="00346DF4">
      <w:pPr>
        <w:pStyle w:val="Tabladeilustraciones"/>
        <w:tabs>
          <w:tab w:val="right" w:leader="dot" w:pos="8494"/>
        </w:tabs>
        <w:rPr>
          <w:ins w:id="656" w:author="Graván Serrano Eduardo" w:date="2020-09-11T17:10:00Z"/>
          <w:rFonts w:asciiTheme="minorHAnsi" w:eastAsiaTheme="minorEastAsia" w:hAnsiTheme="minorHAnsi" w:cstheme="minorBidi"/>
          <w:noProof/>
          <w:szCs w:val="22"/>
          <w:lang w:val="en-GB" w:eastAsia="ja-JP"/>
        </w:rPr>
      </w:pPr>
      <w:ins w:id="65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63. Mensajes de error ante el inicio de sesión en la aplicación de escritorio.</w:t>
        </w:r>
        <w:r>
          <w:rPr>
            <w:noProof/>
            <w:webHidden/>
          </w:rPr>
          <w:tab/>
        </w:r>
        <w:r>
          <w:rPr>
            <w:noProof/>
            <w:webHidden/>
          </w:rPr>
          <w:fldChar w:fldCharType="begin"/>
        </w:r>
        <w:r>
          <w:rPr>
            <w:noProof/>
            <w:webHidden/>
          </w:rPr>
          <w:instrText xml:space="preserve"> PAGEREF _Toc50736884 \h </w:instrText>
        </w:r>
      </w:ins>
      <w:r>
        <w:rPr>
          <w:noProof/>
          <w:webHidden/>
        </w:rPr>
      </w:r>
      <w:r>
        <w:rPr>
          <w:noProof/>
          <w:webHidden/>
        </w:rPr>
        <w:fldChar w:fldCharType="separate"/>
      </w:r>
      <w:ins w:id="658" w:author="Graván Serrano Eduardo" w:date="2020-09-11T17:10:00Z">
        <w:r>
          <w:rPr>
            <w:noProof/>
            <w:webHidden/>
          </w:rPr>
          <w:t>66</w:t>
        </w:r>
        <w:r>
          <w:rPr>
            <w:noProof/>
            <w:webHidden/>
          </w:rPr>
          <w:fldChar w:fldCharType="end"/>
        </w:r>
        <w:r w:rsidRPr="00022179">
          <w:rPr>
            <w:rStyle w:val="Hipervnculo"/>
            <w:noProof/>
          </w:rPr>
          <w:fldChar w:fldCharType="end"/>
        </w:r>
      </w:ins>
    </w:p>
    <w:p w14:paraId="6E9B2783" w14:textId="2AB66B5C" w:rsidR="00346DF4" w:rsidRDefault="00346DF4">
      <w:pPr>
        <w:pStyle w:val="Tabladeilustraciones"/>
        <w:tabs>
          <w:tab w:val="right" w:leader="dot" w:pos="8494"/>
        </w:tabs>
        <w:rPr>
          <w:ins w:id="659" w:author="Graván Serrano Eduardo" w:date="2020-09-11T17:10:00Z"/>
          <w:rFonts w:asciiTheme="minorHAnsi" w:eastAsiaTheme="minorEastAsia" w:hAnsiTheme="minorHAnsi" w:cstheme="minorBidi"/>
          <w:noProof/>
          <w:szCs w:val="22"/>
          <w:lang w:val="en-GB" w:eastAsia="ja-JP"/>
        </w:rPr>
      </w:pPr>
      <w:ins w:id="66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64. Pestañas del menú principal en la aplicación de escritorio para administradores.</w:t>
        </w:r>
        <w:r>
          <w:rPr>
            <w:noProof/>
            <w:webHidden/>
          </w:rPr>
          <w:tab/>
        </w:r>
        <w:r>
          <w:rPr>
            <w:noProof/>
            <w:webHidden/>
          </w:rPr>
          <w:fldChar w:fldCharType="begin"/>
        </w:r>
        <w:r>
          <w:rPr>
            <w:noProof/>
            <w:webHidden/>
          </w:rPr>
          <w:instrText xml:space="preserve"> PAGEREF _Toc50736885 \h </w:instrText>
        </w:r>
      </w:ins>
      <w:r>
        <w:rPr>
          <w:noProof/>
          <w:webHidden/>
        </w:rPr>
      </w:r>
      <w:r>
        <w:rPr>
          <w:noProof/>
          <w:webHidden/>
        </w:rPr>
        <w:fldChar w:fldCharType="separate"/>
      </w:r>
      <w:ins w:id="661" w:author="Graván Serrano Eduardo" w:date="2020-09-11T17:10:00Z">
        <w:r>
          <w:rPr>
            <w:noProof/>
            <w:webHidden/>
          </w:rPr>
          <w:t>66</w:t>
        </w:r>
        <w:r>
          <w:rPr>
            <w:noProof/>
            <w:webHidden/>
          </w:rPr>
          <w:fldChar w:fldCharType="end"/>
        </w:r>
        <w:r w:rsidRPr="00022179">
          <w:rPr>
            <w:rStyle w:val="Hipervnculo"/>
            <w:noProof/>
          </w:rPr>
          <w:fldChar w:fldCharType="end"/>
        </w:r>
      </w:ins>
    </w:p>
    <w:p w14:paraId="5147B590" w14:textId="4C5D190C" w:rsidR="00346DF4" w:rsidRDefault="00346DF4">
      <w:pPr>
        <w:pStyle w:val="Tabladeilustraciones"/>
        <w:tabs>
          <w:tab w:val="right" w:leader="dot" w:pos="8494"/>
        </w:tabs>
        <w:rPr>
          <w:ins w:id="662" w:author="Graván Serrano Eduardo" w:date="2020-09-11T17:10:00Z"/>
          <w:rFonts w:asciiTheme="minorHAnsi" w:eastAsiaTheme="minorEastAsia" w:hAnsiTheme="minorHAnsi" w:cstheme="minorBidi"/>
          <w:noProof/>
          <w:szCs w:val="22"/>
          <w:lang w:val="en-GB" w:eastAsia="ja-JP"/>
        </w:rPr>
      </w:pPr>
      <w:ins w:id="66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65. Menú de alta de empleado y posibles respuestas de la aplicación.</w:t>
        </w:r>
        <w:r>
          <w:rPr>
            <w:noProof/>
            <w:webHidden/>
          </w:rPr>
          <w:tab/>
        </w:r>
        <w:r>
          <w:rPr>
            <w:noProof/>
            <w:webHidden/>
          </w:rPr>
          <w:fldChar w:fldCharType="begin"/>
        </w:r>
        <w:r>
          <w:rPr>
            <w:noProof/>
            <w:webHidden/>
          </w:rPr>
          <w:instrText xml:space="preserve"> PAGEREF _Toc50736886 \h </w:instrText>
        </w:r>
      </w:ins>
      <w:r>
        <w:rPr>
          <w:noProof/>
          <w:webHidden/>
        </w:rPr>
      </w:r>
      <w:r>
        <w:rPr>
          <w:noProof/>
          <w:webHidden/>
        </w:rPr>
        <w:fldChar w:fldCharType="separate"/>
      </w:r>
      <w:ins w:id="664" w:author="Graván Serrano Eduardo" w:date="2020-09-11T17:10:00Z">
        <w:r>
          <w:rPr>
            <w:noProof/>
            <w:webHidden/>
          </w:rPr>
          <w:t>66</w:t>
        </w:r>
        <w:r>
          <w:rPr>
            <w:noProof/>
            <w:webHidden/>
          </w:rPr>
          <w:fldChar w:fldCharType="end"/>
        </w:r>
        <w:r w:rsidRPr="00022179">
          <w:rPr>
            <w:rStyle w:val="Hipervnculo"/>
            <w:noProof/>
          </w:rPr>
          <w:fldChar w:fldCharType="end"/>
        </w:r>
      </w:ins>
    </w:p>
    <w:p w14:paraId="470D4195" w14:textId="1C3E6B0D" w:rsidR="00346DF4" w:rsidRDefault="00346DF4">
      <w:pPr>
        <w:pStyle w:val="Tabladeilustraciones"/>
        <w:tabs>
          <w:tab w:val="right" w:leader="dot" w:pos="8494"/>
        </w:tabs>
        <w:rPr>
          <w:ins w:id="665" w:author="Graván Serrano Eduardo" w:date="2020-09-11T17:10:00Z"/>
          <w:rFonts w:asciiTheme="minorHAnsi" w:eastAsiaTheme="minorEastAsia" w:hAnsiTheme="minorHAnsi" w:cstheme="minorBidi"/>
          <w:noProof/>
          <w:szCs w:val="22"/>
          <w:lang w:val="en-GB" w:eastAsia="ja-JP"/>
        </w:rPr>
      </w:pPr>
      <w:ins w:id="66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66. Menú de baja de empleado y respuesta correcta del servidor.</w:t>
        </w:r>
        <w:r>
          <w:rPr>
            <w:noProof/>
            <w:webHidden/>
          </w:rPr>
          <w:tab/>
        </w:r>
        <w:r>
          <w:rPr>
            <w:noProof/>
            <w:webHidden/>
          </w:rPr>
          <w:fldChar w:fldCharType="begin"/>
        </w:r>
        <w:r>
          <w:rPr>
            <w:noProof/>
            <w:webHidden/>
          </w:rPr>
          <w:instrText xml:space="preserve"> PAGEREF _Toc50736887 \h </w:instrText>
        </w:r>
      </w:ins>
      <w:r>
        <w:rPr>
          <w:noProof/>
          <w:webHidden/>
        </w:rPr>
      </w:r>
      <w:r>
        <w:rPr>
          <w:noProof/>
          <w:webHidden/>
        </w:rPr>
        <w:fldChar w:fldCharType="separate"/>
      </w:r>
      <w:ins w:id="667" w:author="Graván Serrano Eduardo" w:date="2020-09-11T17:10:00Z">
        <w:r>
          <w:rPr>
            <w:noProof/>
            <w:webHidden/>
          </w:rPr>
          <w:t>66</w:t>
        </w:r>
        <w:r>
          <w:rPr>
            <w:noProof/>
            <w:webHidden/>
          </w:rPr>
          <w:fldChar w:fldCharType="end"/>
        </w:r>
        <w:r w:rsidRPr="00022179">
          <w:rPr>
            <w:rStyle w:val="Hipervnculo"/>
            <w:noProof/>
          </w:rPr>
          <w:fldChar w:fldCharType="end"/>
        </w:r>
      </w:ins>
    </w:p>
    <w:p w14:paraId="6299DD06" w14:textId="42206635" w:rsidR="00346DF4" w:rsidRDefault="00346DF4">
      <w:pPr>
        <w:pStyle w:val="Tabladeilustraciones"/>
        <w:tabs>
          <w:tab w:val="right" w:leader="dot" w:pos="8494"/>
        </w:tabs>
        <w:rPr>
          <w:ins w:id="668" w:author="Graván Serrano Eduardo" w:date="2020-09-11T17:10:00Z"/>
          <w:rFonts w:asciiTheme="minorHAnsi" w:eastAsiaTheme="minorEastAsia" w:hAnsiTheme="minorHAnsi" w:cstheme="minorBidi"/>
          <w:noProof/>
          <w:szCs w:val="22"/>
          <w:lang w:val="en-GB" w:eastAsia="ja-JP"/>
        </w:rPr>
      </w:pPr>
      <w:ins w:id="66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67. Menú de información de usuario y respuesta de la aplicación.</w:t>
        </w:r>
        <w:r>
          <w:rPr>
            <w:noProof/>
            <w:webHidden/>
          </w:rPr>
          <w:tab/>
        </w:r>
        <w:r>
          <w:rPr>
            <w:noProof/>
            <w:webHidden/>
          </w:rPr>
          <w:fldChar w:fldCharType="begin"/>
        </w:r>
        <w:r>
          <w:rPr>
            <w:noProof/>
            <w:webHidden/>
          </w:rPr>
          <w:instrText xml:space="preserve"> PAGEREF _Toc50736888 \h </w:instrText>
        </w:r>
      </w:ins>
      <w:r>
        <w:rPr>
          <w:noProof/>
          <w:webHidden/>
        </w:rPr>
      </w:r>
      <w:r>
        <w:rPr>
          <w:noProof/>
          <w:webHidden/>
        </w:rPr>
        <w:fldChar w:fldCharType="separate"/>
      </w:r>
      <w:ins w:id="670" w:author="Graván Serrano Eduardo" w:date="2020-09-11T17:10:00Z">
        <w:r>
          <w:rPr>
            <w:noProof/>
            <w:webHidden/>
          </w:rPr>
          <w:t>66</w:t>
        </w:r>
        <w:r>
          <w:rPr>
            <w:noProof/>
            <w:webHidden/>
          </w:rPr>
          <w:fldChar w:fldCharType="end"/>
        </w:r>
        <w:r w:rsidRPr="00022179">
          <w:rPr>
            <w:rStyle w:val="Hipervnculo"/>
            <w:noProof/>
          </w:rPr>
          <w:fldChar w:fldCharType="end"/>
        </w:r>
      </w:ins>
    </w:p>
    <w:p w14:paraId="43C11E99" w14:textId="7B338DBF" w:rsidR="00346DF4" w:rsidRDefault="00346DF4">
      <w:pPr>
        <w:pStyle w:val="Tabladeilustraciones"/>
        <w:tabs>
          <w:tab w:val="right" w:leader="dot" w:pos="8494"/>
        </w:tabs>
        <w:rPr>
          <w:ins w:id="671" w:author="Graván Serrano Eduardo" w:date="2020-09-11T17:10:00Z"/>
          <w:rFonts w:asciiTheme="minorHAnsi" w:eastAsiaTheme="minorEastAsia" w:hAnsiTheme="minorHAnsi" w:cstheme="minorBidi"/>
          <w:noProof/>
          <w:szCs w:val="22"/>
          <w:lang w:val="en-GB" w:eastAsia="ja-JP"/>
        </w:rPr>
      </w:pPr>
      <w:ins w:id="67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"_Toc50736889"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68. Posibles respuestas del servidor ante la creación de un nuevo horario para un empleado.</w:t>
        </w:r>
        <w:r>
          <w:rPr>
            <w:noProof/>
            <w:webHidden/>
          </w:rPr>
          <w:tab/>
        </w:r>
        <w:r>
          <w:rPr>
            <w:noProof/>
            <w:webHidden/>
          </w:rPr>
          <w:fldChar w:fldCharType="begin"/>
        </w:r>
        <w:r>
          <w:rPr>
            <w:noProof/>
            <w:webHidden/>
          </w:rPr>
          <w:instrText xml:space="preserve"> PAGEREF _Toc50736889 \h </w:instrText>
        </w:r>
      </w:ins>
      <w:r>
        <w:rPr>
          <w:noProof/>
          <w:webHidden/>
        </w:rPr>
      </w:r>
      <w:r>
        <w:rPr>
          <w:noProof/>
          <w:webHidden/>
        </w:rPr>
        <w:fldChar w:fldCharType="separate"/>
      </w:r>
      <w:ins w:id="673" w:author="Graván Serrano Eduardo" w:date="2020-09-11T17:10:00Z">
        <w:r>
          <w:rPr>
            <w:noProof/>
            <w:webHidden/>
          </w:rPr>
          <w:t>66</w:t>
        </w:r>
        <w:r>
          <w:rPr>
            <w:noProof/>
            <w:webHidden/>
          </w:rPr>
          <w:fldChar w:fldCharType="end"/>
        </w:r>
        <w:r w:rsidRPr="00022179">
          <w:rPr>
            <w:rStyle w:val="Hipervnculo"/>
            <w:noProof/>
          </w:rPr>
          <w:fldChar w:fldCharType="end"/>
        </w:r>
      </w:ins>
    </w:p>
    <w:p w14:paraId="62BFB13E" w14:textId="31759466" w:rsidR="00346DF4" w:rsidRDefault="00346DF4">
      <w:pPr>
        <w:pStyle w:val="Tabladeilustraciones"/>
        <w:tabs>
          <w:tab w:val="right" w:leader="dot" w:pos="8494"/>
        </w:tabs>
        <w:rPr>
          <w:ins w:id="674" w:author="Graván Serrano Eduardo" w:date="2020-09-11T17:10:00Z"/>
          <w:rFonts w:asciiTheme="minorHAnsi" w:eastAsiaTheme="minorEastAsia" w:hAnsiTheme="minorHAnsi" w:cstheme="minorBidi"/>
          <w:noProof/>
          <w:szCs w:val="22"/>
          <w:lang w:val="en-GB" w:eastAsia="ja-JP"/>
        </w:rPr>
      </w:pPr>
      <w:ins w:id="67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69. Menú de eliminación de un horario para un empleado.</w:t>
        </w:r>
        <w:r>
          <w:rPr>
            <w:noProof/>
            <w:webHidden/>
          </w:rPr>
          <w:tab/>
        </w:r>
        <w:r>
          <w:rPr>
            <w:noProof/>
            <w:webHidden/>
          </w:rPr>
          <w:fldChar w:fldCharType="begin"/>
        </w:r>
        <w:r>
          <w:rPr>
            <w:noProof/>
            <w:webHidden/>
          </w:rPr>
          <w:instrText xml:space="preserve"> PAGEREF _Toc50736890 \h </w:instrText>
        </w:r>
      </w:ins>
      <w:r>
        <w:rPr>
          <w:noProof/>
          <w:webHidden/>
        </w:rPr>
      </w:r>
      <w:r>
        <w:rPr>
          <w:noProof/>
          <w:webHidden/>
        </w:rPr>
        <w:fldChar w:fldCharType="separate"/>
      </w:r>
      <w:ins w:id="676" w:author="Graván Serrano Eduardo" w:date="2020-09-11T17:10:00Z">
        <w:r>
          <w:rPr>
            <w:noProof/>
            <w:webHidden/>
          </w:rPr>
          <w:t>66</w:t>
        </w:r>
        <w:r>
          <w:rPr>
            <w:noProof/>
            <w:webHidden/>
          </w:rPr>
          <w:fldChar w:fldCharType="end"/>
        </w:r>
        <w:r w:rsidRPr="00022179">
          <w:rPr>
            <w:rStyle w:val="Hipervnculo"/>
            <w:noProof/>
          </w:rPr>
          <w:fldChar w:fldCharType="end"/>
        </w:r>
      </w:ins>
    </w:p>
    <w:p w14:paraId="6EFF734F" w14:textId="2E505720" w:rsidR="00346DF4" w:rsidRDefault="00346DF4">
      <w:pPr>
        <w:pStyle w:val="Tabladeilustraciones"/>
        <w:tabs>
          <w:tab w:val="right" w:leader="dot" w:pos="8494"/>
        </w:tabs>
        <w:rPr>
          <w:ins w:id="677" w:author="Graván Serrano Eduardo" w:date="2020-09-11T17:10:00Z"/>
          <w:rFonts w:asciiTheme="minorHAnsi" w:eastAsiaTheme="minorEastAsia" w:hAnsiTheme="minorHAnsi" w:cstheme="minorBidi"/>
          <w:noProof/>
          <w:szCs w:val="22"/>
          <w:lang w:val="en-GB" w:eastAsia="ja-JP"/>
        </w:rPr>
      </w:pPr>
      <w:ins w:id="67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70. Menú de consulta de información de horarios de empleados.</w:t>
        </w:r>
        <w:r>
          <w:rPr>
            <w:noProof/>
            <w:webHidden/>
          </w:rPr>
          <w:tab/>
        </w:r>
        <w:r>
          <w:rPr>
            <w:noProof/>
            <w:webHidden/>
          </w:rPr>
          <w:fldChar w:fldCharType="begin"/>
        </w:r>
        <w:r>
          <w:rPr>
            <w:noProof/>
            <w:webHidden/>
          </w:rPr>
          <w:instrText xml:space="preserve"> PAGEREF _Toc50736891 \h </w:instrText>
        </w:r>
      </w:ins>
      <w:r>
        <w:rPr>
          <w:noProof/>
          <w:webHidden/>
        </w:rPr>
      </w:r>
      <w:r>
        <w:rPr>
          <w:noProof/>
          <w:webHidden/>
        </w:rPr>
        <w:fldChar w:fldCharType="separate"/>
      </w:r>
      <w:ins w:id="679" w:author="Graván Serrano Eduardo" w:date="2020-09-11T17:10:00Z">
        <w:r>
          <w:rPr>
            <w:noProof/>
            <w:webHidden/>
          </w:rPr>
          <w:t>66</w:t>
        </w:r>
        <w:r>
          <w:rPr>
            <w:noProof/>
            <w:webHidden/>
          </w:rPr>
          <w:fldChar w:fldCharType="end"/>
        </w:r>
        <w:r w:rsidRPr="00022179">
          <w:rPr>
            <w:rStyle w:val="Hipervnculo"/>
            <w:noProof/>
          </w:rPr>
          <w:fldChar w:fldCharType="end"/>
        </w:r>
      </w:ins>
    </w:p>
    <w:p w14:paraId="58F78B18" w14:textId="7033E0CE" w:rsidR="00346DF4" w:rsidRDefault="00346DF4">
      <w:pPr>
        <w:pStyle w:val="Tabladeilustraciones"/>
        <w:tabs>
          <w:tab w:val="right" w:leader="dot" w:pos="8494"/>
        </w:tabs>
        <w:rPr>
          <w:ins w:id="680" w:author="Graván Serrano Eduardo" w:date="2020-09-11T17:10:00Z"/>
          <w:rFonts w:asciiTheme="minorHAnsi" w:eastAsiaTheme="minorEastAsia" w:hAnsiTheme="minorHAnsi" w:cstheme="minorBidi"/>
          <w:noProof/>
          <w:szCs w:val="22"/>
          <w:lang w:val="en-GB" w:eastAsia="ja-JP"/>
        </w:rPr>
      </w:pPr>
      <w:ins w:id="68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71. Menú de comprobación de asistencia de un empleado.</w:t>
        </w:r>
        <w:r>
          <w:rPr>
            <w:noProof/>
            <w:webHidden/>
          </w:rPr>
          <w:tab/>
        </w:r>
        <w:r>
          <w:rPr>
            <w:noProof/>
            <w:webHidden/>
          </w:rPr>
          <w:fldChar w:fldCharType="begin"/>
        </w:r>
        <w:r>
          <w:rPr>
            <w:noProof/>
            <w:webHidden/>
          </w:rPr>
          <w:instrText xml:space="preserve"> PAGEREF _Toc50736892 \h </w:instrText>
        </w:r>
      </w:ins>
      <w:r>
        <w:rPr>
          <w:noProof/>
          <w:webHidden/>
        </w:rPr>
      </w:r>
      <w:r>
        <w:rPr>
          <w:noProof/>
          <w:webHidden/>
        </w:rPr>
        <w:fldChar w:fldCharType="separate"/>
      </w:r>
      <w:ins w:id="682" w:author="Graván Serrano Eduardo" w:date="2020-09-11T17:10:00Z">
        <w:r>
          <w:rPr>
            <w:noProof/>
            <w:webHidden/>
          </w:rPr>
          <w:t>66</w:t>
        </w:r>
        <w:r>
          <w:rPr>
            <w:noProof/>
            <w:webHidden/>
          </w:rPr>
          <w:fldChar w:fldCharType="end"/>
        </w:r>
        <w:r w:rsidRPr="00022179">
          <w:rPr>
            <w:rStyle w:val="Hipervnculo"/>
            <w:noProof/>
          </w:rPr>
          <w:fldChar w:fldCharType="end"/>
        </w:r>
      </w:ins>
    </w:p>
    <w:p w14:paraId="2B9FF90D" w14:textId="5F3E22CC" w:rsidR="00346DF4" w:rsidRDefault="00346DF4">
      <w:pPr>
        <w:pStyle w:val="Tabladeilustraciones"/>
        <w:tabs>
          <w:tab w:val="right" w:leader="dot" w:pos="8494"/>
        </w:tabs>
        <w:rPr>
          <w:ins w:id="683" w:author="Graván Serrano Eduardo" w:date="2020-09-11T17:10:00Z"/>
          <w:rFonts w:asciiTheme="minorHAnsi" w:eastAsiaTheme="minorEastAsia" w:hAnsiTheme="minorHAnsi" w:cstheme="minorBidi"/>
          <w:noProof/>
          <w:szCs w:val="22"/>
          <w:lang w:val="en-GB" w:eastAsia="ja-JP"/>
        </w:rPr>
      </w:pPr>
      <w:ins w:id="68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72. Posibles respuestas después de rellenar el formulario de análisis de horas de empleados.</w:t>
        </w:r>
        <w:r>
          <w:rPr>
            <w:noProof/>
            <w:webHidden/>
          </w:rPr>
          <w:tab/>
        </w:r>
        <w:r>
          <w:rPr>
            <w:noProof/>
            <w:webHidden/>
          </w:rPr>
          <w:fldChar w:fldCharType="begin"/>
        </w:r>
        <w:r>
          <w:rPr>
            <w:noProof/>
            <w:webHidden/>
          </w:rPr>
          <w:instrText xml:space="preserve"> PAGEREF _Toc50736893 \h </w:instrText>
        </w:r>
      </w:ins>
      <w:r>
        <w:rPr>
          <w:noProof/>
          <w:webHidden/>
        </w:rPr>
      </w:r>
      <w:r>
        <w:rPr>
          <w:noProof/>
          <w:webHidden/>
        </w:rPr>
        <w:fldChar w:fldCharType="separate"/>
      </w:r>
      <w:ins w:id="685" w:author="Graván Serrano Eduardo" w:date="2020-09-11T17:10:00Z">
        <w:r>
          <w:rPr>
            <w:noProof/>
            <w:webHidden/>
          </w:rPr>
          <w:t>66</w:t>
        </w:r>
        <w:r>
          <w:rPr>
            <w:noProof/>
            <w:webHidden/>
          </w:rPr>
          <w:fldChar w:fldCharType="end"/>
        </w:r>
        <w:r w:rsidRPr="00022179">
          <w:rPr>
            <w:rStyle w:val="Hipervnculo"/>
            <w:noProof/>
          </w:rPr>
          <w:fldChar w:fldCharType="end"/>
        </w:r>
      </w:ins>
    </w:p>
    <w:p w14:paraId="33223FB1" w14:textId="32DEF8A5" w:rsidR="00346DF4" w:rsidRDefault="00346DF4">
      <w:pPr>
        <w:pStyle w:val="Tabladeilustraciones"/>
        <w:tabs>
          <w:tab w:val="right" w:leader="dot" w:pos="8494"/>
        </w:tabs>
        <w:rPr>
          <w:ins w:id="686" w:author="Graván Serrano Eduardo" w:date="2020-09-11T17:10:00Z"/>
          <w:rFonts w:asciiTheme="minorHAnsi" w:eastAsiaTheme="minorEastAsia" w:hAnsiTheme="minorHAnsi" w:cstheme="minorBidi"/>
          <w:noProof/>
          <w:szCs w:val="22"/>
          <w:lang w:val="en-GB" w:eastAsia="ja-JP"/>
        </w:rPr>
      </w:pPr>
      <w:ins w:id="68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73. Capturas del panel de login en la aplicación Android.</w:t>
        </w:r>
        <w:r>
          <w:rPr>
            <w:noProof/>
            <w:webHidden/>
          </w:rPr>
          <w:tab/>
        </w:r>
        <w:r>
          <w:rPr>
            <w:noProof/>
            <w:webHidden/>
          </w:rPr>
          <w:fldChar w:fldCharType="begin"/>
        </w:r>
        <w:r>
          <w:rPr>
            <w:noProof/>
            <w:webHidden/>
          </w:rPr>
          <w:instrText xml:space="preserve"> PAGEREF _Toc50736894 \h </w:instrText>
        </w:r>
      </w:ins>
      <w:r>
        <w:rPr>
          <w:noProof/>
          <w:webHidden/>
        </w:rPr>
      </w:r>
      <w:r>
        <w:rPr>
          <w:noProof/>
          <w:webHidden/>
        </w:rPr>
        <w:fldChar w:fldCharType="separate"/>
      </w:r>
      <w:ins w:id="688" w:author="Graván Serrano Eduardo" w:date="2020-09-11T17:10:00Z">
        <w:r>
          <w:rPr>
            <w:noProof/>
            <w:webHidden/>
          </w:rPr>
          <w:t>74</w:t>
        </w:r>
        <w:r>
          <w:rPr>
            <w:noProof/>
            <w:webHidden/>
          </w:rPr>
          <w:fldChar w:fldCharType="end"/>
        </w:r>
        <w:r w:rsidRPr="00022179">
          <w:rPr>
            <w:rStyle w:val="Hipervnculo"/>
            <w:noProof/>
          </w:rPr>
          <w:fldChar w:fldCharType="end"/>
        </w:r>
      </w:ins>
    </w:p>
    <w:p w14:paraId="43F22638" w14:textId="0B880164" w:rsidR="00346DF4" w:rsidRDefault="00346DF4">
      <w:pPr>
        <w:pStyle w:val="Tabladeilustraciones"/>
        <w:tabs>
          <w:tab w:val="right" w:leader="dot" w:pos="8494"/>
        </w:tabs>
        <w:rPr>
          <w:ins w:id="689" w:author="Graván Serrano Eduardo" w:date="2020-09-11T17:10:00Z"/>
          <w:rFonts w:asciiTheme="minorHAnsi" w:eastAsiaTheme="minorEastAsia" w:hAnsiTheme="minorHAnsi" w:cstheme="minorBidi"/>
          <w:noProof/>
          <w:szCs w:val="22"/>
          <w:lang w:val="en-GB" w:eastAsia="ja-JP"/>
        </w:rPr>
      </w:pPr>
      <w:ins w:id="69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74. Menú desplegable dentro de la pantalla principal de la aplicación Android.</w:t>
        </w:r>
        <w:r>
          <w:rPr>
            <w:noProof/>
            <w:webHidden/>
          </w:rPr>
          <w:tab/>
        </w:r>
        <w:r>
          <w:rPr>
            <w:noProof/>
            <w:webHidden/>
          </w:rPr>
          <w:fldChar w:fldCharType="begin"/>
        </w:r>
        <w:r>
          <w:rPr>
            <w:noProof/>
            <w:webHidden/>
          </w:rPr>
          <w:instrText xml:space="preserve"> PAGEREF _Toc50736895 \h </w:instrText>
        </w:r>
      </w:ins>
      <w:r>
        <w:rPr>
          <w:noProof/>
          <w:webHidden/>
        </w:rPr>
      </w:r>
      <w:r>
        <w:rPr>
          <w:noProof/>
          <w:webHidden/>
        </w:rPr>
        <w:fldChar w:fldCharType="separate"/>
      </w:r>
      <w:ins w:id="691" w:author="Graván Serrano Eduardo" w:date="2020-09-11T17:10:00Z">
        <w:r>
          <w:rPr>
            <w:noProof/>
            <w:webHidden/>
          </w:rPr>
          <w:t>75</w:t>
        </w:r>
        <w:r>
          <w:rPr>
            <w:noProof/>
            <w:webHidden/>
          </w:rPr>
          <w:fldChar w:fldCharType="end"/>
        </w:r>
        <w:r w:rsidRPr="00022179">
          <w:rPr>
            <w:rStyle w:val="Hipervnculo"/>
            <w:noProof/>
          </w:rPr>
          <w:fldChar w:fldCharType="end"/>
        </w:r>
      </w:ins>
    </w:p>
    <w:p w14:paraId="3BB0FFAC" w14:textId="35246406" w:rsidR="00346DF4" w:rsidRDefault="00346DF4">
      <w:pPr>
        <w:pStyle w:val="Tabladeilustraciones"/>
        <w:tabs>
          <w:tab w:val="right" w:leader="dot" w:pos="8494"/>
        </w:tabs>
        <w:rPr>
          <w:ins w:id="692" w:author="Graván Serrano Eduardo" w:date="2020-09-11T17:10:00Z"/>
          <w:rFonts w:asciiTheme="minorHAnsi" w:eastAsiaTheme="minorEastAsia" w:hAnsiTheme="minorHAnsi" w:cstheme="minorBidi"/>
          <w:noProof/>
          <w:szCs w:val="22"/>
          <w:lang w:val="en-GB" w:eastAsia="ja-JP"/>
        </w:rPr>
      </w:pPr>
      <w:ins w:id="69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"_Toc50736896"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75. Menú principal de la aplicación Android para usuarios no administradores.</w:t>
        </w:r>
        <w:r>
          <w:rPr>
            <w:noProof/>
            <w:webHidden/>
          </w:rPr>
          <w:tab/>
        </w:r>
        <w:r>
          <w:rPr>
            <w:noProof/>
            <w:webHidden/>
          </w:rPr>
          <w:fldChar w:fldCharType="begin"/>
        </w:r>
        <w:r>
          <w:rPr>
            <w:noProof/>
            <w:webHidden/>
          </w:rPr>
          <w:instrText xml:space="preserve"> PAGEREF _Toc50736896 \h </w:instrText>
        </w:r>
      </w:ins>
      <w:r>
        <w:rPr>
          <w:noProof/>
          <w:webHidden/>
        </w:rPr>
      </w:r>
      <w:r>
        <w:rPr>
          <w:noProof/>
          <w:webHidden/>
        </w:rPr>
        <w:fldChar w:fldCharType="separate"/>
      </w:r>
      <w:ins w:id="694" w:author="Graván Serrano Eduardo" w:date="2020-09-11T17:10:00Z">
        <w:r>
          <w:rPr>
            <w:noProof/>
            <w:webHidden/>
          </w:rPr>
          <w:t>75</w:t>
        </w:r>
        <w:r>
          <w:rPr>
            <w:noProof/>
            <w:webHidden/>
          </w:rPr>
          <w:fldChar w:fldCharType="end"/>
        </w:r>
        <w:r w:rsidRPr="00022179">
          <w:rPr>
            <w:rStyle w:val="Hipervnculo"/>
            <w:noProof/>
          </w:rPr>
          <w:fldChar w:fldCharType="end"/>
        </w:r>
      </w:ins>
    </w:p>
    <w:p w14:paraId="104D2E59" w14:textId="00BDB689" w:rsidR="00346DF4" w:rsidRDefault="00346DF4">
      <w:pPr>
        <w:pStyle w:val="Tabladeilustraciones"/>
        <w:tabs>
          <w:tab w:val="right" w:leader="dot" w:pos="8494"/>
        </w:tabs>
        <w:rPr>
          <w:ins w:id="695" w:author="Graván Serrano Eduardo" w:date="2020-09-11T17:10:00Z"/>
          <w:rFonts w:asciiTheme="minorHAnsi" w:eastAsiaTheme="minorEastAsia" w:hAnsiTheme="minorHAnsi" w:cstheme="minorBidi"/>
          <w:noProof/>
          <w:szCs w:val="22"/>
          <w:lang w:val="en-GB" w:eastAsia="ja-JP"/>
        </w:rPr>
      </w:pPr>
      <w:ins w:id="69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"_Toc50736897"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76. Menú de emulación de etiquetas.</w:t>
        </w:r>
        <w:r>
          <w:rPr>
            <w:noProof/>
            <w:webHidden/>
          </w:rPr>
          <w:tab/>
        </w:r>
        <w:r>
          <w:rPr>
            <w:noProof/>
            <w:webHidden/>
          </w:rPr>
          <w:fldChar w:fldCharType="begin"/>
        </w:r>
        <w:r>
          <w:rPr>
            <w:noProof/>
            <w:webHidden/>
          </w:rPr>
          <w:instrText xml:space="preserve"> PAGEREF _Toc50736897 \h </w:instrText>
        </w:r>
      </w:ins>
      <w:r>
        <w:rPr>
          <w:noProof/>
          <w:webHidden/>
        </w:rPr>
      </w:r>
      <w:r>
        <w:rPr>
          <w:noProof/>
          <w:webHidden/>
        </w:rPr>
        <w:fldChar w:fldCharType="separate"/>
      </w:r>
      <w:ins w:id="697" w:author="Graván Serrano Eduardo" w:date="2020-09-11T17:10:00Z">
        <w:r>
          <w:rPr>
            <w:noProof/>
            <w:webHidden/>
          </w:rPr>
          <w:t>76</w:t>
        </w:r>
        <w:r>
          <w:rPr>
            <w:noProof/>
            <w:webHidden/>
          </w:rPr>
          <w:fldChar w:fldCharType="end"/>
        </w:r>
        <w:r w:rsidRPr="00022179">
          <w:rPr>
            <w:rStyle w:val="Hipervnculo"/>
            <w:noProof/>
          </w:rPr>
          <w:fldChar w:fldCharType="end"/>
        </w:r>
      </w:ins>
    </w:p>
    <w:p w14:paraId="7BF7BD08" w14:textId="7332AFD8" w:rsidR="00346DF4" w:rsidRDefault="00346DF4">
      <w:pPr>
        <w:pStyle w:val="Tabladeilustraciones"/>
        <w:tabs>
          <w:tab w:val="right" w:leader="dot" w:pos="8494"/>
        </w:tabs>
        <w:rPr>
          <w:ins w:id="698" w:author="Graván Serrano Eduardo" w:date="2020-09-11T17:10:00Z"/>
          <w:rFonts w:asciiTheme="minorHAnsi" w:eastAsiaTheme="minorEastAsia" w:hAnsiTheme="minorHAnsi" w:cstheme="minorBidi"/>
          <w:noProof/>
          <w:szCs w:val="22"/>
          <w:lang w:val="en-GB" w:eastAsia="ja-JP"/>
        </w:rPr>
      </w:pPr>
      <w:ins w:id="69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"_Toc50736898"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77. Emulación de etiquetas en proceso.</w:t>
        </w:r>
        <w:r>
          <w:rPr>
            <w:noProof/>
            <w:webHidden/>
          </w:rPr>
          <w:tab/>
        </w:r>
        <w:r>
          <w:rPr>
            <w:noProof/>
            <w:webHidden/>
          </w:rPr>
          <w:fldChar w:fldCharType="begin"/>
        </w:r>
        <w:r>
          <w:rPr>
            <w:noProof/>
            <w:webHidden/>
          </w:rPr>
          <w:instrText xml:space="preserve"> PAGEREF _Toc50736898 \h </w:instrText>
        </w:r>
      </w:ins>
      <w:r>
        <w:rPr>
          <w:noProof/>
          <w:webHidden/>
        </w:rPr>
      </w:r>
      <w:r>
        <w:rPr>
          <w:noProof/>
          <w:webHidden/>
        </w:rPr>
        <w:fldChar w:fldCharType="separate"/>
      </w:r>
      <w:ins w:id="700" w:author="Graván Serrano Eduardo" w:date="2020-09-11T17:10:00Z">
        <w:r>
          <w:rPr>
            <w:noProof/>
            <w:webHidden/>
          </w:rPr>
          <w:t>77</w:t>
        </w:r>
        <w:r>
          <w:rPr>
            <w:noProof/>
            <w:webHidden/>
          </w:rPr>
          <w:fldChar w:fldCharType="end"/>
        </w:r>
        <w:r w:rsidRPr="00022179">
          <w:rPr>
            <w:rStyle w:val="Hipervnculo"/>
            <w:noProof/>
          </w:rPr>
          <w:fldChar w:fldCharType="end"/>
        </w:r>
      </w:ins>
    </w:p>
    <w:p w14:paraId="6A1BDEA7" w14:textId="6A4C84AB" w:rsidR="00346DF4" w:rsidRDefault="00346DF4">
      <w:pPr>
        <w:pStyle w:val="Tabladeilustraciones"/>
        <w:tabs>
          <w:tab w:val="right" w:leader="dot" w:pos="8494"/>
        </w:tabs>
        <w:rPr>
          <w:ins w:id="701" w:author="Graván Serrano Eduardo" w:date="2020-09-11T17:10:00Z"/>
          <w:rFonts w:asciiTheme="minorHAnsi" w:eastAsiaTheme="minorEastAsia" w:hAnsiTheme="minorHAnsi" w:cstheme="minorBidi"/>
          <w:noProof/>
          <w:szCs w:val="22"/>
          <w:lang w:val="en-GB" w:eastAsia="ja-JP"/>
        </w:rPr>
      </w:pPr>
      <w:ins w:id="70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"_Toc50736899"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78. Posibles respuestas ante la emulación de etiquetas.</w:t>
        </w:r>
        <w:r>
          <w:rPr>
            <w:noProof/>
            <w:webHidden/>
          </w:rPr>
          <w:tab/>
        </w:r>
        <w:r>
          <w:rPr>
            <w:noProof/>
            <w:webHidden/>
          </w:rPr>
          <w:fldChar w:fldCharType="begin"/>
        </w:r>
        <w:r>
          <w:rPr>
            <w:noProof/>
            <w:webHidden/>
          </w:rPr>
          <w:instrText xml:space="preserve"> PAGEREF _Toc50736899 \h </w:instrText>
        </w:r>
      </w:ins>
      <w:r>
        <w:rPr>
          <w:noProof/>
          <w:webHidden/>
        </w:rPr>
      </w:r>
      <w:r>
        <w:rPr>
          <w:noProof/>
          <w:webHidden/>
        </w:rPr>
        <w:fldChar w:fldCharType="separate"/>
      </w:r>
      <w:ins w:id="703" w:author="Graván Serrano Eduardo" w:date="2020-09-11T17:10:00Z">
        <w:r>
          <w:rPr>
            <w:noProof/>
            <w:webHidden/>
          </w:rPr>
          <w:t>78</w:t>
        </w:r>
        <w:r>
          <w:rPr>
            <w:noProof/>
            <w:webHidden/>
          </w:rPr>
          <w:fldChar w:fldCharType="end"/>
        </w:r>
        <w:r w:rsidRPr="00022179">
          <w:rPr>
            <w:rStyle w:val="Hipervnculo"/>
            <w:noProof/>
          </w:rPr>
          <w:fldChar w:fldCharType="end"/>
        </w:r>
      </w:ins>
    </w:p>
    <w:p w14:paraId="4A39AB85" w14:textId="4C691056" w:rsidR="00346DF4" w:rsidRDefault="00346DF4">
      <w:pPr>
        <w:pStyle w:val="Tabladeilustraciones"/>
        <w:tabs>
          <w:tab w:val="right" w:leader="dot" w:pos="8494"/>
        </w:tabs>
        <w:rPr>
          <w:ins w:id="704" w:author="Graván Serrano Eduardo" w:date="2020-09-11T17:10:00Z"/>
          <w:rFonts w:asciiTheme="minorHAnsi" w:eastAsiaTheme="minorEastAsia" w:hAnsiTheme="minorHAnsi" w:cstheme="minorBidi"/>
          <w:noProof/>
          <w:szCs w:val="22"/>
          <w:lang w:val="en-GB" w:eastAsia="ja-JP"/>
        </w:rPr>
      </w:pPr>
      <w:ins w:id="70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79. Menú de comprobar horarios para usuarios no administradores en la aplicación Android.</w:t>
        </w:r>
        <w:r>
          <w:rPr>
            <w:noProof/>
            <w:webHidden/>
          </w:rPr>
          <w:tab/>
        </w:r>
        <w:r>
          <w:rPr>
            <w:noProof/>
            <w:webHidden/>
          </w:rPr>
          <w:fldChar w:fldCharType="begin"/>
        </w:r>
        <w:r>
          <w:rPr>
            <w:noProof/>
            <w:webHidden/>
          </w:rPr>
          <w:instrText xml:space="preserve"> PAGEREF _Toc50736900 \h </w:instrText>
        </w:r>
      </w:ins>
      <w:r>
        <w:rPr>
          <w:noProof/>
          <w:webHidden/>
        </w:rPr>
      </w:r>
      <w:r>
        <w:rPr>
          <w:noProof/>
          <w:webHidden/>
        </w:rPr>
        <w:fldChar w:fldCharType="separate"/>
      </w:r>
      <w:ins w:id="706" w:author="Graván Serrano Eduardo" w:date="2020-09-11T17:10:00Z">
        <w:r>
          <w:rPr>
            <w:noProof/>
            <w:webHidden/>
          </w:rPr>
          <w:t>79</w:t>
        </w:r>
        <w:r>
          <w:rPr>
            <w:noProof/>
            <w:webHidden/>
          </w:rPr>
          <w:fldChar w:fldCharType="end"/>
        </w:r>
        <w:r w:rsidRPr="00022179">
          <w:rPr>
            <w:rStyle w:val="Hipervnculo"/>
            <w:noProof/>
          </w:rPr>
          <w:fldChar w:fldCharType="end"/>
        </w:r>
      </w:ins>
    </w:p>
    <w:p w14:paraId="2175FB03" w14:textId="5B620065" w:rsidR="00346DF4" w:rsidRDefault="00346DF4">
      <w:pPr>
        <w:pStyle w:val="Tabladeilustraciones"/>
        <w:tabs>
          <w:tab w:val="right" w:leader="dot" w:pos="8494"/>
        </w:tabs>
        <w:rPr>
          <w:ins w:id="707" w:author="Graván Serrano Eduardo" w:date="2020-09-11T17:10:00Z"/>
          <w:rFonts w:asciiTheme="minorHAnsi" w:eastAsiaTheme="minorEastAsia" w:hAnsiTheme="minorHAnsi" w:cstheme="minorBidi"/>
          <w:noProof/>
          <w:szCs w:val="22"/>
          <w:lang w:val="en-GB" w:eastAsia="ja-JP"/>
        </w:rPr>
      </w:pPr>
      <w:ins w:id="70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80. Posibles respuestas del menú de comprobar horario.</w:t>
        </w:r>
        <w:r>
          <w:rPr>
            <w:noProof/>
            <w:webHidden/>
          </w:rPr>
          <w:tab/>
        </w:r>
        <w:r>
          <w:rPr>
            <w:noProof/>
            <w:webHidden/>
          </w:rPr>
          <w:fldChar w:fldCharType="begin"/>
        </w:r>
        <w:r>
          <w:rPr>
            <w:noProof/>
            <w:webHidden/>
          </w:rPr>
          <w:instrText xml:space="preserve"> PAGEREF _Toc50736901 \h </w:instrText>
        </w:r>
      </w:ins>
      <w:r>
        <w:rPr>
          <w:noProof/>
          <w:webHidden/>
        </w:rPr>
      </w:r>
      <w:r>
        <w:rPr>
          <w:noProof/>
          <w:webHidden/>
        </w:rPr>
        <w:fldChar w:fldCharType="separate"/>
      </w:r>
      <w:ins w:id="709" w:author="Graván Serrano Eduardo" w:date="2020-09-11T17:10:00Z">
        <w:r>
          <w:rPr>
            <w:noProof/>
            <w:webHidden/>
          </w:rPr>
          <w:t>79</w:t>
        </w:r>
        <w:r>
          <w:rPr>
            <w:noProof/>
            <w:webHidden/>
          </w:rPr>
          <w:fldChar w:fldCharType="end"/>
        </w:r>
        <w:r w:rsidRPr="00022179">
          <w:rPr>
            <w:rStyle w:val="Hipervnculo"/>
            <w:noProof/>
          </w:rPr>
          <w:fldChar w:fldCharType="end"/>
        </w:r>
      </w:ins>
    </w:p>
    <w:p w14:paraId="462B78EF" w14:textId="02FF83BC" w:rsidR="00346DF4" w:rsidRDefault="00346DF4">
      <w:pPr>
        <w:pStyle w:val="Tabladeilustraciones"/>
        <w:tabs>
          <w:tab w:val="right" w:leader="dot" w:pos="8494"/>
        </w:tabs>
        <w:rPr>
          <w:ins w:id="710" w:author="Graván Serrano Eduardo" w:date="2020-09-11T17:10:00Z"/>
          <w:rFonts w:asciiTheme="minorHAnsi" w:eastAsiaTheme="minorEastAsia" w:hAnsiTheme="minorHAnsi" w:cstheme="minorBidi"/>
          <w:noProof/>
          <w:szCs w:val="22"/>
          <w:lang w:val="en-GB" w:eastAsia="ja-JP"/>
        </w:rPr>
      </w:pPr>
      <w:ins w:id="71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"_Toc50736902"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81. Menú principal de la aplicación Android para usuarios administradores.</w:t>
        </w:r>
        <w:r>
          <w:rPr>
            <w:noProof/>
            <w:webHidden/>
          </w:rPr>
          <w:tab/>
        </w:r>
        <w:r>
          <w:rPr>
            <w:noProof/>
            <w:webHidden/>
          </w:rPr>
          <w:fldChar w:fldCharType="begin"/>
        </w:r>
        <w:r>
          <w:rPr>
            <w:noProof/>
            <w:webHidden/>
          </w:rPr>
          <w:instrText xml:space="preserve"> PAGEREF _Toc50736902 \h </w:instrText>
        </w:r>
      </w:ins>
      <w:r>
        <w:rPr>
          <w:noProof/>
          <w:webHidden/>
        </w:rPr>
      </w:r>
      <w:r>
        <w:rPr>
          <w:noProof/>
          <w:webHidden/>
        </w:rPr>
        <w:fldChar w:fldCharType="separate"/>
      </w:r>
      <w:ins w:id="712" w:author="Graván Serrano Eduardo" w:date="2020-09-11T17:10:00Z">
        <w:r>
          <w:rPr>
            <w:noProof/>
            <w:webHidden/>
          </w:rPr>
          <w:t>80</w:t>
        </w:r>
        <w:r>
          <w:rPr>
            <w:noProof/>
            <w:webHidden/>
          </w:rPr>
          <w:fldChar w:fldCharType="end"/>
        </w:r>
        <w:r w:rsidRPr="00022179">
          <w:rPr>
            <w:rStyle w:val="Hipervnculo"/>
            <w:noProof/>
          </w:rPr>
          <w:fldChar w:fldCharType="end"/>
        </w:r>
      </w:ins>
    </w:p>
    <w:p w14:paraId="0CCB304F" w14:textId="01C2BC6C" w:rsidR="00346DF4" w:rsidRDefault="00346DF4">
      <w:pPr>
        <w:pStyle w:val="Tabladeilustraciones"/>
        <w:tabs>
          <w:tab w:val="right" w:leader="dot" w:pos="8494"/>
        </w:tabs>
        <w:rPr>
          <w:ins w:id="713" w:author="Graván Serrano Eduardo" w:date="2020-09-11T17:10:00Z"/>
          <w:rFonts w:asciiTheme="minorHAnsi" w:eastAsiaTheme="minorEastAsia" w:hAnsiTheme="minorHAnsi" w:cstheme="minorBidi"/>
          <w:noProof/>
          <w:szCs w:val="22"/>
          <w:lang w:val="en-GB" w:eastAsia="ja-JP"/>
        </w:rPr>
      </w:pPr>
      <w:ins w:id="71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"_Toc50736903"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82. Lectura de etiquetas en proceso.</w:t>
        </w:r>
        <w:r>
          <w:rPr>
            <w:noProof/>
            <w:webHidden/>
          </w:rPr>
          <w:tab/>
        </w:r>
        <w:r>
          <w:rPr>
            <w:noProof/>
            <w:webHidden/>
          </w:rPr>
          <w:fldChar w:fldCharType="begin"/>
        </w:r>
        <w:r>
          <w:rPr>
            <w:noProof/>
            <w:webHidden/>
          </w:rPr>
          <w:instrText xml:space="preserve"> PAGEREF _Toc50736903 \h </w:instrText>
        </w:r>
      </w:ins>
      <w:r>
        <w:rPr>
          <w:noProof/>
          <w:webHidden/>
        </w:rPr>
      </w:r>
      <w:r>
        <w:rPr>
          <w:noProof/>
          <w:webHidden/>
        </w:rPr>
        <w:fldChar w:fldCharType="separate"/>
      </w:r>
      <w:ins w:id="715" w:author="Graván Serrano Eduardo" w:date="2020-09-11T17:10:00Z">
        <w:r>
          <w:rPr>
            <w:noProof/>
            <w:webHidden/>
          </w:rPr>
          <w:t>81</w:t>
        </w:r>
        <w:r>
          <w:rPr>
            <w:noProof/>
            <w:webHidden/>
          </w:rPr>
          <w:fldChar w:fldCharType="end"/>
        </w:r>
        <w:r w:rsidRPr="00022179">
          <w:rPr>
            <w:rStyle w:val="Hipervnculo"/>
            <w:noProof/>
          </w:rPr>
          <w:fldChar w:fldCharType="end"/>
        </w:r>
      </w:ins>
    </w:p>
    <w:p w14:paraId="6A09051D" w14:textId="55E9B7AC" w:rsidR="00346DF4" w:rsidRDefault="00346DF4">
      <w:pPr>
        <w:pStyle w:val="Tabladeilustraciones"/>
        <w:tabs>
          <w:tab w:val="right" w:leader="dot" w:pos="8494"/>
        </w:tabs>
        <w:rPr>
          <w:ins w:id="716" w:author="Graván Serrano Eduardo" w:date="2020-09-11T17:10:00Z"/>
          <w:rFonts w:asciiTheme="minorHAnsi" w:eastAsiaTheme="minorEastAsia" w:hAnsiTheme="minorHAnsi" w:cstheme="minorBidi"/>
          <w:noProof/>
          <w:szCs w:val="22"/>
          <w:lang w:val="en-GB" w:eastAsia="ja-JP"/>
        </w:rPr>
      </w:pPr>
      <w:ins w:id="717" w:author="Graván Serrano Eduardo" w:date="2020-09-11T17:10:00Z">
        <w:r w:rsidRPr="00022179">
          <w:rPr>
            <w:rStyle w:val="Hipervnculo"/>
            <w:noProof/>
          </w:rPr>
          <w:lastRenderedPageBreak/>
          <w:fldChar w:fldCharType="begin"/>
        </w:r>
        <w:r w:rsidRPr="00022179">
          <w:rPr>
            <w:rStyle w:val="Hipervnculo"/>
            <w:noProof/>
          </w:rPr>
          <w:instrText xml:space="preserve"> </w:instrText>
        </w:r>
        <w:r>
          <w:rPr>
            <w:noProof/>
          </w:rPr>
          <w:instrText>HYPERLINK "C:\\Users\\Edu\\Desktop\\TFG\\Documentacion\\Memoria TFG_v2.docx" \l "_Toc50736904"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83. Mensajes de fichaje correcto en la aplicación.</w:t>
        </w:r>
        <w:r>
          <w:rPr>
            <w:noProof/>
            <w:webHidden/>
          </w:rPr>
          <w:tab/>
        </w:r>
        <w:r>
          <w:rPr>
            <w:noProof/>
            <w:webHidden/>
          </w:rPr>
          <w:fldChar w:fldCharType="begin"/>
        </w:r>
        <w:r>
          <w:rPr>
            <w:noProof/>
            <w:webHidden/>
          </w:rPr>
          <w:instrText xml:space="preserve"> PAGEREF _Toc50736904 \h </w:instrText>
        </w:r>
      </w:ins>
      <w:r>
        <w:rPr>
          <w:noProof/>
          <w:webHidden/>
        </w:rPr>
      </w:r>
      <w:r>
        <w:rPr>
          <w:noProof/>
          <w:webHidden/>
        </w:rPr>
        <w:fldChar w:fldCharType="separate"/>
      </w:r>
      <w:ins w:id="718" w:author="Graván Serrano Eduardo" w:date="2020-09-11T17:10:00Z">
        <w:r>
          <w:rPr>
            <w:noProof/>
            <w:webHidden/>
          </w:rPr>
          <w:t>81</w:t>
        </w:r>
        <w:r>
          <w:rPr>
            <w:noProof/>
            <w:webHidden/>
          </w:rPr>
          <w:fldChar w:fldCharType="end"/>
        </w:r>
        <w:r w:rsidRPr="00022179">
          <w:rPr>
            <w:rStyle w:val="Hipervnculo"/>
            <w:noProof/>
          </w:rPr>
          <w:fldChar w:fldCharType="end"/>
        </w:r>
      </w:ins>
    </w:p>
    <w:p w14:paraId="77160F23" w14:textId="71785719" w:rsidR="00346DF4" w:rsidRDefault="00346DF4">
      <w:pPr>
        <w:pStyle w:val="Tabladeilustraciones"/>
        <w:tabs>
          <w:tab w:val="right" w:leader="dot" w:pos="8494"/>
        </w:tabs>
        <w:rPr>
          <w:ins w:id="719" w:author="Graván Serrano Eduardo" w:date="2020-09-11T17:10:00Z"/>
          <w:rFonts w:asciiTheme="minorHAnsi" w:eastAsiaTheme="minorEastAsia" w:hAnsiTheme="minorHAnsi" w:cstheme="minorBidi"/>
          <w:noProof/>
          <w:szCs w:val="22"/>
          <w:lang w:val="en-GB" w:eastAsia="ja-JP"/>
        </w:rPr>
      </w:pPr>
      <w:ins w:id="72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84. Mensajes de fichaje erróneo en la aplicación.</w:t>
        </w:r>
        <w:r>
          <w:rPr>
            <w:noProof/>
            <w:webHidden/>
          </w:rPr>
          <w:tab/>
        </w:r>
        <w:r>
          <w:rPr>
            <w:noProof/>
            <w:webHidden/>
          </w:rPr>
          <w:fldChar w:fldCharType="begin"/>
        </w:r>
        <w:r>
          <w:rPr>
            <w:noProof/>
            <w:webHidden/>
          </w:rPr>
          <w:instrText xml:space="preserve"> PAGEREF _Toc50736905 \h </w:instrText>
        </w:r>
      </w:ins>
      <w:r>
        <w:rPr>
          <w:noProof/>
          <w:webHidden/>
        </w:rPr>
      </w:r>
      <w:r>
        <w:rPr>
          <w:noProof/>
          <w:webHidden/>
        </w:rPr>
        <w:fldChar w:fldCharType="separate"/>
      </w:r>
      <w:ins w:id="721" w:author="Graván Serrano Eduardo" w:date="2020-09-11T17:10:00Z">
        <w:r>
          <w:rPr>
            <w:noProof/>
            <w:webHidden/>
          </w:rPr>
          <w:t>82</w:t>
        </w:r>
        <w:r>
          <w:rPr>
            <w:noProof/>
            <w:webHidden/>
          </w:rPr>
          <w:fldChar w:fldCharType="end"/>
        </w:r>
        <w:r w:rsidRPr="00022179">
          <w:rPr>
            <w:rStyle w:val="Hipervnculo"/>
            <w:noProof/>
          </w:rPr>
          <w:fldChar w:fldCharType="end"/>
        </w:r>
      </w:ins>
    </w:p>
    <w:p w14:paraId="244F973F" w14:textId="1DA59B13" w:rsidR="00346DF4" w:rsidRDefault="00346DF4">
      <w:pPr>
        <w:pStyle w:val="Tabladeilustraciones"/>
        <w:tabs>
          <w:tab w:val="right" w:leader="dot" w:pos="8494"/>
        </w:tabs>
        <w:rPr>
          <w:ins w:id="722" w:author="Graván Serrano Eduardo" w:date="2020-09-11T17:10:00Z"/>
          <w:rFonts w:asciiTheme="minorHAnsi" w:eastAsiaTheme="minorEastAsia" w:hAnsiTheme="minorHAnsi" w:cstheme="minorBidi"/>
          <w:noProof/>
          <w:szCs w:val="22"/>
          <w:lang w:val="en-GB" w:eastAsia="ja-JP"/>
        </w:rPr>
      </w:pPr>
      <w:ins w:id="72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85. Menú de registro de nuevos empleados para usuarios administradores.</w:t>
        </w:r>
        <w:r>
          <w:rPr>
            <w:noProof/>
            <w:webHidden/>
          </w:rPr>
          <w:tab/>
        </w:r>
        <w:r>
          <w:rPr>
            <w:noProof/>
            <w:webHidden/>
          </w:rPr>
          <w:fldChar w:fldCharType="begin"/>
        </w:r>
        <w:r>
          <w:rPr>
            <w:noProof/>
            <w:webHidden/>
          </w:rPr>
          <w:instrText xml:space="preserve"> PAGEREF _Toc50736906 \h </w:instrText>
        </w:r>
      </w:ins>
      <w:r>
        <w:rPr>
          <w:noProof/>
          <w:webHidden/>
        </w:rPr>
      </w:r>
      <w:r>
        <w:rPr>
          <w:noProof/>
          <w:webHidden/>
        </w:rPr>
        <w:fldChar w:fldCharType="separate"/>
      </w:r>
      <w:ins w:id="724" w:author="Graván Serrano Eduardo" w:date="2020-09-11T17:10:00Z">
        <w:r>
          <w:rPr>
            <w:noProof/>
            <w:webHidden/>
          </w:rPr>
          <w:t>83</w:t>
        </w:r>
        <w:r>
          <w:rPr>
            <w:noProof/>
            <w:webHidden/>
          </w:rPr>
          <w:fldChar w:fldCharType="end"/>
        </w:r>
        <w:r w:rsidRPr="00022179">
          <w:rPr>
            <w:rStyle w:val="Hipervnculo"/>
            <w:noProof/>
          </w:rPr>
          <w:fldChar w:fldCharType="end"/>
        </w:r>
      </w:ins>
    </w:p>
    <w:p w14:paraId="1C6A0429" w14:textId="7A51C610" w:rsidR="00346DF4" w:rsidRDefault="00346DF4">
      <w:pPr>
        <w:pStyle w:val="Tabladeilustraciones"/>
        <w:tabs>
          <w:tab w:val="right" w:leader="dot" w:pos="8494"/>
        </w:tabs>
        <w:rPr>
          <w:ins w:id="725" w:author="Graván Serrano Eduardo" w:date="2020-09-11T17:10:00Z"/>
          <w:rFonts w:asciiTheme="minorHAnsi" w:eastAsiaTheme="minorEastAsia" w:hAnsiTheme="minorHAnsi" w:cstheme="minorBidi"/>
          <w:noProof/>
          <w:szCs w:val="22"/>
          <w:lang w:val="en-GB" w:eastAsia="ja-JP"/>
        </w:rPr>
      </w:pPr>
      <w:ins w:id="72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86. Posibles errores a la hora de rellenar el formulario de registro de nuevos empleados.</w:t>
        </w:r>
        <w:r>
          <w:rPr>
            <w:noProof/>
            <w:webHidden/>
          </w:rPr>
          <w:tab/>
        </w:r>
        <w:r>
          <w:rPr>
            <w:noProof/>
            <w:webHidden/>
          </w:rPr>
          <w:fldChar w:fldCharType="begin"/>
        </w:r>
        <w:r>
          <w:rPr>
            <w:noProof/>
            <w:webHidden/>
          </w:rPr>
          <w:instrText xml:space="preserve"> PAGEREF _Toc50736907 \h </w:instrText>
        </w:r>
      </w:ins>
      <w:r>
        <w:rPr>
          <w:noProof/>
          <w:webHidden/>
        </w:rPr>
      </w:r>
      <w:r>
        <w:rPr>
          <w:noProof/>
          <w:webHidden/>
        </w:rPr>
        <w:fldChar w:fldCharType="separate"/>
      </w:r>
      <w:ins w:id="727" w:author="Graván Serrano Eduardo" w:date="2020-09-11T17:10:00Z">
        <w:r>
          <w:rPr>
            <w:noProof/>
            <w:webHidden/>
          </w:rPr>
          <w:t>83</w:t>
        </w:r>
        <w:r>
          <w:rPr>
            <w:noProof/>
            <w:webHidden/>
          </w:rPr>
          <w:fldChar w:fldCharType="end"/>
        </w:r>
        <w:r w:rsidRPr="00022179">
          <w:rPr>
            <w:rStyle w:val="Hipervnculo"/>
            <w:noProof/>
          </w:rPr>
          <w:fldChar w:fldCharType="end"/>
        </w:r>
      </w:ins>
    </w:p>
    <w:p w14:paraId="2A2E5C2F" w14:textId="7F5AF213" w:rsidR="00346DF4" w:rsidRDefault="00346DF4">
      <w:pPr>
        <w:pStyle w:val="Tabladeilustraciones"/>
        <w:tabs>
          <w:tab w:val="right" w:leader="dot" w:pos="8494"/>
        </w:tabs>
        <w:rPr>
          <w:ins w:id="728" w:author="Graván Serrano Eduardo" w:date="2020-09-11T17:10:00Z"/>
          <w:rFonts w:asciiTheme="minorHAnsi" w:eastAsiaTheme="minorEastAsia" w:hAnsiTheme="minorHAnsi" w:cstheme="minorBidi"/>
          <w:noProof/>
          <w:szCs w:val="22"/>
          <w:lang w:val="en-GB" w:eastAsia="ja-JP"/>
        </w:rPr>
      </w:pPr>
      <w:ins w:id="72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"_Toc50736908"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87. Posibles respuestas del servidor ante el intento de creación de un nuevo empleado a través de la aplicación Android.</w:t>
        </w:r>
        <w:r>
          <w:rPr>
            <w:noProof/>
            <w:webHidden/>
          </w:rPr>
          <w:tab/>
        </w:r>
        <w:r>
          <w:rPr>
            <w:noProof/>
            <w:webHidden/>
          </w:rPr>
          <w:fldChar w:fldCharType="begin"/>
        </w:r>
        <w:r>
          <w:rPr>
            <w:noProof/>
            <w:webHidden/>
          </w:rPr>
          <w:instrText xml:space="preserve"> PAGEREF _Toc50736908 \h </w:instrText>
        </w:r>
      </w:ins>
      <w:r>
        <w:rPr>
          <w:noProof/>
          <w:webHidden/>
        </w:rPr>
      </w:r>
      <w:r>
        <w:rPr>
          <w:noProof/>
          <w:webHidden/>
        </w:rPr>
        <w:fldChar w:fldCharType="separate"/>
      </w:r>
      <w:ins w:id="730" w:author="Graván Serrano Eduardo" w:date="2020-09-11T17:10:00Z">
        <w:r>
          <w:rPr>
            <w:noProof/>
            <w:webHidden/>
          </w:rPr>
          <w:t>84</w:t>
        </w:r>
        <w:r>
          <w:rPr>
            <w:noProof/>
            <w:webHidden/>
          </w:rPr>
          <w:fldChar w:fldCharType="end"/>
        </w:r>
        <w:r w:rsidRPr="00022179">
          <w:rPr>
            <w:rStyle w:val="Hipervnculo"/>
            <w:noProof/>
          </w:rPr>
          <w:fldChar w:fldCharType="end"/>
        </w:r>
      </w:ins>
    </w:p>
    <w:p w14:paraId="4F932EE5" w14:textId="7E0B481B" w:rsidR="00346DF4" w:rsidRDefault="00346DF4">
      <w:pPr>
        <w:pStyle w:val="Tabladeilustraciones"/>
        <w:tabs>
          <w:tab w:val="right" w:leader="dot" w:pos="8494"/>
        </w:tabs>
        <w:rPr>
          <w:ins w:id="731" w:author="Graván Serrano Eduardo" w:date="2020-09-11T17:10:00Z"/>
          <w:rFonts w:asciiTheme="minorHAnsi" w:eastAsiaTheme="minorEastAsia" w:hAnsiTheme="minorHAnsi" w:cstheme="minorBidi"/>
          <w:noProof/>
          <w:szCs w:val="22"/>
          <w:lang w:val="en-GB" w:eastAsia="ja-JP"/>
        </w:rPr>
      </w:pPr>
      <w:ins w:id="73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"_Toc50736909"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88. Pantalla de login en la aplicación de escritorio.</w:t>
        </w:r>
        <w:r>
          <w:rPr>
            <w:noProof/>
            <w:webHidden/>
          </w:rPr>
          <w:tab/>
        </w:r>
        <w:r>
          <w:rPr>
            <w:noProof/>
            <w:webHidden/>
          </w:rPr>
          <w:fldChar w:fldCharType="begin"/>
        </w:r>
        <w:r>
          <w:rPr>
            <w:noProof/>
            <w:webHidden/>
          </w:rPr>
          <w:instrText xml:space="preserve"> PAGEREF _Toc50736909 \h </w:instrText>
        </w:r>
      </w:ins>
      <w:r>
        <w:rPr>
          <w:noProof/>
          <w:webHidden/>
        </w:rPr>
      </w:r>
      <w:r>
        <w:rPr>
          <w:noProof/>
          <w:webHidden/>
        </w:rPr>
        <w:fldChar w:fldCharType="separate"/>
      </w:r>
      <w:ins w:id="733" w:author="Graván Serrano Eduardo" w:date="2020-09-11T17:10:00Z">
        <w:r>
          <w:rPr>
            <w:noProof/>
            <w:webHidden/>
          </w:rPr>
          <w:t>85</w:t>
        </w:r>
        <w:r>
          <w:rPr>
            <w:noProof/>
            <w:webHidden/>
          </w:rPr>
          <w:fldChar w:fldCharType="end"/>
        </w:r>
        <w:r w:rsidRPr="00022179">
          <w:rPr>
            <w:rStyle w:val="Hipervnculo"/>
            <w:noProof/>
          </w:rPr>
          <w:fldChar w:fldCharType="end"/>
        </w:r>
      </w:ins>
    </w:p>
    <w:p w14:paraId="5C7AED64" w14:textId="4AB6734A" w:rsidR="00346DF4" w:rsidRDefault="00346DF4">
      <w:pPr>
        <w:pStyle w:val="Tabladeilustraciones"/>
        <w:tabs>
          <w:tab w:val="right" w:leader="dot" w:pos="8494"/>
        </w:tabs>
        <w:rPr>
          <w:ins w:id="734" w:author="Graván Serrano Eduardo" w:date="2020-09-11T17:10:00Z"/>
          <w:rFonts w:asciiTheme="minorHAnsi" w:eastAsiaTheme="minorEastAsia" w:hAnsiTheme="minorHAnsi" w:cstheme="minorBidi"/>
          <w:noProof/>
          <w:szCs w:val="22"/>
          <w:lang w:val="en-GB" w:eastAsia="ja-JP"/>
        </w:rPr>
      </w:pPr>
      <w:ins w:id="73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89. Mensajes de error ante el inicio de sesión en la aplicación de escritorio.</w:t>
        </w:r>
        <w:r>
          <w:rPr>
            <w:noProof/>
            <w:webHidden/>
          </w:rPr>
          <w:tab/>
        </w:r>
        <w:r>
          <w:rPr>
            <w:noProof/>
            <w:webHidden/>
          </w:rPr>
          <w:fldChar w:fldCharType="begin"/>
        </w:r>
        <w:r>
          <w:rPr>
            <w:noProof/>
            <w:webHidden/>
          </w:rPr>
          <w:instrText xml:space="preserve"> PAGEREF _Toc50736910 \h </w:instrText>
        </w:r>
      </w:ins>
      <w:r>
        <w:rPr>
          <w:noProof/>
          <w:webHidden/>
        </w:rPr>
      </w:r>
      <w:r>
        <w:rPr>
          <w:noProof/>
          <w:webHidden/>
        </w:rPr>
        <w:fldChar w:fldCharType="separate"/>
      </w:r>
      <w:ins w:id="736" w:author="Graván Serrano Eduardo" w:date="2020-09-11T17:10:00Z">
        <w:r>
          <w:rPr>
            <w:noProof/>
            <w:webHidden/>
          </w:rPr>
          <w:t>85</w:t>
        </w:r>
        <w:r>
          <w:rPr>
            <w:noProof/>
            <w:webHidden/>
          </w:rPr>
          <w:fldChar w:fldCharType="end"/>
        </w:r>
        <w:r w:rsidRPr="00022179">
          <w:rPr>
            <w:rStyle w:val="Hipervnculo"/>
            <w:noProof/>
          </w:rPr>
          <w:fldChar w:fldCharType="end"/>
        </w:r>
      </w:ins>
    </w:p>
    <w:p w14:paraId="72F20C3D" w14:textId="2CDA411A" w:rsidR="00346DF4" w:rsidRDefault="00346DF4">
      <w:pPr>
        <w:pStyle w:val="Tabladeilustraciones"/>
        <w:tabs>
          <w:tab w:val="right" w:leader="dot" w:pos="8494"/>
        </w:tabs>
        <w:rPr>
          <w:ins w:id="737" w:author="Graván Serrano Eduardo" w:date="2020-09-11T17:10:00Z"/>
          <w:rFonts w:asciiTheme="minorHAnsi" w:eastAsiaTheme="minorEastAsia" w:hAnsiTheme="minorHAnsi" w:cstheme="minorBidi"/>
          <w:noProof/>
          <w:szCs w:val="22"/>
          <w:lang w:val="en-GB" w:eastAsia="ja-JP"/>
        </w:rPr>
      </w:pPr>
      <w:ins w:id="73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"_Toc50736911"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90. Mensaje de inicio de sesión correcto en la aplicación de escritorio.</w:t>
        </w:r>
        <w:r>
          <w:rPr>
            <w:noProof/>
            <w:webHidden/>
          </w:rPr>
          <w:tab/>
        </w:r>
        <w:r>
          <w:rPr>
            <w:noProof/>
            <w:webHidden/>
          </w:rPr>
          <w:fldChar w:fldCharType="begin"/>
        </w:r>
        <w:r>
          <w:rPr>
            <w:noProof/>
            <w:webHidden/>
          </w:rPr>
          <w:instrText xml:space="preserve"> PAGEREF _Toc50736911 \h </w:instrText>
        </w:r>
      </w:ins>
      <w:r>
        <w:rPr>
          <w:noProof/>
          <w:webHidden/>
        </w:rPr>
      </w:r>
      <w:r>
        <w:rPr>
          <w:noProof/>
          <w:webHidden/>
        </w:rPr>
        <w:fldChar w:fldCharType="separate"/>
      </w:r>
      <w:ins w:id="739" w:author="Graván Serrano Eduardo" w:date="2020-09-11T17:10:00Z">
        <w:r>
          <w:rPr>
            <w:noProof/>
            <w:webHidden/>
          </w:rPr>
          <w:t>85</w:t>
        </w:r>
        <w:r>
          <w:rPr>
            <w:noProof/>
            <w:webHidden/>
          </w:rPr>
          <w:fldChar w:fldCharType="end"/>
        </w:r>
        <w:r w:rsidRPr="00022179">
          <w:rPr>
            <w:rStyle w:val="Hipervnculo"/>
            <w:noProof/>
          </w:rPr>
          <w:fldChar w:fldCharType="end"/>
        </w:r>
      </w:ins>
    </w:p>
    <w:p w14:paraId="4ACC641D" w14:textId="41BB5195" w:rsidR="00346DF4" w:rsidRDefault="00346DF4">
      <w:pPr>
        <w:pStyle w:val="Tabladeilustraciones"/>
        <w:tabs>
          <w:tab w:val="right" w:leader="dot" w:pos="8494"/>
        </w:tabs>
        <w:rPr>
          <w:ins w:id="740" w:author="Graván Serrano Eduardo" w:date="2020-09-11T17:10:00Z"/>
          <w:rFonts w:asciiTheme="minorHAnsi" w:eastAsiaTheme="minorEastAsia" w:hAnsiTheme="minorHAnsi" w:cstheme="minorBidi"/>
          <w:noProof/>
          <w:szCs w:val="22"/>
          <w:lang w:val="en-GB" w:eastAsia="ja-JP"/>
        </w:rPr>
      </w:pPr>
      <w:ins w:id="74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91. Pestañas del menú principal en la aplicación de escritorio para administradores.</w:t>
        </w:r>
        <w:r>
          <w:rPr>
            <w:noProof/>
            <w:webHidden/>
          </w:rPr>
          <w:tab/>
        </w:r>
        <w:r>
          <w:rPr>
            <w:noProof/>
            <w:webHidden/>
          </w:rPr>
          <w:fldChar w:fldCharType="begin"/>
        </w:r>
        <w:r>
          <w:rPr>
            <w:noProof/>
            <w:webHidden/>
          </w:rPr>
          <w:instrText xml:space="preserve"> PAGEREF _Toc50736912 \h </w:instrText>
        </w:r>
      </w:ins>
      <w:r>
        <w:rPr>
          <w:noProof/>
          <w:webHidden/>
        </w:rPr>
      </w:r>
      <w:r>
        <w:rPr>
          <w:noProof/>
          <w:webHidden/>
        </w:rPr>
        <w:fldChar w:fldCharType="separate"/>
      </w:r>
      <w:ins w:id="742" w:author="Graván Serrano Eduardo" w:date="2020-09-11T17:10:00Z">
        <w:r>
          <w:rPr>
            <w:noProof/>
            <w:webHidden/>
          </w:rPr>
          <w:t>86</w:t>
        </w:r>
        <w:r>
          <w:rPr>
            <w:noProof/>
            <w:webHidden/>
          </w:rPr>
          <w:fldChar w:fldCharType="end"/>
        </w:r>
        <w:r w:rsidRPr="00022179">
          <w:rPr>
            <w:rStyle w:val="Hipervnculo"/>
            <w:noProof/>
          </w:rPr>
          <w:fldChar w:fldCharType="end"/>
        </w:r>
      </w:ins>
    </w:p>
    <w:p w14:paraId="1E29925D" w14:textId="0535089A" w:rsidR="00346DF4" w:rsidRDefault="00346DF4">
      <w:pPr>
        <w:pStyle w:val="Tabladeilustraciones"/>
        <w:tabs>
          <w:tab w:val="right" w:leader="dot" w:pos="8494"/>
        </w:tabs>
        <w:rPr>
          <w:ins w:id="743" w:author="Graván Serrano Eduardo" w:date="2020-09-11T17:10:00Z"/>
          <w:rFonts w:asciiTheme="minorHAnsi" w:eastAsiaTheme="minorEastAsia" w:hAnsiTheme="minorHAnsi" w:cstheme="minorBidi"/>
          <w:noProof/>
          <w:szCs w:val="22"/>
          <w:lang w:val="en-GB" w:eastAsia="ja-JP"/>
        </w:rPr>
      </w:pPr>
      <w:ins w:id="74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92. Menú de alta de empleado y posibles respuestas de la aplicación.</w:t>
        </w:r>
        <w:r>
          <w:rPr>
            <w:noProof/>
            <w:webHidden/>
          </w:rPr>
          <w:tab/>
        </w:r>
        <w:r>
          <w:rPr>
            <w:noProof/>
            <w:webHidden/>
          </w:rPr>
          <w:fldChar w:fldCharType="begin"/>
        </w:r>
        <w:r>
          <w:rPr>
            <w:noProof/>
            <w:webHidden/>
          </w:rPr>
          <w:instrText xml:space="preserve"> PAGEREF _Toc50736913 \h </w:instrText>
        </w:r>
      </w:ins>
      <w:r>
        <w:rPr>
          <w:noProof/>
          <w:webHidden/>
        </w:rPr>
      </w:r>
      <w:r>
        <w:rPr>
          <w:noProof/>
          <w:webHidden/>
        </w:rPr>
        <w:fldChar w:fldCharType="separate"/>
      </w:r>
      <w:ins w:id="745" w:author="Graván Serrano Eduardo" w:date="2020-09-11T17:10:00Z">
        <w:r>
          <w:rPr>
            <w:noProof/>
            <w:webHidden/>
          </w:rPr>
          <w:t>87</w:t>
        </w:r>
        <w:r>
          <w:rPr>
            <w:noProof/>
            <w:webHidden/>
          </w:rPr>
          <w:fldChar w:fldCharType="end"/>
        </w:r>
        <w:r w:rsidRPr="00022179">
          <w:rPr>
            <w:rStyle w:val="Hipervnculo"/>
            <w:noProof/>
          </w:rPr>
          <w:fldChar w:fldCharType="end"/>
        </w:r>
      </w:ins>
    </w:p>
    <w:p w14:paraId="3BE0CDDB" w14:textId="4324BD8A" w:rsidR="00346DF4" w:rsidRDefault="00346DF4">
      <w:pPr>
        <w:pStyle w:val="Tabladeilustraciones"/>
        <w:tabs>
          <w:tab w:val="right" w:leader="dot" w:pos="8494"/>
        </w:tabs>
        <w:rPr>
          <w:ins w:id="746" w:author="Graván Serrano Eduardo" w:date="2020-09-11T17:10:00Z"/>
          <w:rFonts w:asciiTheme="minorHAnsi" w:eastAsiaTheme="minorEastAsia" w:hAnsiTheme="minorHAnsi" w:cstheme="minorBidi"/>
          <w:noProof/>
          <w:szCs w:val="22"/>
          <w:lang w:val="en-GB" w:eastAsia="ja-JP"/>
        </w:rPr>
      </w:pPr>
      <w:ins w:id="74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93. Menú de baja de empleado y respuesta correcta del servidor.</w:t>
        </w:r>
        <w:r>
          <w:rPr>
            <w:noProof/>
            <w:webHidden/>
          </w:rPr>
          <w:tab/>
        </w:r>
        <w:r>
          <w:rPr>
            <w:noProof/>
            <w:webHidden/>
          </w:rPr>
          <w:fldChar w:fldCharType="begin"/>
        </w:r>
        <w:r>
          <w:rPr>
            <w:noProof/>
            <w:webHidden/>
          </w:rPr>
          <w:instrText xml:space="preserve"> PAGEREF _Toc50736914 \h </w:instrText>
        </w:r>
      </w:ins>
      <w:r>
        <w:rPr>
          <w:noProof/>
          <w:webHidden/>
        </w:rPr>
      </w:r>
      <w:r>
        <w:rPr>
          <w:noProof/>
          <w:webHidden/>
        </w:rPr>
        <w:fldChar w:fldCharType="separate"/>
      </w:r>
      <w:ins w:id="748" w:author="Graván Serrano Eduardo" w:date="2020-09-11T17:10:00Z">
        <w:r>
          <w:rPr>
            <w:noProof/>
            <w:webHidden/>
          </w:rPr>
          <w:t>87</w:t>
        </w:r>
        <w:r>
          <w:rPr>
            <w:noProof/>
            <w:webHidden/>
          </w:rPr>
          <w:fldChar w:fldCharType="end"/>
        </w:r>
        <w:r w:rsidRPr="00022179">
          <w:rPr>
            <w:rStyle w:val="Hipervnculo"/>
            <w:noProof/>
          </w:rPr>
          <w:fldChar w:fldCharType="end"/>
        </w:r>
      </w:ins>
    </w:p>
    <w:p w14:paraId="3A461CC1" w14:textId="5A7F1C00" w:rsidR="00346DF4" w:rsidRDefault="00346DF4">
      <w:pPr>
        <w:pStyle w:val="Tabladeilustraciones"/>
        <w:tabs>
          <w:tab w:val="right" w:leader="dot" w:pos="8494"/>
        </w:tabs>
        <w:rPr>
          <w:ins w:id="749" w:author="Graván Serrano Eduardo" w:date="2020-09-11T17:10:00Z"/>
          <w:rFonts w:asciiTheme="minorHAnsi" w:eastAsiaTheme="minorEastAsia" w:hAnsiTheme="minorHAnsi" w:cstheme="minorBidi"/>
          <w:noProof/>
          <w:szCs w:val="22"/>
          <w:lang w:val="en-GB" w:eastAsia="ja-JP"/>
        </w:rPr>
      </w:pPr>
      <w:ins w:id="750"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"_Toc50736915"</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94. Menú de información de usuario y respuesta de la aplicación.</w:t>
        </w:r>
        <w:r>
          <w:rPr>
            <w:noProof/>
            <w:webHidden/>
          </w:rPr>
          <w:tab/>
        </w:r>
        <w:r>
          <w:rPr>
            <w:noProof/>
            <w:webHidden/>
          </w:rPr>
          <w:fldChar w:fldCharType="begin"/>
        </w:r>
        <w:r>
          <w:rPr>
            <w:noProof/>
            <w:webHidden/>
          </w:rPr>
          <w:instrText xml:space="preserve"> PAGEREF _Toc50736915 \h </w:instrText>
        </w:r>
      </w:ins>
      <w:r>
        <w:rPr>
          <w:noProof/>
          <w:webHidden/>
        </w:rPr>
      </w:r>
      <w:r>
        <w:rPr>
          <w:noProof/>
          <w:webHidden/>
        </w:rPr>
        <w:fldChar w:fldCharType="separate"/>
      </w:r>
      <w:ins w:id="751" w:author="Graván Serrano Eduardo" w:date="2020-09-11T17:10:00Z">
        <w:r>
          <w:rPr>
            <w:noProof/>
            <w:webHidden/>
          </w:rPr>
          <w:t>88</w:t>
        </w:r>
        <w:r>
          <w:rPr>
            <w:noProof/>
            <w:webHidden/>
          </w:rPr>
          <w:fldChar w:fldCharType="end"/>
        </w:r>
        <w:r w:rsidRPr="00022179">
          <w:rPr>
            <w:rStyle w:val="Hipervnculo"/>
            <w:noProof/>
          </w:rPr>
          <w:fldChar w:fldCharType="end"/>
        </w:r>
      </w:ins>
    </w:p>
    <w:p w14:paraId="2EC9FBEB" w14:textId="51E48855" w:rsidR="00346DF4" w:rsidRDefault="00346DF4">
      <w:pPr>
        <w:pStyle w:val="Tabladeilustraciones"/>
        <w:tabs>
          <w:tab w:val="right" w:leader="dot" w:pos="8494"/>
        </w:tabs>
        <w:rPr>
          <w:ins w:id="752" w:author="Graván Serrano Eduardo" w:date="2020-09-11T17:10:00Z"/>
          <w:rFonts w:asciiTheme="minorHAnsi" w:eastAsiaTheme="minorEastAsia" w:hAnsiTheme="minorHAnsi" w:cstheme="minorBidi"/>
          <w:noProof/>
          <w:szCs w:val="22"/>
          <w:lang w:val="en-GB" w:eastAsia="ja-JP"/>
        </w:rPr>
      </w:pPr>
      <w:ins w:id="753"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"_Toc50736916"</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95. Menú de creación de horarios.</w:t>
        </w:r>
        <w:r>
          <w:rPr>
            <w:noProof/>
            <w:webHidden/>
          </w:rPr>
          <w:tab/>
        </w:r>
        <w:r>
          <w:rPr>
            <w:noProof/>
            <w:webHidden/>
          </w:rPr>
          <w:fldChar w:fldCharType="begin"/>
        </w:r>
        <w:r>
          <w:rPr>
            <w:noProof/>
            <w:webHidden/>
          </w:rPr>
          <w:instrText xml:space="preserve"> PAGEREF _Toc50736916 \h </w:instrText>
        </w:r>
      </w:ins>
      <w:r>
        <w:rPr>
          <w:noProof/>
          <w:webHidden/>
        </w:rPr>
      </w:r>
      <w:r>
        <w:rPr>
          <w:noProof/>
          <w:webHidden/>
        </w:rPr>
        <w:fldChar w:fldCharType="separate"/>
      </w:r>
      <w:ins w:id="754" w:author="Graván Serrano Eduardo" w:date="2020-09-11T17:10:00Z">
        <w:r>
          <w:rPr>
            <w:noProof/>
            <w:webHidden/>
          </w:rPr>
          <w:t>88</w:t>
        </w:r>
        <w:r>
          <w:rPr>
            <w:noProof/>
            <w:webHidden/>
          </w:rPr>
          <w:fldChar w:fldCharType="end"/>
        </w:r>
        <w:r w:rsidRPr="00022179">
          <w:rPr>
            <w:rStyle w:val="Hipervnculo"/>
            <w:noProof/>
          </w:rPr>
          <w:fldChar w:fldCharType="end"/>
        </w:r>
      </w:ins>
    </w:p>
    <w:p w14:paraId="15D23E1D" w14:textId="4B46A0AA" w:rsidR="00346DF4" w:rsidRDefault="00346DF4">
      <w:pPr>
        <w:pStyle w:val="Tabladeilustraciones"/>
        <w:tabs>
          <w:tab w:val="right" w:leader="dot" w:pos="8494"/>
        </w:tabs>
        <w:rPr>
          <w:ins w:id="755" w:author="Graván Serrano Eduardo" w:date="2020-09-11T17:10:00Z"/>
          <w:rFonts w:asciiTheme="minorHAnsi" w:eastAsiaTheme="minorEastAsia" w:hAnsiTheme="minorHAnsi" w:cstheme="minorBidi"/>
          <w:noProof/>
          <w:szCs w:val="22"/>
          <w:lang w:val="en-GB" w:eastAsia="ja-JP"/>
        </w:rPr>
      </w:pPr>
      <w:ins w:id="756"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"_Toc50736917"</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96. Posibles respuestas del servidor ante la creación de un nuevo horario para un empleado.</w:t>
        </w:r>
        <w:r>
          <w:rPr>
            <w:noProof/>
            <w:webHidden/>
          </w:rPr>
          <w:tab/>
        </w:r>
        <w:r>
          <w:rPr>
            <w:noProof/>
            <w:webHidden/>
          </w:rPr>
          <w:fldChar w:fldCharType="begin"/>
        </w:r>
        <w:r>
          <w:rPr>
            <w:noProof/>
            <w:webHidden/>
          </w:rPr>
          <w:instrText xml:space="preserve"> PAGEREF _Toc50736917 \h </w:instrText>
        </w:r>
      </w:ins>
      <w:r>
        <w:rPr>
          <w:noProof/>
          <w:webHidden/>
        </w:rPr>
      </w:r>
      <w:r>
        <w:rPr>
          <w:noProof/>
          <w:webHidden/>
        </w:rPr>
        <w:fldChar w:fldCharType="separate"/>
      </w:r>
      <w:ins w:id="757" w:author="Graván Serrano Eduardo" w:date="2020-09-11T17:10:00Z">
        <w:r>
          <w:rPr>
            <w:noProof/>
            <w:webHidden/>
          </w:rPr>
          <w:t>89</w:t>
        </w:r>
        <w:r>
          <w:rPr>
            <w:noProof/>
            <w:webHidden/>
          </w:rPr>
          <w:fldChar w:fldCharType="end"/>
        </w:r>
        <w:r w:rsidRPr="00022179">
          <w:rPr>
            <w:rStyle w:val="Hipervnculo"/>
            <w:noProof/>
          </w:rPr>
          <w:fldChar w:fldCharType="end"/>
        </w:r>
      </w:ins>
    </w:p>
    <w:p w14:paraId="3DA5ACE9" w14:textId="7125829B" w:rsidR="00346DF4" w:rsidRDefault="00346DF4">
      <w:pPr>
        <w:pStyle w:val="Tabladeilustraciones"/>
        <w:tabs>
          <w:tab w:val="right" w:leader="dot" w:pos="8494"/>
        </w:tabs>
        <w:rPr>
          <w:ins w:id="758" w:author="Graván Serrano Eduardo" w:date="2020-09-11T17:10:00Z"/>
          <w:rFonts w:asciiTheme="minorHAnsi" w:eastAsiaTheme="minorEastAsia" w:hAnsiTheme="minorHAnsi" w:cstheme="minorBidi"/>
          <w:noProof/>
          <w:szCs w:val="22"/>
          <w:lang w:val="en-GB" w:eastAsia="ja-JP"/>
        </w:rPr>
      </w:pPr>
      <w:ins w:id="759"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"_Toc50736918"</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97. Menú de eliminación de un horario para un empleado.</w:t>
        </w:r>
        <w:r>
          <w:rPr>
            <w:noProof/>
            <w:webHidden/>
          </w:rPr>
          <w:tab/>
        </w:r>
        <w:r>
          <w:rPr>
            <w:noProof/>
            <w:webHidden/>
          </w:rPr>
          <w:fldChar w:fldCharType="begin"/>
        </w:r>
        <w:r>
          <w:rPr>
            <w:noProof/>
            <w:webHidden/>
          </w:rPr>
          <w:instrText xml:space="preserve"> PAGEREF _Toc50736918 \h </w:instrText>
        </w:r>
      </w:ins>
      <w:r>
        <w:rPr>
          <w:noProof/>
          <w:webHidden/>
        </w:rPr>
      </w:r>
      <w:r>
        <w:rPr>
          <w:noProof/>
          <w:webHidden/>
        </w:rPr>
        <w:fldChar w:fldCharType="separate"/>
      </w:r>
      <w:ins w:id="760" w:author="Graván Serrano Eduardo" w:date="2020-09-11T17:10:00Z">
        <w:r>
          <w:rPr>
            <w:noProof/>
            <w:webHidden/>
          </w:rPr>
          <w:t>89</w:t>
        </w:r>
        <w:r>
          <w:rPr>
            <w:noProof/>
            <w:webHidden/>
          </w:rPr>
          <w:fldChar w:fldCharType="end"/>
        </w:r>
        <w:r w:rsidRPr="00022179">
          <w:rPr>
            <w:rStyle w:val="Hipervnculo"/>
            <w:noProof/>
          </w:rPr>
          <w:fldChar w:fldCharType="end"/>
        </w:r>
      </w:ins>
    </w:p>
    <w:p w14:paraId="17E74056" w14:textId="6FBF3933" w:rsidR="00346DF4" w:rsidRDefault="00346DF4">
      <w:pPr>
        <w:pStyle w:val="Tabladeilustraciones"/>
        <w:tabs>
          <w:tab w:val="right" w:leader="dot" w:pos="8494"/>
        </w:tabs>
        <w:rPr>
          <w:ins w:id="761" w:author="Graván Serrano Eduardo" w:date="2020-09-11T17:10:00Z"/>
          <w:rFonts w:asciiTheme="minorHAnsi" w:eastAsiaTheme="minorEastAsia" w:hAnsiTheme="minorHAnsi" w:cstheme="minorBidi"/>
          <w:noProof/>
          <w:szCs w:val="22"/>
          <w:lang w:val="en-GB" w:eastAsia="ja-JP"/>
        </w:rPr>
      </w:pPr>
      <w:ins w:id="762"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"_Toc50736919"</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98. Menú de consulta de información de horarios de empleados.</w:t>
        </w:r>
        <w:r>
          <w:rPr>
            <w:noProof/>
            <w:webHidden/>
          </w:rPr>
          <w:tab/>
        </w:r>
        <w:r>
          <w:rPr>
            <w:noProof/>
            <w:webHidden/>
          </w:rPr>
          <w:fldChar w:fldCharType="begin"/>
        </w:r>
        <w:r>
          <w:rPr>
            <w:noProof/>
            <w:webHidden/>
          </w:rPr>
          <w:instrText xml:space="preserve"> PAGEREF _Toc50736919 \h </w:instrText>
        </w:r>
      </w:ins>
      <w:r>
        <w:rPr>
          <w:noProof/>
          <w:webHidden/>
        </w:rPr>
      </w:r>
      <w:r>
        <w:rPr>
          <w:noProof/>
          <w:webHidden/>
        </w:rPr>
        <w:fldChar w:fldCharType="separate"/>
      </w:r>
      <w:ins w:id="763" w:author="Graván Serrano Eduardo" w:date="2020-09-11T17:10:00Z">
        <w:r>
          <w:rPr>
            <w:noProof/>
            <w:webHidden/>
          </w:rPr>
          <w:t>90</w:t>
        </w:r>
        <w:r>
          <w:rPr>
            <w:noProof/>
            <w:webHidden/>
          </w:rPr>
          <w:fldChar w:fldCharType="end"/>
        </w:r>
        <w:r w:rsidRPr="00022179">
          <w:rPr>
            <w:rStyle w:val="Hipervnculo"/>
            <w:noProof/>
          </w:rPr>
          <w:fldChar w:fldCharType="end"/>
        </w:r>
      </w:ins>
    </w:p>
    <w:p w14:paraId="1D9BE6FB" w14:textId="7A15F5BC" w:rsidR="00346DF4" w:rsidRDefault="00346DF4">
      <w:pPr>
        <w:pStyle w:val="Tabladeilustraciones"/>
        <w:tabs>
          <w:tab w:val="right" w:leader="dot" w:pos="8494"/>
        </w:tabs>
        <w:rPr>
          <w:ins w:id="764" w:author="Graván Serrano Eduardo" w:date="2020-09-11T17:10:00Z"/>
          <w:rFonts w:asciiTheme="minorHAnsi" w:eastAsiaTheme="minorEastAsia" w:hAnsiTheme="minorHAnsi" w:cstheme="minorBidi"/>
          <w:noProof/>
          <w:szCs w:val="22"/>
          <w:lang w:val="en-GB" w:eastAsia="ja-JP"/>
        </w:rPr>
      </w:pPr>
      <w:ins w:id="765"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"_Toc50736920"</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99. Menú de comprobación de asistencia de un empleado.</w:t>
        </w:r>
        <w:r>
          <w:rPr>
            <w:noProof/>
            <w:webHidden/>
          </w:rPr>
          <w:tab/>
        </w:r>
        <w:r>
          <w:rPr>
            <w:noProof/>
            <w:webHidden/>
          </w:rPr>
          <w:fldChar w:fldCharType="begin"/>
        </w:r>
        <w:r>
          <w:rPr>
            <w:noProof/>
            <w:webHidden/>
          </w:rPr>
          <w:instrText xml:space="preserve"> PAGEREF _Toc50736920 \h </w:instrText>
        </w:r>
      </w:ins>
      <w:r>
        <w:rPr>
          <w:noProof/>
          <w:webHidden/>
        </w:rPr>
      </w:r>
      <w:r>
        <w:rPr>
          <w:noProof/>
          <w:webHidden/>
        </w:rPr>
        <w:fldChar w:fldCharType="separate"/>
      </w:r>
      <w:ins w:id="766" w:author="Graván Serrano Eduardo" w:date="2020-09-11T17:10:00Z">
        <w:r>
          <w:rPr>
            <w:noProof/>
            <w:webHidden/>
          </w:rPr>
          <w:t>91</w:t>
        </w:r>
        <w:r>
          <w:rPr>
            <w:noProof/>
            <w:webHidden/>
          </w:rPr>
          <w:fldChar w:fldCharType="end"/>
        </w:r>
        <w:r w:rsidRPr="00022179">
          <w:rPr>
            <w:rStyle w:val="Hipervnculo"/>
            <w:noProof/>
          </w:rPr>
          <w:fldChar w:fldCharType="end"/>
        </w:r>
      </w:ins>
    </w:p>
    <w:p w14:paraId="00F8E675" w14:textId="5CF478FF" w:rsidR="00346DF4" w:rsidRDefault="00346DF4">
      <w:pPr>
        <w:pStyle w:val="Tabladeilustraciones"/>
        <w:tabs>
          <w:tab w:val="right" w:leader="dot" w:pos="8494"/>
        </w:tabs>
        <w:rPr>
          <w:ins w:id="767" w:author="Graván Serrano Eduardo" w:date="2020-09-11T17:10:00Z"/>
          <w:rFonts w:asciiTheme="minorHAnsi" w:eastAsiaTheme="minorEastAsia" w:hAnsiTheme="minorHAnsi" w:cstheme="minorBidi"/>
          <w:noProof/>
          <w:szCs w:val="22"/>
          <w:lang w:val="en-GB" w:eastAsia="ja-JP"/>
        </w:rPr>
      </w:pPr>
      <w:ins w:id="768"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"_Toc50736921"</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100. Menú de análisis de horas trabajas por un empleado.</w:t>
        </w:r>
        <w:r>
          <w:rPr>
            <w:noProof/>
            <w:webHidden/>
          </w:rPr>
          <w:tab/>
        </w:r>
        <w:r>
          <w:rPr>
            <w:noProof/>
            <w:webHidden/>
          </w:rPr>
          <w:fldChar w:fldCharType="begin"/>
        </w:r>
        <w:r>
          <w:rPr>
            <w:noProof/>
            <w:webHidden/>
          </w:rPr>
          <w:instrText xml:space="preserve"> PAGEREF _Toc50736921 \h </w:instrText>
        </w:r>
      </w:ins>
      <w:r>
        <w:rPr>
          <w:noProof/>
          <w:webHidden/>
        </w:rPr>
      </w:r>
      <w:r>
        <w:rPr>
          <w:noProof/>
          <w:webHidden/>
        </w:rPr>
        <w:fldChar w:fldCharType="separate"/>
      </w:r>
      <w:ins w:id="769" w:author="Graván Serrano Eduardo" w:date="2020-09-11T17:10:00Z">
        <w:r>
          <w:rPr>
            <w:noProof/>
            <w:webHidden/>
          </w:rPr>
          <w:t>92</w:t>
        </w:r>
        <w:r>
          <w:rPr>
            <w:noProof/>
            <w:webHidden/>
          </w:rPr>
          <w:fldChar w:fldCharType="end"/>
        </w:r>
        <w:r w:rsidRPr="00022179">
          <w:rPr>
            <w:rStyle w:val="Hipervnculo"/>
            <w:noProof/>
          </w:rPr>
          <w:fldChar w:fldCharType="end"/>
        </w:r>
      </w:ins>
    </w:p>
    <w:p w14:paraId="67ADBD9D" w14:textId="08461E8E" w:rsidR="00346DF4" w:rsidRDefault="00346DF4">
      <w:pPr>
        <w:pStyle w:val="Tabladeilustraciones"/>
        <w:tabs>
          <w:tab w:val="right" w:leader="dot" w:pos="8494"/>
        </w:tabs>
        <w:rPr>
          <w:ins w:id="770" w:author="Graván Serrano Eduardo" w:date="2020-09-11T17:10:00Z"/>
          <w:rFonts w:asciiTheme="minorHAnsi" w:eastAsiaTheme="minorEastAsia" w:hAnsiTheme="minorHAnsi" w:cstheme="minorBidi"/>
          <w:noProof/>
          <w:szCs w:val="22"/>
          <w:lang w:val="en-GB" w:eastAsia="ja-JP"/>
        </w:rPr>
      </w:pPr>
      <w:ins w:id="771"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"C:\\Users\\Edu\\Desktop\\TFG\\Documentacion\\Memoria TFG_v2.docx" \l "_Toc50736922"</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101. Posibles respuestas después de rellenar el formulario de análisis de horas de empleados.</w:t>
        </w:r>
        <w:r>
          <w:rPr>
            <w:noProof/>
            <w:webHidden/>
          </w:rPr>
          <w:tab/>
        </w:r>
        <w:r>
          <w:rPr>
            <w:noProof/>
            <w:webHidden/>
          </w:rPr>
          <w:fldChar w:fldCharType="begin"/>
        </w:r>
        <w:r>
          <w:rPr>
            <w:noProof/>
            <w:webHidden/>
          </w:rPr>
          <w:instrText xml:space="preserve"> PAGEREF _Toc50736922 \h </w:instrText>
        </w:r>
      </w:ins>
      <w:r>
        <w:rPr>
          <w:noProof/>
          <w:webHidden/>
        </w:rPr>
      </w:r>
      <w:r>
        <w:rPr>
          <w:noProof/>
          <w:webHidden/>
        </w:rPr>
        <w:fldChar w:fldCharType="separate"/>
      </w:r>
      <w:ins w:id="772" w:author="Graván Serrano Eduardo" w:date="2020-09-11T17:10:00Z">
        <w:r>
          <w:rPr>
            <w:noProof/>
            <w:webHidden/>
          </w:rPr>
          <w:t>92</w:t>
        </w:r>
        <w:r>
          <w:rPr>
            <w:noProof/>
            <w:webHidden/>
          </w:rPr>
          <w:fldChar w:fldCharType="end"/>
        </w:r>
        <w:r w:rsidRPr="00022179">
          <w:rPr>
            <w:rStyle w:val="Hipervnculo"/>
            <w:noProof/>
          </w:rPr>
          <w:fldChar w:fldCharType="end"/>
        </w:r>
      </w:ins>
    </w:p>
    <w:p w14:paraId="0F502933" w14:textId="2D8E57A0" w:rsidR="00346DF4" w:rsidRDefault="00346DF4">
      <w:pPr>
        <w:pStyle w:val="Tabladeilustraciones"/>
        <w:tabs>
          <w:tab w:val="right" w:leader="dot" w:pos="8494"/>
        </w:tabs>
        <w:rPr>
          <w:ins w:id="773" w:author="Graván Serrano Eduardo" w:date="2020-09-11T17:10:00Z"/>
          <w:rFonts w:asciiTheme="minorHAnsi" w:eastAsiaTheme="minorEastAsia" w:hAnsiTheme="minorHAnsi" w:cstheme="minorBidi"/>
          <w:noProof/>
          <w:szCs w:val="22"/>
          <w:lang w:val="en-GB" w:eastAsia="ja-JP"/>
        </w:rPr>
      </w:pPr>
      <w:ins w:id="774"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"_Toc50736923"</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102. Respuesta de la consulta de horas trabajadas de un empleado en un mes con faltas.</w:t>
        </w:r>
        <w:r>
          <w:rPr>
            <w:noProof/>
            <w:webHidden/>
          </w:rPr>
          <w:tab/>
        </w:r>
        <w:r>
          <w:rPr>
            <w:noProof/>
            <w:webHidden/>
          </w:rPr>
          <w:fldChar w:fldCharType="begin"/>
        </w:r>
        <w:r>
          <w:rPr>
            <w:noProof/>
            <w:webHidden/>
          </w:rPr>
          <w:instrText xml:space="preserve"> PAGEREF _Toc50736923 \h </w:instrText>
        </w:r>
      </w:ins>
      <w:r>
        <w:rPr>
          <w:noProof/>
          <w:webHidden/>
        </w:rPr>
      </w:r>
      <w:r>
        <w:rPr>
          <w:noProof/>
          <w:webHidden/>
        </w:rPr>
        <w:fldChar w:fldCharType="separate"/>
      </w:r>
      <w:ins w:id="775" w:author="Graván Serrano Eduardo" w:date="2020-09-11T17:10:00Z">
        <w:r>
          <w:rPr>
            <w:noProof/>
            <w:webHidden/>
          </w:rPr>
          <w:t>93</w:t>
        </w:r>
        <w:r>
          <w:rPr>
            <w:noProof/>
            <w:webHidden/>
          </w:rPr>
          <w:fldChar w:fldCharType="end"/>
        </w:r>
        <w:r w:rsidRPr="00022179">
          <w:rPr>
            <w:rStyle w:val="Hipervnculo"/>
            <w:noProof/>
          </w:rPr>
          <w:fldChar w:fldCharType="end"/>
        </w:r>
      </w:ins>
    </w:p>
    <w:p w14:paraId="11493D75" w14:textId="5EB18C66" w:rsidR="00346DF4" w:rsidRDefault="00346DF4">
      <w:pPr>
        <w:pStyle w:val="Tabladeilustraciones"/>
        <w:tabs>
          <w:tab w:val="right" w:leader="dot" w:pos="8494"/>
        </w:tabs>
        <w:rPr>
          <w:ins w:id="776" w:author="Graván Serrano Eduardo" w:date="2020-09-11T17:10:00Z"/>
          <w:rFonts w:asciiTheme="minorHAnsi" w:eastAsiaTheme="minorEastAsia" w:hAnsiTheme="minorHAnsi" w:cstheme="minorBidi"/>
          <w:noProof/>
          <w:szCs w:val="22"/>
          <w:lang w:val="en-GB" w:eastAsia="ja-JP"/>
        </w:rPr>
      </w:pPr>
      <w:ins w:id="777" w:author="Graván Serrano Eduardo" w:date="2020-09-11T17:10:00Z">
        <w:r w:rsidRPr="00022179">
          <w:rPr>
            <w:rStyle w:val="Hipervnculo"/>
            <w:noProof/>
          </w:rPr>
          <w:fldChar w:fldCharType="begin"/>
        </w:r>
        <w:r w:rsidRPr="00022179">
          <w:rPr>
            <w:rStyle w:val="Hipervnculo"/>
            <w:noProof/>
          </w:rPr>
          <w:instrText xml:space="preserve"> </w:instrText>
        </w:r>
        <w:r>
          <w:rPr>
            <w:noProof/>
          </w:rPr>
          <w:instrText>HYPERLINK \l "_Toc50736924"</w:instrText>
        </w:r>
        <w:r w:rsidRPr="00022179">
          <w:rPr>
            <w:rStyle w:val="Hipervnculo"/>
            <w:noProof/>
          </w:rPr>
          <w:instrText xml:space="preserve"> </w:instrText>
        </w:r>
        <w:r w:rsidRPr="00022179">
          <w:rPr>
            <w:rStyle w:val="Hipervnculo"/>
            <w:noProof/>
          </w:rPr>
          <w:fldChar w:fldCharType="separate"/>
        </w:r>
        <w:r w:rsidRPr="00022179">
          <w:rPr>
            <w:rStyle w:val="Hipervnculo"/>
            <w:noProof/>
          </w:rPr>
          <w:t>Figura 103. Respuesta de la consulta de horas trabajadas de un empleado en un mes con horas extra.</w:t>
        </w:r>
        <w:r>
          <w:rPr>
            <w:noProof/>
            <w:webHidden/>
          </w:rPr>
          <w:tab/>
        </w:r>
        <w:r>
          <w:rPr>
            <w:noProof/>
            <w:webHidden/>
          </w:rPr>
          <w:fldChar w:fldCharType="begin"/>
        </w:r>
        <w:r>
          <w:rPr>
            <w:noProof/>
            <w:webHidden/>
          </w:rPr>
          <w:instrText xml:space="preserve"> PAGEREF _Toc50736924 \h </w:instrText>
        </w:r>
      </w:ins>
      <w:r>
        <w:rPr>
          <w:noProof/>
          <w:webHidden/>
        </w:rPr>
      </w:r>
      <w:r>
        <w:rPr>
          <w:noProof/>
          <w:webHidden/>
        </w:rPr>
        <w:fldChar w:fldCharType="separate"/>
      </w:r>
      <w:ins w:id="778" w:author="Graván Serrano Eduardo" w:date="2020-09-11T17:10:00Z">
        <w:r>
          <w:rPr>
            <w:noProof/>
            <w:webHidden/>
          </w:rPr>
          <w:t>93</w:t>
        </w:r>
        <w:r>
          <w:rPr>
            <w:noProof/>
            <w:webHidden/>
          </w:rPr>
          <w:fldChar w:fldCharType="end"/>
        </w:r>
        <w:r w:rsidRPr="00022179">
          <w:rPr>
            <w:rStyle w:val="Hipervnculo"/>
            <w:noProof/>
          </w:rPr>
          <w:fldChar w:fldCharType="end"/>
        </w:r>
      </w:ins>
    </w:p>
    <w:p w14:paraId="1219AC6A" w14:textId="41C76042" w:rsidR="00346DF4" w:rsidDel="00346DF4" w:rsidRDefault="00346DF4">
      <w:pPr>
        <w:pStyle w:val="Tabladeilustraciones"/>
        <w:tabs>
          <w:tab w:val="right" w:leader="dot" w:pos="8494"/>
        </w:tabs>
        <w:rPr>
          <w:del w:id="779" w:author="Graván Serrano Eduardo" w:date="2020-09-11T17:10:00Z"/>
          <w:noProof/>
        </w:rPr>
      </w:pPr>
    </w:p>
    <w:p w14:paraId="65DABEDC" w14:textId="0AED7DE8" w:rsidR="00043A05" w:rsidDel="00043A05" w:rsidRDefault="00043A05">
      <w:pPr>
        <w:pStyle w:val="Tabladeilustraciones"/>
        <w:tabs>
          <w:tab w:val="right" w:leader="dot" w:pos="8494"/>
        </w:tabs>
        <w:rPr>
          <w:del w:id="780" w:author="Graván Serrano Eduardo" w:date="2020-09-11T14:09:00Z"/>
          <w:noProof/>
        </w:rPr>
      </w:pPr>
    </w:p>
    <w:p w14:paraId="2E8FFC75" w14:textId="73D0880C" w:rsidR="00A5172E" w:rsidDel="00043A05" w:rsidRDefault="00A5172E">
      <w:pPr>
        <w:pStyle w:val="Tabladeilustraciones"/>
        <w:tabs>
          <w:tab w:val="right" w:leader="dot" w:pos="8494"/>
        </w:tabs>
        <w:rPr>
          <w:ins w:id="781" w:author="Castillo Martínez Ana" w:date="2020-09-10T18:25:00Z"/>
          <w:del w:id="782" w:author="Graván Serrano Eduardo" w:date="2020-09-11T14:09:00Z"/>
          <w:rFonts w:asciiTheme="minorHAnsi" w:eastAsiaTheme="minorEastAsia" w:hAnsiTheme="minorHAnsi" w:cstheme="minorBidi"/>
          <w:noProof/>
          <w:szCs w:val="22"/>
        </w:rPr>
      </w:pPr>
      <w:ins w:id="783" w:author="Castillo Martínez Ana" w:date="2020-09-10T18:25:00Z">
        <w:del w:id="784" w:author="Graván Serrano Eduardo" w:date="2020-09-11T14:09:00Z">
          <w:r w:rsidRPr="00F879FE" w:rsidDel="00043A05">
            <w:rPr>
              <w:rStyle w:val="Hipervnculo"/>
              <w:noProof/>
            </w:rPr>
            <w:delText>Figura 1. Usuarios de Smartphone en España vs Internautas - Ditrendia.</w:delText>
          </w:r>
          <w:r w:rsidDel="00043A05">
            <w:rPr>
              <w:noProof/>
              <w:webHidden/>
            </w:rPr>
            <w:tab/>
            <w:delText>13</w:delText>
          </w:r>
        </w:del>
      </w:ins>
    </w:p>
    <w:p w14:paraId="64D4F203" w14:textId="6924FF8B" w:rsidR="00A5172E" w:rsidDel="00043A05" w:rsidRDefault="00A5172E">
      <w:pPr>
        <w:pStyle w:val="Tabladeilustraciones"/>
        <w:tabs>
          <w:tab w:val="right" w:leader="dot" w:pos="8494"/>
        </w:tabs>
        <w:rPr>
          <w:ins w:id="785" w:author="Castillo Martínez Ana" w:date="2020-09-10T18:25:00Z"/>
          <w:del w:id="786" w:author="Graván Serrano Eduardo" w:date="2020-09-11T14:09:00Z"/>
          <w:rFonts w:asciiTheme="minorHAnsi" w:eastAsiaTheme="minorEastAsia" w:hAnsiTheme="minorHAnsi" w:cstheme="minorBidi"/>
          <w:noProof/>
          <w:szCs w:val="22"/>
        </w:rPr>
      </w:pPr>
      <w:ins w:id="787" w:author="Castillo Martínez Ana" w:date="2020-09-10T18:25:00Z">
        <w:del w:id="788" w:author="Graván Serrano Eduardo" w:date="2020-09-11T14:09:00Z">
          <w:r w:rsidRPr="00F879FE" w:rsidDel="00043A05">
            <w:rPr>
              <w:rStyle w:val="Hipervnculo"/>
              <w:noProof/>
            </w:rPr>
            <w:delText>Figura 2. Sistema físico de identificación</w:delText>
          </w:r>
          <w:r w:rsidRPr="00043A05" w:rsidDel="00043A05">
            <w:rPr>
              <w:rStyle w:val="Hipervnculo"/>
              <w:noProof/>
            </w:rPr>
            <w:delText xml:space="preserve"> Odoo.</w:delText>
          </w:r>
          <w:r w:rsidDel="00043A05">
            <w:rPr>
              <w:noProof/>
              <w:webHidden/>
            </w:rPr>
            <w:tab/>
            <w:delText>17</w:delText>
          </w:r>
        </w:del>
      </w:ins>
    </w:p>
    <w:p w14:paraId="5855514D" w14:textId="13A221C3" w:rsidR="00A5172E" w:rsidDel="00043A05" w:rsidRDefault="00A5172E">
      <w:pPr>
        <w:pStyle w:val="Tabladeilustraciones"/>
        <w:tabs>
          <w:tab w:val="right" w:leader="dot" w:pos="8494"/>
        </w:tabs>
        <w:rPr>
          <w:ins w:id="789" w:author="Castillo Martínez Ana" w:date="2020-09-10T18:25:00Z"/>
          <w:del w:id="790" w:author="Graván Serrano Eduardo" w:date="2020-09-11T14:09:00Z"/>
          <w:rFonts w:asciiTheme="minorHAnsi" w:eastAsiaTheme="minorEastAsia" w:hAnsiTheme="minorHAnsi" w:cstheme="minorBidi"/>
          <w:noProof/>
          <w:szCs w:val="22"/>
        </w:rPr>
      </w:pPr>
      <w:ins w:id="791" w:author="Castillo Martínez Ana" w:date="2020-09-10T18:25:00Z">
        <w:del w:id="792" w:author="Graván Serrano Eduardo" w:date="2020-09-11T14:09:00Z">
          <w:r w:rsidRPr="00F879FE" w:rsidDel="00043A05">
            <w:rPr>
              <w:rStyle w:val="Hipervnculo"/>
              <w:noProof/>
            </w:rPr>
            <w:delText>Figura 3. Interfaz de la aplicación de Android de Cloud TnA.</w:delText>
          </w:r>
          <w:r w:rsidDel="00043A05">
            <w:rPr>
              <w:noProof/>
              <w:webHidden/>
            </w:rPr>
            <w:tab/>
            <w:delText>17</w:delText>
          </w:r>
        </w:del>
      </w:ins>
    </w:p>
    <w:p w14:paraId="5C1CEC9C" w14:textId="20314226" w:rsidR="00A5172E" w:rsidDel="00043A05" w:rsidRDefault="00A5172E">
      <w:pPr>
        <w:pStyle w:val="Tabladeilustraciones"/>
        <w:tabs>
          <w:tab w:val="right" w:leader="dot" w:pos="8494"/>
        </w:tabs>
        <w:rPr>
          <w:ins w:id="793" w:author="Castillo Martínez Ana" w:date="2020-09-10T18:25:00Z"/>
          <w:del w:id="794" w:author="Graván Serrano Eduardo" w:date="2020-09-11T14:09:00Z"/>
          <w:rFonts w:asciiTheme="minorHAnsi" w:eastAsiaTheme="minorEastAsia" w:hAnsiTheme="minorHAnsi" w:cstheme="minorBidi"/>
          <w:noProof/>
          <w:szCs w:val="22"/>
        </w:rPr>
      </w:pPr>
      <w:ins w:id="795" w:author="Castillo Martínez Ana" w:date="2020-09-10T18:25:00Z">
        <w:del w:id="796" w:author="Graván Serrano Eduardo" w:date="2020-09-11T14:09:00Z">
          <w:r w:rsidRPr="00F879FE" w:rsidDel="00043A05">
            <w:rPr>
              <w:rStyle w:val="Hipervnculo"/>
              <w:noProof/>
            </w:rPr>
            <w:delText xml:space="preserve">Figura 4. Logo de </w:delText>
          </w:r>
          <w:r w:rsidRPr="00043A05" w:rsidDel="00043A05">
            <w:rPr>
              <w:rStyle w:val="Hipervnculo"/>
              <w:noProof/>
            </w:rPr>
            <w:delText>NFC.</w:delText>
          </w:r>
          <w:r w:rsidDel="00043A05">
            <w:rPr>
              <w:noProof/>
              <w:webHidden/>
            </w:rPr>
            <w:tab/>
            <w:delText>18</w:delText>
          </w:r>
        </w:del>
      </w:ins>
    </w:p>
    <w:p w14:paraId="5CADFD41" w14:textId="096DF246" w:rsidR="00A5172E" w:rsidDel="00043A05" w:rsidRDefault="00A5172E">
      <w:pPr>
        <w:pStyle w:val="Tabladeilustraciones"/>
        <w:tabs>
          <w:tab w:val="right" w:leader="dot" w:pos="8494"/>
        </w:tabs>
        <w:rPr>
          <w:ins w:id="797" w:author="Castillo Martínez Ana" w:date="2020-09-10T18:25:00Z"/>
          <w:del w:id="798" w:author="Graván Serrano Eduardo" w:date="2020-09-11T14:09:00Z"/>
          <w:rFonts w:asciiTheme="minorHAnsi" w:eastAsiaTheme="minorEastAsia" w:hAnsiTheme="minorHAnsi" w:cstheme="minorBidi"/>
          <w:noProof/>
          <w:szCs w:val="22"/>
        </w:rPr>
      </w:pPr>
      <w:ins w:id="799" w:author="Castillo Martínez Ana" w:date="2020-09-10T18:25:00Z">
        <w:del w:id="800" w:author="Graván Serrano Eduardo" w:date="2020-09-11T14:09:00Z">
          <w:r w:rsidRPr="00F879FE" w:rsidDel="00043A05">
            <w:rPr>
              <w:rStyle w:val="Hipervnculo"/>
              <w:noProof/>
            </w:rPr>
            <w:delText>Figura 5. Etiqueta NFC.</w:delText>
          </w:r>
          <w:r w:rsidDel="00043A05">
            <w:rPr>
              <w:noProof/>
              <w:webHidden/>
            </w:rPr>
            <w:tab/>
            <w:delText>19</w:delText>
          </w:r>
        </w:del>
      </w:ins>
    </w:p>
    <w:p w14:paraId="19D985A0" w14:textId="6811C8C3" w:rsidR="00A5172E" w:rsidDel="00043A05" w:rsidRDefault="00A5172E">
      <w:pPr>
        <w:pStyle w:val="Tabladeilustraciones"/>
        <w:tabs>
          <w:tab w:val="right" w:leader="dot" w:pos="8494"/>
        </w:tabs>
        <w:rPr>
          <w:ins w:id="801" w:author="Castillo Martínez Ana" w:date="2020-09-10T18:25:00Z"/>
          <w:del w:id="802" w:author="Graván Serrano Eduardo" w:date="2020-09-11T14:09:00Z"/>
          <w:rFonts w:asciiTheme="minorHAnsi" w:eastAsiaTheme="minorEastAsia" w:hAnsiTheme="minorHAnsi" w:cstheme="minorBidi"/>
          <w:noProof/>
          <w:szCs w:val="22"/>
        </w:rPr>
      </w:pPr>
      <w:ins w:id="803" w:author="Castillo Martínez Ana" w:date="2020-09-10T18:25:00Z">
        <w:del w:id="804" w:author="Graván Serrano Eduardo" w:date="2020-09-11T14:09:00Z">
          <w:r w:rsidRPr="00F879FE" w:rsidDel="00043A05">
            <w:rPr>
              <w:rStyle w:val="Hipervnculo"/>
              <w:noProof/>
            </w:rPr>
            <w:delText>Figura 6. Ventas de dispositivos móviles con soporte para NFC.</w:delText>
          </w:r>
          <w:r w:rsidDel="00043A05">
            <w:rPr>
              <w:noProof/>
              <w:webHidden/>
            </w:rPr>
            <w:tab/>
            <w:delText>19</w:delText>
          </w:r>
        </w:del>
      </w:ins>
    </w:p>
    <w:p w14:paraId="48E80AE4" w14:textId="006CA746" w:rsidR="00A5172E" w:rsidDel="00043A05" w:rsidRDefault="00A5172E">
      <w:pPr>
        <w:pStyle w:val="Tabladeilustraciones"/>
        <w:tabs>
          <w:tab w:val="right" w:leader="dot" w:pos="8494"/>
        </w:tabs>
        <w:rPr>
          <w:ins w:id="805" w:author="Castillo Martínez Ana" w:date="2020-09-10T18:25:00Z"/>
          <w:del w:id="806" w:author="Graván Serrano Eduardo" w:date="2020-09-11T14:09:00Z"/>
          <w:rFonts w:asciiTheme="minorHAnsi" w:eastAsiaTheme="minorEastAsia" w:hAnsiTheme="minorHAnsi" w:cstheme="minorBidi"/>
          <w:noProof/>
          <w:szCs w:val="22"/>
        </w:rPr>
      </w:pPr>
      <w:ins w:id="807" w:author="Castillo Martínez Ana" w:date="2020-09-10T18:25:00Z">
        <w:del w:id="808" w:author="Graván Serrano Eduardo" w:date="2020-09-11T14:09:00Z">
          <w:r w:rsidRPr="00F879FE" w:rsidDel="00043A05">
            <w:rPr>
              <w:rStyle w:val="Hipervnculo"/>
              <w:noProof/>
            </w:rPr>
            <w:delText>Figura 7. Estructura de un mensaje NDEF.</w:delText>
          </w:r>
          <w:r w:rsidDel="00043A05">
            <w:rPr>
              <w:noProof/>
              <w:webHidden/>
            </w:rPr>
            <w:tab/>
            <w:delText>21</w:delText>
          </w:r>
        </w:del>
      </w:ins>
    </w:p>
    <w:p w14:paraId="08F69669" w14:textId="1BD87C7C" w:rsidR="00A5172E" w:rsidDel="00043A05" w:rsidRDefault="00A5172E">
      <w:pPr>
        <w:pStyle w:val="Tabladeilustraciones"/>
        <w:tabs>
          <w:tab w:val="right" w:leader="dot" w:pos="8494"/>
        </w:tabs>
        <w:rPr>
          <w:ins w:id="809" w:author="Castillo Martínez Ana" w:date="2020-09-10T18:25:00Z"/>
          <w:del w:id="810" w:author="Graván Serrano Eduardo" w:date="2020-09-11T14:09:00Z"/>
          <w:rFonts w:asciiTheme="minorHAnsi" w:eastAsiaTheme="minorEastAsia" w:hAnsiTheme="minorHAnsi" w:cstheme="minorBidi"/>
          <w:noProof/>
          <w:szCs w:val="22"/>
        </w:rPr>
      </w:pPr>
      <w:ins w:id="811" w:author="Castillo Martínez Ana" w:date="2020-09-10T18:25:00Z">
        <w:del w:id="812" w:author="Graván Serrano Eduardo" w:date="2020-09-11T14:09:00Z">
          <w:r w:rsidRPr="00F879FE" w:rsidDel="00043A05">
            <w:rPr>
              <w:rStyle w:val="Hipervnculo"/>
              <w:noProof/>
            </w:rPr>
            <w:delText>Figura 8. Logo de A</w:delText>
          </w:r>
          <w:r w:rsidRPr="00043A05" w:rsidDel="00043A05">
            <w:rPr>
              <w:rStyle w:val="Hipervnculo"/>
              <w:noProof/>
            </w:rPr>
            <w:delText>ndroid.</w:delText>
          </w:r>
          <w:r w:rsidDel="00043A05">
            <w:rPr>
              <w:noProof/>
              <w:webHidden/>
            </w:rPr>
            <w:tab/>
            <w:delText>23</w:delText>
          </w:r>
        </w:del>
      </w:ins>
    </w:p>
    <w:p w14:paraId="76F4FBDB" w14:textId="4DE3648E" w:rsidR="00A5172E" w:rsidDel="00043A05" w:rsidRDefault="00A5172E">
      <w:pPr>
        <w:pStyle w:val="Tabladeilustraciones"/>
        <w:tabs>
          <w:tab w:val="right" w:leader="dot" w:pos="8494"/>
        </w:tabs>
        <w:rPr>
          <w:ins w:id="813" w:author="Castillo Martínez Ana" w:date="2020-09-10T18:25:00Z"/>
          <w:del w:id="814" w:author="Graván Serrano Eduardo" w:date="2020-09-11T14:09:00Z"/>
          <w:rFonts w:asciiTheme="minorHAnsi" w:eastAsiaTheme="minorEastAsia" w:hAnsiTheme="minorHAnsi" w:cstheme="minorBidi"/>
          <w:noProof/>
          <w:szCs w:val="22"/>
        </w:rPr>
      </w:pPr>
      <w:ins w:id="815" w:author="Castillo Martínez Ana" w:date="2020-09-10T18:25:00Z">
        <w:del w:id="816" w:author="Graván Serrano Eduardo" w:date="2020-09-11T14:09:00Z">
          <w:r w:rsidRPr="00F879FE" w:rsidDel="00043A05">
            <w:rPr>
              <w:rStyle w:val="Hipervnculo"/>
              <w:noProof/>
            </w:rPr>
            <w:delText>Figura 9. Arquitectura del sistema Android.</w:delText>
          </w:r>
          <w:r w:rsidDel="00043A05">
            <w:rPr>
              <w:noProof/>
              <w:webHidden/>
            </w:rPr>
            <w:tab/>
            <w:delText>25</w:delText>
          </w:r>
        </w:del>
      </w:ins>
    </w:p>
    <w:p w14:paraId="2F6EE5DD" w14:textId="5E8E977B" w:rsidR="00A5172E" w:rsidDel="00043A05" w:rsidRDefault="00A5172E">
      <w:pPr>
        <w:pStyle w:val="Tabladeilustraciones"/>
        <w:tabs>
          <w:tab w:val="right" w:leader="dot" w:pos="8494"/>
        </w:tabs>
        <w:rPr>
          <w:ins w:id="817" w:author="Castillo Martínez Ana" w:date="2020-09-10T18:25:00Z"/>
          <w:del w:id="818" w:author="Graván Serrano Eduardo" w:date="2020-09-11T14:09:00Z"/>
          <w:rFonts w:asciiTheme="minorHAnsi" w:eastAsiaTheme="minorEastAsia" w:hAnsiTheme="minorHAnsi" w:cstheme="minorBidi"/>
          <w:noProof/>
          <w:szCs w:val="22"/>
        </w:rPr>
      </w:pPr>
      <w:ins w:id="819" w:author="Castillo Martínez Ana" w:date="2020-09-10T18:25:00Z">
        <w:del w:id="820" w:author="Graván Serrano Eduardo" w:date="2020-09-11T14:09:00Z">
          <w:r w:rsidRPr="00F879FE" w:rsidDel="00043A05">
            <w:rPr>
              <w:rStyle w:val="Hipervnculo"/>
              <w:noProof/>
            </w:rPr>
            <w:delText>Figura 10. Ciclo de vida de una actividad Android.</w:delText>
          </w:r>
          <w:r w:rsidDel="00043A05">
            <w:rPr>
              <w:noProof/>
              <w:webHidden/>
            </w:rPr>
            <w:tab/>
            <w:delText>26</w:delText>
          </w:r>
        </w:del>
      </w:ins>
    </w:p>
    <w:p w14:paraId="4C7518F0" w14:textId="3246A939" w:rsidR="00A5172E" w:rsidDel="00043A05" w:rsidRDefault="00A5172E">
      <w:pPr>
        <w:pStyle w:val="Tabladeilustraciones"/>
        <w:tabs>
          <w:tab w:val="right" w:leader="dot" w:pos="8494"/>
        </w:tabs>
        <w:rPr>
          <w:ins w:id="821" w:author="Castillo Martínez Ana" w:date="2020-09-10T18:25:00Z"/>
          <w:del w:id="822" w:author="Graván Serrano Eduardo" w:date="2020-09-11T14:09:00Z"/>
          <w:rFonts w:asciiTheme="minorHAnsi" w:eastAsiaTheme="minorEastAsia" w:hAnsiTheme="minorHAnsi" w:cstheme="minorBidi"/>
          <w:noProof/>
          <w:szCs w:val="22"/>
        </w:rPr>
      </w:pPr>
      <w:ins w:id="823" w:author="Castillo Martínez Ana" w:date="2020-09-10T18:25:00Z">
        <w:del w:id="824" w:author="Graván Serrano Eduardo" w:date="2020-09-11T14:09:00Z">
          <w:r w:rsidRPr="00F879FE" w:rsidDel="00043A05">
            <w:rPr>
              <w:rStyle w:val="Hipervnculo"/>
              <w:noProof/>
            </w:rPr>
            <w:delText>Figura 11. Ciclo de vida de un servicio Android.</w:delText>
          </w:r>
          <w:r w:rsidDel="00043A05">
            <w:rPr>
              <w:noProof/>
              <w:webHidden/>
            </w:rPr>
            <w:tab/>
            <w:delText>26</w:delText>
          </w:r>
        </w:del>
      </w:ins>
    </w:p>
    <w:p w14:paraId="434A9E3B" w14:textId="0EEDCCFA" w:rsidR="00A5172E" w:rsidDel="00043A05" w:rsidRDefault="00A5172E">
      <w:pPr>
        <w:pStyle w:val="Tabladeilustraciones"/>
        <w:tabs>
          <w:tab w:val="right" w:leader="dot" w:pos="8494"/>
        </w:tabs>
        <w:rPr>
          <w:ins w:id="825" w:author="Castillo Martínez Ana" w:date="2020-09-10T18:25:00Z"/>
          <w:del w:id="826" w:author="Graván Serrano Eduardo" w:date="2020-09-11T14:09:00Z"/>
          <w:rFonts w:asciiTheme="minorHAnsi" w:eastAsiaTheme="minorEastAsia" w:hAnsiTheme="minorHAnsi" w:cstheme="minorBidi"/>
          <w:noProof/>
          <w:szCs w:val="22"/>
        </w:rPr>
      </w:pPr>
      <w:ins w:id="827" w:author="Castillo Martínez Ana" w:date="2020-09-10T18:25:00Z">
        <w:del w:id="828" w:author="Graván Serrano Eduardo" w:date="2020-09-11T14:09:00Z">
          <w:r w:rsidRPr="00F879FE" w:rsidDel="00043A05">
            <w:rPr>
              <w:rStyle w:val="Hipervnculo"/>
              <w:noProof/>
            </w:rPr>
            <w:delText>Figura 12. Esquema d</w:delText>
          </w:r>
          <w:r w:rsidRPr="00043A05" w:rsidDel="00043A05">
            <w:rPr>
              <w:rStyle w:val="Hipervnculo"/>
              <w:noProof/>
            </w:rPr>
            <w:delText>e funcionamiento de Android Beam.</w:delText>
          </w:r>
          <w:r w:rsidDel="00043A05">
            <w:rPr>
              <w:noProof/>
              <w:webHidden/>
            </w:rPr>
            <w:tab/>
            <w:delText>28</w:delText>
          </w:r>
        </w:del>
      </w:ins>
    </w:p>
    <w:p w14:paraId="20A51E9E" w14:textId="1E306F41" w:rsidR="00A5172E" w:rsidDel="00043A05" w:rsidRDefault="00A5172E">
      <w:pPr>
        <w:pStyle w:val="Tabladeilustraciones"/>
        <w:tabs>
          <w:tab w:val="right" w:leader="dot" w:pos="8494"/>
        </w:tabs>
        <w:rPr>
          <w:ins w:id="829" w:author="Castillo Martínez Ana" w:date="2020-09-10T18:25:00Z"/>
          <w:del w:id="830" w:author="Graván Serrano Eduardo" w:date="2020-09-11T14:09:00Z"/>
          <w:rFonts w:asciiTheme="minorHAnsi" w:eastAsiaTheme="minorEastAsia" w:hAnsiTheme="minorHAnsi" w:cstheme="minorBidi"/>
          <w:noProof/>
          <w:szCs w:val="22"/>
        </w:rPr>
      </w:pPr>
      <w:ins w:id="831" w:author="Castillo Martínez Ana" w:date="2020-09-10T18:25:00Z">
        <w:del w:id="832" w:author="Graván Serrano Eduardo" w:date="2020-09-11T14:09:00Z">
          <w:r w:rsidRPr="00F879FE" w:rsidDel="00043A05">
            <w:rPr>
              <w:rStyle w:val="Hipervnculo"/>
              <w:noProof/>
            </w:rPr>
            <w:delText>Figura 13. Emulación de etiquetas N</w:delText>
          </w:r>
          <w:r w:rsidRPr="00043A05" w:rsidDel="00043A05">
            <w:rPr>
              <w:rStyle w:val="Hipervnculo"/>
              <w:noProof/>
            </w:rPr>
            <w:delText>FC en Android.</w:delText>
          </w:r>
          <w:r w:rsidDel="00043A05">
            <w:rPr>
              <w:noProof/>
              <w:webHidden/>
            </w:rPr>
            <w:tab/>
            <w:delText>29</w:delText>
          </w:r>
        </w:del>
      </w:ins>
    </w:p>
    <w:p w14:paraId="79945D6D" w14:textId="2F664C36" w:rsidR="00A5172E" w:rsidDel="00043A05" w:rsidRDefault="00A5172E">
      <w:pPr>
        <w:pStyle w:val="Tabladeilustraciones"/>
        <w:tabs>
          <w:tab w:val="right" w:leader="dot" w:pos="8494"/>
        </w:tabs>
        <w:rPr>
          <w:ins w:id="833" w:author="Castillo Martínez Ana" w:date="2020-09-10T18:25:00Z"/>
          <w:del w:id="834" w:author="Graván Serrano Eduardo" w:date="2020-09-11T14:09:00Z"/>
          <w:rFonts w:asciiTheme="minorHAnsi" w:eastAsiaTheme="minorEastAsia" w:hAnsiTheme="minorHAnsi" w:cstheme="minorBidi"/>
          <w:noProof/>
          <w:szCs w:val="22"/>
        </w:rPr>
      </w:pPr>
      <w:ins w:id="835" w:author="Castillo Martínez Ana" w:date="2020-09-10T18:25:00Z">
        <w:del w:id="836" w:author="Graván Serrano Eduardo" w:date="2020-09-11T14:09:00Z">
          <w:r w:rsidRPr="00F879FE" w:rsidDel="00043A05">
            <w:rPr>
              <w:rStyle w:val="Hipervnculo"/>
              <w:noProof/>
            </w:rPr>
            <w:delText>Figura 14. Funcionamiento de Tag Dispatch Sy</w:delText>
          </w:r>
          <w:r w:rsidRPr="00043A05" w:rsidDel="00043A05">
            <w:rPr>
              <w:rStyle w:val="Hipervnculo"/>
              <w:noProof/>
            </w:rPr>
            <w:delText>stem.</w:delText>
          </w:r>
          <w:r w:rsidDel="00043A05">
            <w:rPr>
              <w:noProof/>
              <w:webHidden/>
            </w:rPr>
            <w:tab/>
            <w:delText>29</w:delText>
          </w:r>
        </w:del>
      </w:ins>
    </w:p>
    <w:p w14:paraId="4BD10A1F" w14:textId="4BD31383" w:rsidR="00A5172E" w:rsidDel="00043A05" w:rsidRDefault="00A5172E">
      <w:pPr>
        <w:pStyle w:val="Tabladeilustraciones"/>
        <w:tabs>
          <w:tab w:val="right" w:leader="dot" w:pos="8494"/>
        </w:tabs>
        <w:rPr>
          <w:ins w:id="837" w:author="Castillo Martínez Ana" w:date="2020-09-10T18:25:00Z"/>
          <w:del w:id="838" w:author="Graván Serrano Eduardo" w:date="2020-09-11T14:09:00Z"/>
          <w:rFonts w:asciiTheme="minorHAnsi" w:eastAsiaTheme="minorEastAsia" w:hAnsiTheme="minorHAnsi" w:cstheme="minorBidi"/>
          <w:noProof/>
          <w:szCs w:val="22"/>
        </w:rPr>
      </w:pPr>
      <w:ins w:id="839" w:author="Castillo Martínez Ana" w:date="2020-09-10T18:25:00Z">
        <w:del w:id="840" w:author="Graván Serrano Eduardo" w:date="2020-09-11T14:09:00Z">
          <w:r w:rsidRPr="00F879FE" w:rsidDel="00043A05">
            <w:rPr>
              <w:rStyle w:val="Hipervnculo"/>
              <w:noProof/>
            </w:rPr>
            <w:delText xml:space="preserve">Figura 15. Visión general del </w:delText>
          </w:r>
          <w:r w:rsidRPr="00043A05" w:rsidDel="00043A05">
            <w:rPr>
              <w:rStyle w:val="Hipervnculo"/>
              <w:noProof/>
            </w:rPr>
            <w:delText>sistema.</w:delText>
          </w:r>
          <w:r w:rsidDel="00043A05">
            <w:rPr>
              <w:noProof/>
              <w:webHidden/>
            </w:rPr>
            <w:tab/>
            <w:delText>31</w:delText>
          </w:r>
        </w:del>
      </w:ins>
    </w:p>
    <w:p w14:paraId="2D7E13EA" w14:textId="10F7506B" w:rsidR="00A5172E" w:rsidDel="00043A05" w:rsidRDefault="00A5172E">
      <w:pPr>
        <w:pStyle w:val="Tabladeilustraciones"/>
        <w:tabs>
          <w:tab w:val="right" w:leader="dot" w:pos="8494"/>
        </w:tabs>
        <w:rPr>
          <w:ins w:id="841" w:author="Castillo Martínez Ana" w:date="2020-09-10T18:25:00Z"/>
          <w:del w:id="842" w:author="Graván Serrano Eduardo" w:date="2020-09-11T14:09:00Z"/>
          <w:rFonts w:asciiTheme="minorHAnsi" w:eastAsiaTheme="minorEastAsia" w:hAnsiTheme="minorHAnsi" w:cstheme="minorBidi"/>
          <w:noProof/>
          <w:szCs w:val="22"/>
        </w:rPr>
      </w:pPr>
      <w:ins w:id="843" w:author="Castillo Martínez Ana" w:date="2020-09-10T18:25:00Z">
        <w:del w:id="844" w:author="Graván Serrano Eduardo" w:date="2020-09-11T14:09:00Z">
          <w:r w:rsidRPr="00F879FE" w:rsidDel="00043A05">
            <w:rPr>
              <w:rStyle w:val="Hipervnculo"/>
              <w:noProof/>
            </w:rPr>
            <w:delText>Figura 16. Modelo de datos.</w:delText>
          </w:r>
          <w:r w:rsidDel="00043A05">
            <w:rPr>
              <w:noProof/>
              <w:webHidden/>
            </w:rPr>
            <w:tab/>
            <w:delText>32</w:delText>
          </w:r>
        </w:del>
      </w:ins>
    </w:p>
    <w:p w14:paraId="58CECAE1" w14:textId="5FE68C37" w:rsidR="00A5172E" w:rsidDel="00043A05" w:rsidRDefault="00A5172E">
      <w:pPr>
        <w:pStyle w:val="Tabladeilustraciones"/>
        <w:tabs>
          <w:tab w:val="right" w:leader="dot" w:pos="8494"/>
        </w:tabs>
        <w:rPr>
          <w:ins w:id="845" w:author="Castillo Martínez Ana" w:date="2020-09-10T18:25:00Z"/>
          <w:del w:id="846" w:author="Graván Serrano Eduardo" w:date="2020-09-11T14:09:00Z"/>
          <w:rFonts w:asciiTheme="minorHAnsi" w:eastAsiaTheme="minorEastAsia" w:hAnsiTheme="minorHAnsi" w:cstheme="minorBidi"/>
          <w:noProof/>
          <w:szCs w:val="22"/>
        </w:rPr>
      </w:pPr>
      <w:ins w:id="847" w:author="Castillo Martínez Ana" w:date="2020-09-10T18:25:00Z">
        <w:del w:id="848" w:author="Graván Serrano Eduardo" w:date="2020-09-11T14:09:00Z">
          <w:r w:rsidRPr="00F879FE" w:rsidDel="00043A05">
            <w:rPr>
              <w:rStyle w:val="Hipervnculo"/>
              <w:noProof/>
            </w:rPr>
            <w:delText>Figura 17. Logo de SQLite.</w:delText>
          </w:r>
          <w:r w:rsidDel="00043A05">
            <w:rPr>
              <w:noProof/>
              <w:webHidden/>
            </w:rPr>
            <w:tab/>
            <w:delText>32</w:delText>
          </w:r>
        </w:del>
      </w:ins>
    </w:p>
    <w:p w14:paraId="1049EF89" w14:textId="663C389F" w:rsidR="00A5172E" w:rsidDel="00043A05" w:rsidRDefault="00A5172E">
      <w:pPr>
        <w:pStyle w:val="Tabladeilustraciones"/>
        <w:tabs>
          <w:tab w:val="right" w:leader="dot" w:pos="8494"/>
        </w:tabs>
        <w:rPr>
          <w:ins w:id="849" w:author="Castillo Martínez Ana" w:date="2020-09-10T18:25:00Z"/>
          <w:del w:id="850" w:author="Graván Serrano Eduardo" w:date="2020-09-11T14:09:00Z"/>
          <w:rFonts w:asciiTheme="minorHAnsi" w:eastAsiaTheme="minorEastAsia" w:hAnsiTheme="minorHAnsi" w:cstheme="minorBidi"/>
          <w:noProof/>
          <w:szCs w:val="22"/>
        </w:rPr>
      </w:pPr>
      <w:ins w:id="851" w:author="Castillo Martínez Ana" w:date="2020-09-10T18:25:00Z">
        <w:del w:id="852" w:author="Graván Serrano Eduardo" w:date="2020-09-11T14:09:00Z">
          <w:r w:rsidRPr="00F879FE" w:rsidDel="00043A05">
            <w:rPr>
              <w:rStyle w:val="Hipervnculo"/>
              <w:noProof/>
            </w:rPr>
            <w:delText>Figura 10. Logos de Python3 y el framework Flask.</w:delText>
          </w:r>
          <w:r w:rsidDel="00043A05">
            <w:rPr>
              <w:noProof/>
              <w:webHidden/>
            </w:rPr>
            <w:tab/>
            <w:delText>35</w:delText>
          </w:r>
        </w:del>
      </w:ins>
    </w:p>
    <w:p w14:paraId="7F770D6B" w14:textId="16B4559C" w:rsidR="00A5172E" w:rsidDel="00043A05" w:rsidRDefault="00A5172E">
      <w:pPr>
        <w:pStyle w:val="Tabladeilustraciones"/>
        <w:tabs>
          <w:tab w:val="right" w:leader="dot" w:pos="8494"/>
        </w:tabs>
        <w:rPr>
          <w:ins w:id="853" w:author="Castillo Martínez Ana" w:date="2020-09-10T18:25:00Z"/>
          <w:del w:id="854" w:author="Graván Serrano Eduardo" w:date="2020-09-11T14:09:00Z"/>
          <w:rFonts w:asciiTheme="minorHAnsi" w:eastAsiaTheme="minorEastAsia" w:hAnsiTheme="minorHAnsi" w:cstheme="minorBidi"/>
          <w:noProof/>
          <w:szCs w:val="22"/>
        </w:rPr>
      </w:pPr>
      <w:ins w:id="855" w:author="Castillo Martínez Ana" w:date="2020-09-10T18:25:00Z">
        <w:del w:id="856" w:author="Graván Serrano Eduardo" w:date="2020-09-11T14:09:00Z">
          <w:r w:rsidRPr="00F879FE" w:rsidDel="00043A05">
            <w:rPr>
              <w:rStyle w:val="Hipervnculo"/>
              <w:noProof/>
            </w:rPr>
            <w:delText xml:space="preserve">Figura 11. Visión general de </w:delText>
          </w:r>
          <w:r w:rsidRPr="00043A05" w:rsidDel="00043A05">
            <w:rPr>
              <w:rStyle w:val="Hipervnculo"/>
              <w:noProof/>
            </w:rPr>
            <w:delText>la GUI de Swagger.</w:delText>
          </w:r>
          <w:r w:rsidDel="00043A05">
            <w:rPr>
              <w:noProof/>
              <w:webHidden/>
            </w:rPr>
            <w:tab/>
            <w:delText>40</w:delText>
          </w:r>
        </w:del>
      </w:ins>
    </w:p>
    <w:p w14:paraId="154AB9FC" w14:textId="2F7E8DD6" w:rsidR="00A5172E" w:rsidDel="00043A05" w:rsidRDefault="00A5172E">
      <w:pPr>
        <w:pStyle w:val="Tabladeilustraciones"/>
        <w:tabs>
          <w:tab w:val="right" w:leader="dot" w:pos="8494"/>
        </w:tabs>
        <w:rPr>
          <w:ins w:id="857" w:author="Castillo Martínez Ana" w:date="2020-09-10T18:25:00Z"/>
          <w:del w:id="858" w:author="Graván Serrano Eduardo" w:date="2020-09-11T14:09:00Z"/>
          <w:rFonts w:asciiTheme="minorHAnsi" w:eastAsiaTheme="minorEastAsia" w:hAnsiTheme="minorHAnsi" w:cstheme="minorBidi"/>
          <w:noProof/>
          <w:szCs w:val="22"/>
        </w:rPr>
      </w:pPr>
      <w:ins w:id="859" w:author="Castillo Martínez Ana" w:date="2020-09-10T18:25:00Z">
        <w:del w:id="860" w:author="Graván Serrano Eduardo" w:date="2020-09-11T14:09:00Z">
          <w:r w:rsidRPr="00F879FE" w:rsidDel="00043A05">
            <w:rPr>
              <w:rStyle w:val="Hipervnculo"/>
              <w:noProof/>
            </w:rPr>
            <w:delText>Figura 12. Ejemplo de llamadas a la API con la GUI de Swagger.</w:delText>
          </w:r>
          <w:r w:rsidDel="00043A05">
            <w:rPr>
              <w:noProof/>
              <w:webHidden/>
            </w:rPr>
            <w:tab/>
            <w:delText>41</w:delText>
          </w:r>
        </w:del>
      </w:ins>
    </w:p>
    <w:p w14:paraId="6ECDB29D" w14:textId="7E7A2C03" w:rsidR="00A5172E" w:rsidDel="00043A05" w:rsidRDefault="00A5172E">
      <w:pPr>
        <w:pStyle w:val="Tabladeilustraciones"/>
        <w:tabs>
          <w:tab w:val="right" w:leader="dot" w:pos="8494"/>
        </w:tabs>
        <w:rPr>
          <w:ins w:id="861" w:author="Castillo Martínez Ana" w:date="2020-09-10T18:25:00Z"/>
          <w:del w:id="862" w:author="Graván Serrano Eduardo" w:date="2020-09-11T14:09:00Z"/>
          <w:rFonts w:asciiTheme="minorHAnsi" w:eastAsiaTheme="minorEastAsia" w:hAnsiTheme="minorHAnsi" w:cstheme="minorBidi"/>
          <w:noProof/>
          <w:szCs w:val="22"/>
        </w:rPr>
      </w:pPr>
      <w:ins w:id="863" w:author="Castillo Martínez Ana" w:date="2020-09-10T18:25:00Z">
        <w:del w:id="864" w:author="Graván Serrano Eduardo" w:date="2020-09-11T14:09:00Z">
          <w:r w:rsidRPr="00F879FE" w:rsidDel="00043A05">
            <w:rPr>
              <w:rStyle w:val="Hipervnculo"/>
              <w:noProof/>
            </w:rPr>
            <w:delText xml:space="preserve">Figura 13. Ejemplo de </w:delText>
          </w:r>
          <w:r w:rsidRPr="00043A05" w:rsidDel="00043A05">
            <w:rPr>
              <w:rStyle w:val="Hipervnculo"/>
              <w:noProof/>
            </w:rPr>
            <w:delText>llamada con la GUI de Swagger.</w:delText>
          </w:r>
          <w:r w:rsidDel="00043A05">
            <w:rPr>
              <w:noProof/>
              <w:webHidden/>
            </w:rPr>
            <w:tab/>
            <w:delText>41</w:delText>
          </w:r>
        </w:del>
      </w:ins>
    </w:p>
    <w:p w14:paraId="644A2878" w14:textId="0A75A0EA" w:rsidR="00A5172E" w:rsidDel="00043A05" w:rsidRDefault="00A5172E">
      <w:pPr>
        <w:pStyle w:val="Tabladeilustraciones"/>
        <w:tabs>
          <w:tab w:val="right" w:leader="dot" w:pos="8494"/>
        </w:tabs>
        <w:rPr>
          <w:ins w:id="865" w:author="Castillo Martínez Ana" w:date="2020-09-10T18:25:00Z"/>
          <w:del w:id="866" w:author="Graván Serrano Eduardo" w:date="2020-09-11T14:09:00Z"/>
          <w:rFonts w:asciiTheme="minorHAnsi" w:eastAsiaTheme="minorEastAsia" w:hAnsiTheme="minorHAnsi" w:cstheme="minorBidi"/>
          <w:noProof/>
          <w:szCs w:val="22"/>
        </w:rPr>
      </w:pPr>
      <w:ins w:id="867" w:author="Castillo Martínez Ana" w:date="2020-09-10T18:25:00Z">
        <w:del w:id="868" w:author="Graván Serrano Eduardo" w:date="2020-09-11T14:09:00Z">
          <w:r w:rsidRPr="00F879FE" w:rsidDel="00043A05">
            <w:rPr>
              <w:rStyle w:val="Hipervnculo"/>
              <w:noProof/>
            </w:rPr>
            <w:delText>Figura 14. Ejemplo de respuesta con la GUI de Swagger.</w:delText>
          </w:r>
          <w:r w:rsidDel="00043A05">
            <w:rPr>
              <w:noProof/>
              <w:webHidden/>
            </w:rPr>
            <w:tab/>
            <w:delText>42</w:delText>
          </w:r>
        </w:del>
      </w:ins>
    </w:p>
    <w:p w14:paraId="0BFF721E" w14:textId="3BF3DDDE" w:rsidR="00A5172E" w:rsidDel="00043A05" w:rsidRDefault="00A5172E">
      <w:pPr>
        <w:pStyle w:val="Tabladeilustraciones"/>
        <w:tabs>
          <w:tab w:val="right" w:leader="dot" w:pos="8494"/>
        </w:tabs>
        <w:rPr>
          <w:ins w:id="869" w:author="Castillo Martínez Ana" w:date="2020-09-10T18:25:00Z"/>
          <w:del w:id="870" w:author="Graván Serrano Eduardo" w:date="2020-09-11T14:09:00Z"/>
          <w:rFonts w:asciiTheme="minorHAnsi" w:eastAsiaTheme="minorEastAsia" w:hAnsiTheme="minorHAnsi" w:cstheme="minorBidi"/>
          <w:noProof/>
          <w:szCs w:val="22"/>
        </w:rPr>
      </w:pPr>
      <w:ins w:id="871" w:author="Castillo Martínez Ana" w:date="2020-09-10T18:25:00Z">
        <w:del w:id="872" w:author="Graván Serrano Eduardo" w:date="2020-09-11T14:09:00Z">
          <w:r w:rsidRPr="00F879FE" w:rsidDel="00043A05">
            <w:rPr>
              <w:rStyle w:val="Hipervnculo"/>
              <w:noProof/>
            </w:rPr>
            <w:delText>Figura 15. Vista general de la API ReST Implementada.</w:delText>
          </w:r>
          <w:r w:rsidDel="00043A05">
            <w:rPr>
              <w:noProof/>
              <w:webHidden/>
            </w:rPr>
            <w:tab/>
            <w:delText>42</w:delText>
          </w:r>
        </w:del>
      </w:ins>
    </w:p>
    <w:p w14:paraId="61C9994D" w14:textId="744F7EC2" w:rsidR="00A5172E" w:rsidDel="00043A05" w:rsidRDefault="00A5172E">
      <w:pPr>
        <w:pStyle w:val="Tabladeilustraciones"/>
        <w:tabs>
          <w:tab w:val="right" w:leader="dot" w:pos="8494"/>
        </w:tabs>
        <w:rPr>
          <w:ins w:id="873" w:author="Castillo Martínez Ana" w:date="2020-09-10T18:25:00Z"/>
          <w:del w:id="874" w:author="Graván Serrano Eduardo" w:date="2020-09-11T14:09:00Z"/>
          <w:rFonts w:asciiTheme="minorHAnsi" w:eastAsiaTheme="minorEastAsia" w:hAnsiTheme="minorHAnsi" w:cstheme="minorBidi"/>
          <w:noProof/>
          <w:szCs w:val="22"/>
        </w:rPr>
      </w:pPr>
      <w:ins w:id="875" w:author="Castillo Martínez Ana" w:date="2020-09-10T18:25:00Z">
        <w:del w:id="876" w:author="Graván Serrano Eduardo" w:date="2020-09-11T14:09:00Z">
          <w:r w:rsidRPr="00F879FE" w:rsidDel="00043A05">
            <w:rPr>
              <w:rStyle w:val="Hipervnculo"/>
              <w:noProof/>
            </w:rPr>
            <w:delText>Figura 16. Función checkLoginStatus.</w:delText>
          </w:r>
          <w:r w:rsidDel="00043A05">
            <w:rPr>
              <w:noProof/>
              <w:webHidden/>
            </w:rPr>
            <w:tab/>
            <w:delText>44</w:delText>
          </w:r>
        </w:del>
      </w:ins>
    </w:p>
    <w:p w14:paraId="0E0B05DA" w14:textId="3677600C" w:rsidR="00A5172E" w:rsidDel="00043A05" w:rsidRDefault="00A5172E">
      <w:pPr>
        <w:pStyle w:val="Tabladeilustraciones"/>
        <w:tabs>
          <w:tab w:val="right" w:leader="dot" w:pos="8494"/>
        </w:tabs>
        <w:rPr>
          <w:ins w:id="877" w:author="Castillo Martínez Ana" w:date="2020-09-10T18:25:00Z"/>
          <w:del w:id="878" w:author="Graván Serrano Eduardo" w:date="2020-09-11T14:09:00Z"/>
          <w:rFonts w:asciiTheme="minorHAnsi" w:eastAsiaTheme="minorEastAsia" w:hAnsiTheme="minorHAnsi" w:cstheme="minorBidi"/>
          <w:noProof/>
          <w:szCs w:val="22"/>
        </w:rPr>
      </w:pPr>
      <w:ins w:id="879" w:author="Castillo Martínez Ana" w:date="2020-09-10T18:25:00Z">
        <w:del w:id="880" w:author="Graván Serrano Eduardo" w:date="2020-09-11T14:09:00Z">
          <w:r w:rsidRPr="00F879FE" w:rsidDel="00043A05">
            <w:rPr>
              <w:rStyle w:val="Hipervnculo"/>
              <w:noProof/>
            </w:rPr>
            <w:delText xml:space="preserve">Figura 17. Establecimiento de las </w:delText>
          </w:r>
          <w:r w:rsidRPr="00043A05" w:rsidDel="00043A05">
            <w:rPr>
              <w:rStyle w:val="Hipervnculo"/>
              <w:noProof/>
            </w:rPr>
            <w:delText>SharedPreferences.</w:delText>
          </w:r>
          <w:r w:rsidDel="00043A05">
            <w:rPr>
              <w:noProof/>
              <w:webHidden/>
            </w:rPr>
            <w:tab/>
            <w:delText>45</w:delText>
          </w:r>
        </w:del>
      </w:ins>
    </w:p>
    <w:p w14:paraId="57EC3EBB" w14:textId="7DAD12FD" w:rsidR="00A5172E" w:rsidDel="00043A05" w:rsidRDefault="00A5172E">
      <w:pPr>
        <w:pStyle w:val="Tabladeilustraciones"/>
        <w:tabs>
          <w:tab w:val="right" w:leader="dot" w:pos="8494"/>
        </w:tabs>
        <w:rPr>
          <w:ins w:id="881" w:author="Castillo Martínez Ana" w:date="2020-09-10T18:25:00Z"/>
          <w:del w:id="882" w:author="Graván Serrano Eduardo" w:date="2020-09-11T14:09:00Z"/>
          <w:rFonts w:asciiTheme="minorHAnsi" w:eastAsiaTheme="minorEastAsia" w:hAnsiTheme="minorHAnsi" w:cstheme="minorBidi"/>
          <w:noProof/>
          <w:szCs w:val="22"/>
        </w:rPr>
      </w:pPr>
      <w:ins w:id="883" w:author="Castillo Martínez Ana" w:date="2020-09-10T18:25:00Z">
        <w:del w:id="884" w:author="Graván Serrano Eduardo" w:date="2020-09-11T14:09:00Z">
          <w:r w:rsidRPr="00F879FE" w:rsidDel="00043A05">
            <w:rPr>
              <w:rStyle w:val="Hipervnculo"/>
              <w:noProof/>
            </w:rPr>
            <w:delText>Figura 18. Permisos necesarios para el uso de conexiones de red.</w:delText>
          </w:r>
          <w:r w:rsidDel="00043A05">
            <w:rPr>
              <w:noProof/>
              <w:webHidden/>
            </w:rPr>
            <w:tab/>
            <w:delText>45</w:delText>
          </w:r>
        </w:del>
      </w:ins>
    </w:p>
    <w:p w14:paraId="1D2F712A" w14:textId="18F7DAB9" w:rsidR="00A5172E" w:rsidDel="00043A05" w:rsidRDefault="00A5172E">
      <w:pPr>
        <w:pStyle w:val="Tabladeilustraciones"/>
        <w:tabs>
          <w:tab w:val="right" w:leader="dot" w:pos="8494"/>
        </w:tabs>
        <w:rPr>
          <w:ins w:id="885" w:author="Castillo Martínez Ana" w:date="2020-09-10T18:25:00Z"/>
          <w:del w:id="886" w:author="Graván Serrano Eduardo" w:date="2020-09-11T14:09:00Z"/>
          <w:rFonts w:asciiTheme="minorHAnsi" w:eastAsiaTheme="minorEastAsia" w:hAnsiTheme="minorHAnsi" w:cstheme="minorBidi"/>
          <w:noProof/>
          <w:szCs w:val="22"/>
        </w:rPr>
      </w:pPr>
      <w:ins w:id="887" w:author="Castillo Martínez Ana" w:date="2020-09-10T18:25:00Z">
        <w:del w:id="888" w:author="Graván Serrano Eduardo" w:date="2020-09-11T14:09:00Z">
          <w:r w:rsidRPr="00F879FE" w:rsidDel="00043A05">
            <w:rPr>
              <w:rStyle w:val="Hipervnculo"/>
              <w:noProof/>
            </w:rPr>
            <w:delText>Figura 19. Lanzamiento de una AsyncTask.</w:delText>
          </w:r>
          <w:r w:rsidDel="00043A05">
            <w:rPr>
              <w:noProof/>
              <w:webHidden/>
            </w:rPr>
            <w:tab/>
            <w:delText>45</w:delText>
          </w:r>
        </w:del>
      </w:ins>
    </w:p>
    <w:p w14:paraId="40151AF2" w14:textId="781558A4" w:rsidR="00A5172E" w:rsidDel="00043A05" w:rsidRDefault="00A5172E">
      <w:pPr>
        <w:pStyle w:val="Tabladeilustraciones"/>
        <w:tabs>
          <w:tab w:val="right" w:leader="dot" w:pos="8494"/>
        </w:tabs>
        <w:rPr>
          <w:ins w:id="889" w:author="Castillo Martínez Ana" w:date="2020-09-10T18:25:00Z"/>
          <w:del w:id="890" w:author="Graván Serrano Eduardo" w:date="2020-09-11T14:09:00Z"/>
          <w:rFonts w:asciiTheme="minorHAnsi" w:eastAsiaTheme="minorEastAsia" w:hAnsiTheme="minorHAnsi" w:cstheme="minorBidi"/>
          <w:noProof/>
          <w:szCs w:val="22"/>
        </w:rPr>
      </w:pPr>
      <w:ins w:id="891" w:author="Castillo Martínez Ana" w:date="2020-09-10T18:25:00Z">
        <w:del w:id="892" w:author="Graván Serrano Eduardo" w:date="2020-09-11T14:09:00Z">
          <w:r w:rsidRPr="00F879FE" w:rsidDel="00043A05">
            <w:rPr>
              <w:rStyle w:val="Hipervnculo"/>
              <w:noProof/>
            </w:rPr>
            <w:delText>Figura</w:delText>
          </w:r>
          <w:r w:rsidRPr="00043A05" w:rsidDel="00043A05">
            <w:rPr>
              <w:rStyle w:val="Hipervnculo"/>
              <w:noProof/>
            </w:rPr>
            <w:delText xml:space="preserve"> 20. Código de ejemplo de una petición HTTP en una AsyncTask.</w:delText>
          </w:r>
          <w:r w:rsidDel="00043A05">
            <w:rPr>
              <w:noProof/>
              <w:webHidden/>
            </w:rPr>
            <w:tab/>
            <w:delText>46</w:delText>
          </w:r>
        </w:del>
      </w:ins>
    </w:p>
    <w:p w14:paraId="04B782B8" w14:textId="21BCFA67" w:rsidR="00A5172E" w:rsidDel="00043A05" w:rsidRDefault="00A5172E">
      <w:pPr>
        <w:pStyle w:val="Tabladeilustraciones"/>
        <w:tabs>
          <w:tab w:val="right" w:leader="dot" w:pos="8494"/>
        </w:tabs>
        <w:rPr>
          <w:ins w:id="893" w:author="Castillo Martínez Ana" w:date="2020-09-10T18:25:00Z"/>
          <w:del w:id="894" w:author="Graván Serrano Eduardo" w:date="2020-09-11T14:09:00Z"/>
          <w:rFonts w:asciiTheme="minorHAnsi" w:eastAsiaTheme="minorEastAsia" w:hAnsiTheme="minorHAnsi" w:cstheme="minorBidi"/>
          <w:noProof/>
          <w:szCs w:val="22"/>
        </w:rPr>
      </w:pPr>
      <w:ins w:id="895" w:author="Castillo Martínez Ana" w:date="2020-09-10T18:25:00Z">
        <w:del w:id="896" w:author="Graván Serrano Eduardo" w:date="2020-09-11T14:09:00Z">
          <w:r w:rsidRPr="00F879FE" w:rsidDel="00043A05">
            <w:rPr>
              <w:rStyle w:val="Hipervnculo"/>
              <w:noProof/>
            </w:rPr>
            <w:delText>Figura 21. Ejemplo de función onPostExecute.</w:delText>
          </w:r>
          <w:r w:rsidDel="00043A05">
            <w:rPr>
              <w:noProof/>
              <w:webHidden/>
            </w:rPr>
            <w:tab/>
            <w:delText>46</w:delText>
          </w:r>
        </w:del>
      </w:ins>
    </w:p>
    <w:p w14:paraId="0F1E874B" w14:textId="497299EE" w:rsidR="00A5172E" w:rsidDel="00043A05" w:rsidRDefault="00A5172E">
      <w:pPr>
        <w:pStyle w:val="Tabladeilustraciones"/>
        <w:tabs>
          <w:tab w:val="right" w:leader="dot" w:pos="8494"/>
        </w:tabs>
        <w:rPr>
          <w:ins w:id="897" w:author="Castillo Martínez Ana" w:date="2020-09-10T18:25:00Z"/>
          <w:del w:id="898" w:author="Graván Serrano Eduardo" w:date="2020-09-11T14:09:00Z"/>
          <w:rFonts w:asciiTheme="minorHAnsi" w:eastAsiaTheme="minorEastAsia" w:hAnsiTheme="minorHAnsi" w:cstheme="minorBidi"/>
          <w:noProof/>
          <w:szCs w:val="22"/>
        </w:rPr>
      </w:pPr>
      <w:ins w:id="899" w:author="Castillo Martínez Ana" w:date="2020-09-10T18:25:00Z">
        <w:del w:id="900" w:author="Graván Serrano Eduardo" w:date="2020-09-11T14:09:00Z">
          <w:r w:rsidRPr="00F879FE" w:rsidDel="00043A05">
            <w:rPr>
              <w:rStyle w:val="Hipervnculo"/>
              <w:noProof/>
            </w:rPr>
            <w:delText xml:space="preserve">Figura 22. Ejemplo de actualización </w:delText>
          </w:r>
          <w:r w:rsidRPr="00043A05" w:rsidDel="00043A05">
            <w:rPr>
              <w:rStyle w:val="Hipervnculo"/>
              <w:noProof/>
            </w:rPr>
            <w:delText>de la interfaz de usuario con la información recogida de la petición HTTP.</w:delText>
          </w:r>
          <w:r w:rsidDel="00043A05">
            <w:rPr>
              <w:noProof/>
              <w:webHidden/>
            </w:rPr>
            <w:tab/>
            <w:delText>47</w:delText>
          </w:r>
        </w:del>
      </w:ins>
    </w:p>
    <w:p w14:paraId="2138EF70" w14:textId="5F15851A" w:rsidR="00A5172E" w:rsidDel="00043A05" w:rsidRDefault="00A5172E">
      <w:pPr>
        <w:pStyle w:val="Tabladeilustraciones"/>
        <w:tabs>
          <w:tab w:val="right" w:leader="dot" w:pos="8494"/>
        </w:tabs>
        <w:rPr>
          <w:ins w:id="901" w:author="Castillo Martínez Ana" w:date="2020-09-10T18:25:00Z"/>
          <w:del w:id="902" w:author="Graván Serrano Eduardo" w:date="2020-09-11T14:09:00Z"/>
          <w:rFonts w:asciiTheme="minorHAnsi" w:eastAsiaTheme="minorEastAsia" w:hAnsiTheme="minorHAnsi" w:cstheme="minorBidi"/>
          <w:noProof/>
          <w:szCs w:val="22"/>
        </w:rPr>
      </w:pPr>
      <w:ins w:id="903" w:author="Castillo Martínez Ana" w:date="2020-09-10T18:25:00Z">
        <w:del w:id="904" w:author="Graván Serrano Eduardo" w:date="2020-09-11T14:09:00Z">
          <w:r w:rsidRPr="00F879FE" w:rsidDel="00043A05">
            <w:rPr>
              <w:rStyle w:val="Hipervnculo"/>
              <w:noProof/>
            </w:rPr>
            <w:delText>Figura 23. Inicialización del servicio de emulación de etiquetas.</w:delText>
          </w:r>
          <w:r w:rsidDel="00043A05">
            <w:rPr>
              <w:noProof/>
              <w:webHidden/>
            </w:rPr>
            <w:tab/>
            <w:delText>48</w:delText>
          </w:r>
        </w:del>
      </w:ins>
    </w:p>
    <w:p w14:paraId="20464F17" w14:textId="3BA0E16A" w:rsidR="00A5172E" w:rsidDel="00043A05" w:rsidRDefault="00A5172E">
      <w:pPr>
        <w:pStyle w:val="Tabladeilustraciones"/>
        <w:tabs>
          <w:tab w:val="right" w:leader="dot" w:pos="8494"/>
        </w:tabs>
        <w:rPr>
          <w:ins w:id="905" w:author="Castillo Martínez Ana" w:date="2020-09-10T18:25:00Z"/>
          <w:del w:id="906" w:author="Graván Serrano Eduardo" w:date="2020-09-11T14:09:00Z"/>
          <w:rFonts w:asciiTheme="minorHAnsi" w:eastAsiaTheme="minorEastAsia" w:hAnsiTheme="minorHAnsi" w:cstheme="minorBidi"/>
          <w:noProof/>
          <w:szCs w:val="22"/>
        </w:rPr>
      </w:pPr>
      <w:ins w:id="907" w:author="Castillo Martínez Ana" w:date="2020-09-10T18:25:00Z">
        <w:del w:id="908" w:author="Graván Serrano Eduardo" w:date="2020-09-11T14:09:00Z">
          <w:r w:rsidRPr="00F879FE" w:rsidDel="00043A05">
            <w:rPr>
              <w:rStyle w:val="Hipervnculo"/>
              <w:noProof/>
            </w:rPr>
            <w:delText>Figura 24. Método encargado de parar el servicio de emulación de etiquetas.</w:delText>
          </w:r>
          <w:r w:rsidDel="00043A05">
            <w:rPr>
              <w:noProof/>
              <w:webHidden/>
            </w:rPr>
            <w:tab/>
            <w:delText>48</w:delText>
          </w:r>
        </w:del>
      </w:ins>
    </w:p>
    <w:p w14:paraId="4454F00F" w14:textId="4C7DB9F9" w:rsidR="00A5172E" w:rsidDel="00043A05" w:rsidRDefault="00A5172E">
      <w:pPr>
        <w:pStyle w:val="Tabladeilustraciones"/>
        <w:tabs>
          <w:tab w:val="right" w:leader="dot" w:pos="8494"/>
        </w:tabs>
        <w:rPr>
          <w:ins w:id="909" w:author="Castillo Martínez Ana" w:date="2020-09-10T18:25:00Z"/>
          <w:del w:id="910" w:author="Graván Serrano Eduardo" w:date="2020-09-11T14:09:00Z"/>
          <w:rFonts w:asciiTheme="minorHAnsi" w:eastAsiaTheme="minorEastAsia" w:hAnsiTheme="minorHAnsi" w:cstheme="minorBidi"/>
          <w:noProof/>
          <w:szCs w:val="22"/>
        </w:rPr>
      </w:pPr>
      <w:ins w:id="911" w:author="Castillo Martínez Ana" w:date="2020-09-10T18:25:00Z">
        <w:del w:id="912" w:author="Graván Serrano Eduardo" w:date="2020-09-11T14:09:00Z">
          <w:r w:rsidRPr="00F879FE" w:rsidDel="00043A05">
            <w:rPr>
              <w:rStyle w:val="Hipervnculo"/>
              <w:noProof/>
            </w:rPr>
            <w:delText>Figura 25. Método onResume de la actividad de emulación de etiquetas.</w:delText>
          </w:r>
          <w:r w:rsidDel="00043A05">
            <w:rPr>
              <w:noProof/>
              <w:webHidden/>
            </w:rPr>
            <w:tab/>
            <w:delText>48</w:delText>
          </w:r>
        </w:del>
      </w:ins>
    </w:p>
    <w:p w14:paraId="098A4CF7" w14:textId="6EFB3AEF" w:rsidR="00A5172E" w:rsidDel="00043A05" w:rsidRDefault="00A5172E">
      <w:pPr>
        <w:pStyle w:val="Tabladeilustraciones"/>
        <w:tabs>
          <w:tab w:val="right" w:leader="dot" w:pos="8494"/>
        </w:tabs>
        <w:rPr>
          <w:ins w:id="913" w:author="Castillo Martínez Ana" w:date="2020-09-10T18:25:00Z"/>
          <w:del w:id="914" w:author="Graván Serrano Eduardo" w:date="2020-09-11T14:09:00Z"/>
          <w:rFonts w:asciiTheme="minorHAnsi" w:eastAsiaTheme="minorEastAsia" w:hAnsiTheme="minorHAnsi" w:cstheme="minorBidi"/>
          <w:noProof/>
          <w:szCs w:val="22"/>
        </w:rPr>
      </w:pPr>
      <w:ins w:id="915" w:author="Castillo Martínez Ana" w:date="2020-09-10T18:25:00Z">
        <w:del w:id="916" w:author="Graván Serrano Eduardo" w:date="2020-09-11T14:09:00Z">
          <w:r w:rsidRPr="00F879FE" w:rsidDel="00043A05">
            <w:rPr>
              <w:rStyle w:val="Hipervnculo"/>
              <w:noProof/>
            </w:rPr>
            <w:delText>Figura 26. Método onPause de la actividad de emulación de etiquetas.</w:delText>
          </w:r>
          <w:r w:rsidDel="00043A05">
            <w:rPr>
              <w:noProof/>
              <w:webHidden/>
            </w:rPr>
            <w:tab/>
            <w:delText>49</w:delText>
          </w:r>
        </w:del>
      </w:ins>
    </w:p>
    <w:p w14:paraId="19B74738" w14:textId="4B189EEC" w:rsidR="00A5172E" w:rsidDel="00043A05" w:rsidRDefault="00A5172E">
      <w:pPr>
        <w:pStyle w:val="Tabladeilustraciones"/>
        <w:tabs>
          <w:tab w:val="right" w:leader="dot" w:pos="8494"/>
        </w:tabs>
        <w:rPr>
          <w:ins w:id="917" w:author="Castillo Martínez Ana" w:date="2020-09-10T18:25:00Z"/>
          <w:del w:id="918" w:author="Graván Serrano Eduardo" w:date="2020-09-11T14:09:00Z"/>
          <w:rFonts w:asciiTheme="minorHAnsi" w:eastAsiaTheme="minorEastAsia" w:hAnsiTheme="minorHAnsi" w:cstheme="minorBidi"/>
          <w:noProof/>
          <w:szCs w:val="22"/>
        </w:rPr>
      </w:pPr>
      <w:ins w:id="919" w:author="Castillo Martínez Ana" w:date="2020-09-10T18:25:00Z">
        <w:del w:id="920" w:author="Graván Serrano Eduardo" w:date="2020-09-11T14:09:00Z">
          <w:r w:rsidRPr="00F879FE" w:rsidDel="00043A05">
            <w:rPr>
              <w:rStyle w:val="Hipervnculo"/>
              <w:noProof/>
            </w:rPr>
            <w:delText>Figura 27. Método encarg</w:delText>
          </w:r>
          <w:r w:rsidRPr="00043A05" w:rsidDel="00043A05">
            <w:rPr>
              <w:rStyle w:val="Hipervnculo"/>
              <w:noProof/>
            </w:rPr>
            <w:delText>ado de recoger los broadcasts lanzados por el servicio de emulación de etiquetas.</w:delText>
          </w:r>
          <w:r w:rsidDel="00043A05">
            <w:rPr>
              <w:noProof/>
              <w:webHidden/>
            </w:rPr>
            <w:tab/>
            <w:delText>49</w:delText>
          </w:r>
        </w:del>
      </w:ins>
    </w:p>
    <w:p w14:paraId="2733FE9F" w14:textId="0FAEB5F9" w:rsidR="00A5172E" w:rsidDel="00043A05" w:rsidRDefault="00A5172E">
      <w:pPr>
        <w:pStyle w:val="Tabladeilustraciones"/>
        <w:tabs>
          <w:tab w:val="right" w:leader="dot" w:pos="8494"/>
        </w:tabs>
        <w:rPr>
          <w:ins w:id="921" w:author="Castillo Martínez Ana" w:date="2020-09-10T18:25:00Z"/>
          <w:del w:id="922" w:author="Graván Serrano Eduardo" w:date="2020-09-11T14:09:00Z"/>
          <w:rFonts w:asciiTheme="minorHAnsi" w:eastAsiaTheme="minorEastAsia" w:hAnsiTheme="minorHAnsi" w:cstheme="minorBidi"/>
          <w:noProof/>
          <w:szCs w:val="22"/>
        </w:rPr>
      </w:pPr>
      <w:ins w:id="923" w:author="Castillo Martínez Ana" w:date="2020-09-10T18:25:00Z">
        <w:del w:id="924" w:author="Graván Serrano Eduardo" w:date="2020-09-11T14:09:00Z">
          <w:r w:rsidRPr="00F879FE" w:rsidDel="00043A05">
            <w:rPr>
              <w:rStyle w:val="Hipervnculo"/>
              <w:noProof/>
            </w:rPr>
            <w:delText>Figura 28. Declaración de permisos de NFC.</w:delText>
          </w:r>
          <w:r w:rsidDel="00043A05">
            <w:rPr>
              <w:noProof/>
              <w:webHidden/>
            </w:rPr>
            <w:tab/>
            <w:delText>50</w:delText>
          </w:r>
        </w:del>
      </w:ins>
    </w:p>
    <w:p w14:paraId="10BBD3FC" w14:textId="64792134" w:rsidR="00A5172E" w:rsidDel="00043A05" w:rsidRDefault="00A5172E">
      <w:pPr>
        <w:pStyle w:val="Tabladeilustraciones"/>
        <w:tabs>
          <w:tab w:val="right" w:leader="dot" w:pos="8494"/>
        </w:tabs>
        <w:rPr>
          <w:ins w:id="925" w:author="Castillo Martínez Ana" w:date="2020-09-10T18:25:00Z"/>
          <w:del w:id="926" w:author="Graván Serrano Eduardo" w:date="2020-09-11T14:09:00Z"/>
          <w:rFonts w:asciiTheme="minorHAnsi" w:eastAsiaTheme="minorEastAsia" w:hAnsiTheme="minorHAnsi" w:cstheme="minorBidi"/>
          <w:noProof/>
          <w:szCs w:val="22"/>
        </w:rPr>
      </w:pPr>
      <w:ins w:id="927" w:author="Castillo Martínez Ana" w:date="2020-09-10T18:25:00Z">
        <w:del w:id="928" w:author="Graván Serrano Eduardo" w:date="2020-09-11T14:09:00Z">
          <w:r w:rsidRPr="00F879FE" w:rsidDel="00043A05">
            <w:rPr>
              <w:rStyle w:val="Hipervnculo"/>
              <w:noProof/>
            </w:rPr>
            <w:delText>Figura 29. Declaración de características necesarias (NFC y HCE).</w:delText>
          </w:r>
          <w:r w:rsidDel="00043A05">
            <w:rPr>
              <w:noProof/>
              <w:webHidden/>
            </w:rPr>
            <w:tab/>
            <w:delText>50</w:delText>
          </w:r>
        </w:del>
      </w:ins>
    </w:p>
    <w:p w14:paraId="10C02332" w14:textId="75EFA288" w:rsidR="00A5172E" w:rsidDel="00043A05" w:rsidRDefault="00A5172E">
      <w:pPr>
        <w:pStyle w:val="Tabladeilustraciones"/>
        <w:tabs>
          <w:tab w:val="right" w:leader="dot" w:pos="8494"/>
        </w:tabs>
        <w:rPr>
          <w:ins w:id="929" w:author="Castillo Martínez Ana" w:date="2020-09-10T18:25:00Z"/>
          <w:del w:id="930" w:author="Graván Serrano Eduardo" w:date="2020-09-11T14:09:00Z"/>
          <w:rFonts w:asciiTheme="minorHAnsi" w:eastAsiaTheme="minorEastAsia" w:hAnsiTheme="minorHAnsi" w:cstheme="minorBidi"/>
          <w:noProof/>
          <w:szCs w:val="22"/>
        </w:rPr>
      </w:pPr>
      <w:ins w:id="931" w:author="Castillo Martínez Ana" w:date="2020-09-10T18:25:00Z">
        <w:del w:id="932" w:author="Graván Serrano Eduardo" w:date="2020-09-11T14:09:00Z">
          <w:r w:rsidRPr="00F879FE" w:rsidDel="00043A05">
            <w:rPr>
              <w:rStyle w:val="Hipervnculo"/>
              <w:noProof/>
            </w:rPr>
            <w:delText>Figura 30. Descriptor del servicio de emulación de etiquetas.</w:delText>
          </w:r>
          <w:r w:rsidDel="00043A05">
            <w:rPr>
              <w:noProof/>
              <w:webHidden/>
            </w:rPr>
            <w:tab/>
            <w:delText>50</w:delText>
          </w:r>
        </w:del>
      </w:ins>
    </w:p>
    <w:p w14:paraId="3612F4EE" w14:textId="6B3E5355" w:rsidR="00A5172E" w:rsidDel="00043A05" w:rsidRDefault="00A5172E">
      <w:pPr>
        <w:pStyle w:val="Tabladeilustraciones"/>
        <w:tabs>
          <w:tab w:val="right" w:leader="dot" w:pos="8494"/>
        </w:tabs>
        <w:rPr>
          <w:ins w:id="933" w:author="Castillo Martínez Ana" w:date="2020-09-10T18:25:00Z"/>
          <w:del w:id="934" w:author="Graván Serrano Eduardo" w:date="2020-09-11T14:09:00Z"/>
          <w:rFonts w:asciiTheme="minorHAnsi" w:eastAsiaTheme="minorEastAsia" w:hAnsiTheme="minorHAnsi" w:cstheme="minorBidi"/>
          <w:noProof/>
          <w:szCs w:val="22"/>
        </w:rPr>
      </w:pPr>
      <w:ins w:id="935" w:author="Castillo Martínez Ana" w:date="2020-09-10T18:25:00Z">
        <w:del w:id="936" w:author="Graván Serrano Eduardo" w:date="2020-09-11T14:09:00Z">
          <w:r w:rsidRPr="00F879FE" w:rsidDel="00043A05">
            <w:rPr>
              <w:rStyle w:val="Hipervnculo"/>
              <w:noProof/>
            </w:rPr>
            <w:delText>Figura 31. Archivo XML que recoge los AID asociados al servicio de emul</w:delText>
          </w:r>
          <w:r w:rsidRPr="00043A05" w:rsidDel="00043A05">
            <w:rPr>
              <w:rStyle w:val="Hipervnculo"/>
              <w:noProof/>
            </w:rPr>
            <w:delText>ación de etiquetas.</w:delText>
          </w:r>
          <w:r w:rsidDel="00043A05">
            <w:rPr>
              <w:noProof/>
              <w:webHidden/>
            </w:rPr>
            <w:tab/>
            <w:delText>51</w:delText>
          </w:r>
        </w:del>
      </w:ins>
    </w:p>
    <w:p w14:paraId="104B180B" w14:textId="0A7B7C42" w:rsidR="00A5172E" w:rsidDel="00043A05" w:rsidRDefault="00A5172E">
      <w:pPr>
        <w:pStyle w:val="Tabladeilustraciones"/>
        <w:tabs>
          <w:tab w:val="right" w:leader="dot" w:pos="8494"/>
        </w:tabs>
        <w:rPr>
          <w:ins w:id="937" w:author="Castillo Martínez Ana" w:date="2020-09-10T18:25:00Z"/>
          <w:del w:id="938" w:author="Graván Serrano Eduardo" w:date="2020-09-11T14:09:00Z"/>
          <w:rFonts w:asciiTheme="minorHAnsi" w:eastAsiaTheme="minorEastAsia" w:hAnsiTheme="minorHAnsi" w:cstheme="minorBidi"/>
          <w:noProof/>
          <w:szCs w:val="22"/>
        </w:rPr>
      </w:pPr>
      <w:ins w:id="939" w:author="Castillo Martínez Ana" w:date="2020-09-10T18:25:00Z">
        <w:del w:id="940" w:author="Graván Serrano Eduardo" w:date="2020-09-11T14:09:00Z">
          <w:r w:rsidRPr="00F879FE" w:rsidDel="00043A05">
            <w:rPr>
              <w:rStyle w:val="Hipervnculo"/>
              <w:noProof/>
            </w:rPr>
            <w:delText>Figura 32. Método onStartCommand del servicio de emulación de etiquetas.</w:delText>
          </w:r>
          <w:r w:rsidDel="00043A05">
            <w:rPr>
              <w:noProof/>
              <w:webHidden/>
            </w:rPr>
            <w:tab/>
            <w:delText>51</w:delText>
          </w:r>
        </w:del>
      </w:ins>
    </w:p>
    <w:p w14:paraId="2BE61FB6" w14:textId="002F7264" w:rsidR="00A5172E" w:rsidDel="00043A05" w:rsidRDefault="00A5172E">
      <w:pPr>
        <w:pStyle w:val="Tabladeilustraciones"/>
        <w:tabs>
          <w:tab w:val="right" w:leader="dot" w:pos="8494"/>
        </w:tabs>
        <w:rPr>
          <w:ins w:id="941" w:author="Castillo Martínez Ana" w:date="2020-09-10T18:25:00Z"/>
          <w:del w:id="942" w:author="Graván Serrano Eduardo" w:date="2020-09-11T14:09:00Z"/>
          <w:rFonts w:asciiTheme="minorHAnsi" w:eastAsiaTheme="minorEastAsia" w:hAnsiTheme="minorHAnsi" w:cstheme="minorBidi"/>
          <w:noProof/>
          <w:szCs w:val="22"/>
        </w:rPr>
      </w:pPr>
      <w:ins w:id="943" w:author="Castillo Martínez Ana" w:date="2020-09-10T18:25:00Z">
        <w:del w:id="944" w:author="Graván Serrano Eduardo" w:date="2020-09-11T14:09:00Z">
          <w:r w:rsidRPr="00F879FE" w:rsidDel="00043A05">
            <w:rPr>
              <w:rStyle w:val="Hipervnculo"/>
              <w:noProof/>
            </w:rPr>
            <w:delText>Figura 33. Método auxiliar createTe</w:delText>
          </w:r>
          <w:r w:rsidRPr="00043A05" w:rsidDel="00043A05">
            <w:rPr>
              <w:rStyle w:val="Hipervnculo"/>
              <w:noProof/>
            </w:rPr>
            <w:delText>xtRecord del servicio de emulación de etiquetas.</w:delText>
          </w:r>
          <w:r w:rsidDel="00043A05">
            <w:rPr>
              <w:noProof/>
              <w:webHidden/>
            </w:rPr>
            <w:tab/>
            <w:delText>52</w:delText>
          </w:r>
        </w:del>
      </w:ins>
    </w:p>
    <w:p w14:paraId="365B480F" w14:textId="0D47741B" w:rsidR="00A5172E" w:rsidDel="00043A05" w:rsidRDefault="00A5172E">
      <w:pPr>
        <w:pStyle w:val="Tabladeilustraciones"/>
        <w:tabs>
          <w:tab w:val="right" w:leader="dot" w:pos="8494"/>
        </w:tabs>
        <w:rPr>
          <w:ins w:id="945" w:author="Castillo Martínez Ana" w:date="2020-09-10T18:25:00Z"/>
          <w:del w:id="946" w:author="Graván Serrano Eduardo" w:date="2020-09-11T14:09:00Z"/>
          <w:rFonts w:asciiTheme="minorHAnsi" w:eastAsiaTheme="minorEastAsia" w:hAnsiTheme="minorHAnsi" w:cstheme="minorBidi"/>
          <w:noProof/>
          <w:szCs w:val="22"/>
        </w:rPr>
      </w:pPr>
      <w:ins w:id="947" w:author="Castillo Martínez Ana" w:date="2020-09-10T18:25:00Z">
        <w:del w:id="948" w:author="Graván Serrano Eduardo" w:date="2020-09-11T14:09:00Z">
          <w:r w:rsidRPr="00F879FE" w:rsidDel="00043A05">
            <w:rPr>
              <w:rStyle w:val="Hipervnculo"/>
              <w:noProof/>
            </w:rPr>
            <w:delText>Figura</w:delText>
          </w:r>
          <w:r w:rsidRPr="00043A05" w:rsidDel="00043A05">
            <w:rPr>
              <w:rStyle w:val="Hipervnculo"/>
              <w:noProof/>
            </w:rPr>
            <w:delText xml:space="preserve"> 34. Ejemplo de comandos APDU.</w:delText>
          </w:r>
          <w:r w:rsidDel="00043A05">
            <w:rPr>
              <w:noProof/>
              <w:webHidden/>
            </w:rPr>
            <w:tab/>
            <w:delText>52</w:delText>
          </w:r>
        </w:del>
      </w:ins>
    </w:p>
    <w:p w14:paraId="66E8311A" w14:textId="29C66242" w:rsidR="00A5172E" w:rsidDel="00043A05" w:rsidRDefault="00A5172E">
      <w:pPr>
        <w:pStyle w:val="Tabladeilustraciones"/>
        <w:tabs>
          <w:tab w:val="right" w:leader="dot" w:pos="8494"/>
        </w:tabs>
        <w:rPr>
          <w:ins w:id="949" w:author="Castillo Martínez Ana" w:date="2020-09-10T18:25:00Z"/>
          <w:del w:id="950" w:author="Graván Serrano Eduardo" w:date="2020-09-11T14:09:00Z"/>
          <w:rFonts w:asciiTheme="minorHAnsi" w:eastAsiaTheme="minorEastAsia" w:hAnsiTheme="minorHAnsi" w:cstheme="minorBidi"/>
          <w:noProof/>
          <w:szCs w:val="22"/>
        </w:rPr>
      </w:pPr>
      <w:ins w:id="951" w:author="Castillo Martínez Ana" w:date="2020-09-10T18:25:00Z">
        <w:del w:id="952" w:author="Graván Serrano Eduardo" w:date="2020-09-11T14:09:00Z">
          <w:r w:rsidRPr="00F879FE" w:rsidDel="00043A05">
            <w:rPr>
              <w:rStyle w:val="Hipervnculo"/>
              <w:noProof/>
            </w:rPr>
            <w:delText>Figura 35. Ejemplo de respuestas APDU.</w:delText>
          </w:r>
          <w:r w:rsidDel="00043A05">
            <w:rPr>
              <w:noProof/>
              <w:webHidden/>
            </w:rPr>
            <w:tab/>
            <w:delText>53</w:delText>
          </w:r>
        </w:del>
      </w:ins>
    </w:p>
    <w:p w14:paraId="74B0A17C" w14:textId="1F386BFF" w:rsidR="00A5172E" w:rsidDel="00043A05" w:rsidRDefault="00A5172E">
      <w:pPr>
        <w:pStyle w:val="Tabladeilustraciones"/>
        <w:tabs>
          <w:tab w:val="right" w:leader="dot" w:pos="8494"/>
        </w:tabs>
        <w:rPr>
          <w:ins w:id="953" w:author="Castillo Martínez Ana" w:date="2020-09-10T18:25:00Z"/>
          <w:del w:id="954" w:author="Graván Serrano Eduardo" w:date="2020-09-11T14:09:00Z"/>
          <w:rFonts w:asciiTheme="minorHAnsi" w:eastAsiaTheme="minorEastAsia" w:hAnsiTheme="minorHAnsi" w:cstheme="minorBidi"/>
          <w:noProof/>
          <w:szCs w:val="22"/>
        </w:rPr>
      </w:pPr>
      <w:ins w:id="955" w:author="Castillo Martínez Ana" w:date="2020-09-10T18:25:00Z">
        <w:del w:id="956" w:author="Graván Serrano Eduardo" w:date="2020-09-11T14:09:00Z">
          <w:r w:rsidRPr="00F879FE" w:rsidDel="00043A05">
            <w:rPr>
              <w:rStyle w:val="Hipervnculo"/>
              <w:noProof/>
            </w:rPr>
            <w:delText>Figura 36. Comprobación de la inicialización del servicio de emulación de etiquetas.</w:delText>
          </w:r>
          <w:r w:rsidDel="00043A05">
            <w:rPr>
              <w:noProof/>
              <w:webHidden/>
            </w:rPr>
            <w:tab/>
            <w:delText>53</w:delText>
          </w:r>
        </w:del>
      </w:ins>
    </w:p>
    <w:p w14:paraId="37301998" w14:textId="11E17CB7" w:rsidR="00A5172E" w:rsidDel="00043A05" w:rsidRDefault="00A5172E">
      <w:pPr>
        <w:pStyle w:val="Tabladeilustraciones"/>
        <w:tabs>
          <w:tab w:val="right" w:leader="dot" w:pos="8494"/>
        </w:tabs>
        <w:rPr>
          <w:ins w:id="957" w:author="Castillo Martínez Ana" w:date="2020-09-10T18:25:00Z"/>
          <w:del w:id="958" w:author="Graván Serrano Eduardo" w:date="2020-09-11T14:09:00Z"/>
          <w:rFonts w:asciiTheme="minorHAnsi" w:eastAsiaTheme="minorEastAsia" w:hAnsiTheme="minorHAnsi" w:cstheme="minorBidi"/>
          <w:noProof/>
          <w:szCs w:val="22"/>
        </w:rPr>
      </w:pPr>
      <w:ins w:id="959" w:author="Castillo Martínez Ana" w:date="2020-09-10T18:25:00Z">
        <w:del w:id="960" w:author="Graván Serrano Eduardo" w:date="2020-09-11T14:09:00Z">
          <w:r w:rsidRPr="00F879FE" w:rsidDel="00043A05">
            <w:rPr>
              <w:rStyle w:val="Hipervnculo"/>
              <w:noProof/>
            </w:rPr>
            <w:delText>Figura 37. Ejemplo de procesamiento de los C-A</w:delText>
          </w:r>
          <w:r w:rsidRPr="00043A05" w:rsidDel="00043A05">
            <w:rPr>
              <w:rStyle w:val="Hipervnculo"/>
              <w:noProof/>
            </w:rPr>
            <w:delText>PDU.</w:delText>
          </w:r>
          <w:r w:rsidDel="00043A05">
            <w:rPr>
              <w:noProof/>
              <w:webHidden/>
            </w:rPr>
            <w:tab/>
            <w:delText>53</w:delText>
          </w:r>
        </w:del>
      </w:ins>
    </w:p>
    <w:p w14:paraId="4B52A653" w14:textId="2D4AD530" w:rsidR="00A5172E" w:rsidDel="00043A05" w:rsidRDefault="00A5172E">
      <w:pPr>
        <w:pStyle w:val="Tabladeilustraciones"/>
        <w:tabs>
          <w:tab w:val="right" w:leader="dot" w:pos="8494"/>
        </w:tabs>
        <w:rPr>
          <w:ins w:id="961" w:author="Castillo Martínez Ana" w:date="2020-09-10T18:25:00Z"/>
          <w:del w:id="962" w:author="Graván Serrano Eduardo" w:date="2020-09-11T14:09:00Z"/>
          <w:rFonts w:asciiTheme="minorHAnsi" w:eastAsiaTheme="minorEastAsia" w:hAnsiTheme="minorHAnsi" w:cstheme="minorBidi"/>
          <w:noProof/>
          <w:szCs w:val="22"/>
        </w:rPr>
      </w:pPr>
      <w:ins w:id="963" w:author="Castillo Martínez Ana" w:date="2020-09-10T18:25:00Z">
        <w:del w:id="964" w:author="Graván Serrano Eduardo" w:date="2020-09-11T14:09:00Z">
          <w:r w:rsidRPr="00F879FE" w:rsidDel="00043A05">
            <w:rPr>
              <w:rStyle w:val="Hipervnculo"/>
              <w:noProof/>
            </w:rPr>
            <w:delText xml:space="preserve">Figura 38. </w:delText>
          </w:r>
          <w:r w:rsidRPr="00043A05" w:rsidDel="00043A05">
            <w:rPr>
              <w:rStyle w:val="Hipervnculo"/>
              <w:noProof/>
            </w:rPr>
            <w:delText>Creación de R-APDU con el mensaje NDEF.</w:delText>
          </w:r>
          <w:r w:rsidDel="00043A05">
            <w:rPr>
              <w:noProof/>
              <w:webHidden/>
            </w:rPr>
            <w:tab/>
            <w:delText>54</w:delText>
          </w:r>
        </w:del>
      </w:ins>
    </w:p>
    <w:p w14:paraId="3CC38A48" w14:textId="12DF57E8" w:rsidR="00A5172E" w:rsidDel="00043A05" w:rsidRDefault="00A5172E">
      <w:pPr>
        <w:pStyle w:val="Tabladeilustraciones"/>
        <w:tabs>
          <w:tab w:val="right" w:leader="dot" w:pos="8494"/>
        </w:tabs>
        <w:rPr>
          <w:ins w:id="965" w:author="Castillo Martínez Ana" w:date="2020-09-10T18:25:00Z"/>
          <w:del w:id="966" w:author="Graván Serrano Eduardo" w:date="2020-09-11T14:09:00Z"/>
          <w:rFonts w:asciiTheme="minorHAnsi" w:eastAsiaTheme="minorEastAsia" w:hAnsiTheme="minorHAnsi" w:cstheme="minorBidi"/>
          <w:noProof/>
          <w:szCs w:val="22"/>
        </w:rPr>
      </w:pPr>
      <w:ins w:id="967" w:author="Castillo Martínez Ana" w:date="2020-09-10T18:25:00Z">
        <w:del w:id="968" w:author="Graván Serrano Eduardo" w:date="2020-09-11T14:09:00Z">
          <w:r w:rsidRPr="00F879FE" w:rsidDel="00043A05">
            <w:rPr>
              <w:rStyle w:val="Hipervnculo"/>
              <w:noProof/>
            </w:rPr>
            <w:delText>Figura 39. Respuesta con R-APDU de error.</w:delText>
          </w:r>
          <w:r w:rsidDel="00043A05">
            <w:rPr>
              <w:noProof/>
              <w:webHidden/>
            </w:rPr>
            <w:tab/>
            <w:delText>54</w:delText>
          </w:r>
        </w:del>
      </w:ins>
    </w:p>
    <w:p w14:paraId="349CB49D" w14:textId="1709C295" w:rsidR="00A5172E" w:rsidDel="00043A05" w:rsidRDefault="00A5172E">
      <w:pPr>
        <w:pStyle w:val="Tabladeilustraciones"/>
        <w:tabs>
          <w:tab w:val="right" w:leader="dot" w:pos="8494"/>
        </w:tabs>
        <w:rPr>
          <w:ins w:id="969" w:author="Castillo Martínez Ana" w:date="2020-09-10T18:25:00Z"/>
          <w:del w:id="970" w:author="Graván Serrano Eduardo" w:date="2020-09-11T14:09:00Z"/>
          <w:rFonts w:asciiTheme="minorHAnsi" w:eastAsiaTheme="minorEastAsia" w:hAnsiTheme="minorHAnsi" w:cstheme="minorBidi"/>
          <w:noProof/>
          <w:szCs w:val="22"/>
        </w:rPr>
      </w:pPr>
      <w:ins w:id="971" w:author="Castillo Martínez Ana" w:date="2020-09-10T18:25:00Z">
        <w:del w:id="972" w:author="Graván Serrano Eduardo" w:date="2020-09-11T14:09:00Z">
          <w:r w:rsidRPr="00F879FE" w:rsidDel="00043A05">
            <w:rPr>
              <w:rStyle w:val="Hipervnculo"/>
              <w:noProof/>
            </w:rPr>
            <w:delText>Figura 40. Método encargado de enviar los broadcasts desde el servicio de emulación de etiquetas.</w:delText>
          </w:r>
          <w:r w:rsidDel="00043A05">
            <w:rPr>
              <w:noProof/>
              <w:webHidden/>
            </w:rPr>
            <w:tab/>
            <w:delText>55</w:delText>
          </w:r>
        </w:del>
      </w:ins>
    </w:p>
    <w:p w14:paraId="7AC9B74F" w14:textId="19D4FD22" w:rsidR="00A5172E" w:rsidDel="00043A05" w:rsidRDefault="00A5172E">
      <w:pPr>
        <w:pStyle w:val="Tabladeilustraciones"/>
        <w:tabs>
          <w:tab w:val="right" w:leader="dot" w:pos="8494"/>
        </w:tabs>
        <w:rPr>
          <w:ins w:id="973" w:author="Castillo Martínez Ana" w:date="2020-09-10T18:25:00Z"/>
          <w:del w:id="974" w:author="Graván Serrano Eduardo" w:date="2020-09-11T14:09:00Z"/>
          <w:rFonts w:asciiTheme="minorHAnsi" w:eastAsiaTheme="minorEastAsia" w:hAnsiTheme="minorHAnsi" w:cstheme="minorBidi"/>
          <w:noProof/>
          <w:szCs w:val="22"/>
        </w:rPr>
      </w:pPr>
      <w:ins w:id="975" w:author="Castillo Martínez Ana" w:date="2020-09-10T18:25:00Z">
        <w:del w:id="976" w:author="Graván Serrano Eduardo" w:date="2020-09-11T14:09:00Z">
          <w:r w:rsidRPr="00F879FE" w:rsidDel="00043A05">
            <w:rPr>
              <w:rStyle w:val="Hipervnculo"/>
              <w:noProof/>
            </w:rPr>
            <w:delText>Figura 41. Método encargado de activar ReaderMode.</w:delText>
          </w:r>
          <w:r w:rsidDel="00043A05">
            <w:rPr>
              <w:noProof/>
              <w:webHidden/>
            </w:rPr>
            <w:tab/>
            <w:delText>56</w:delText>
          </w:r>
        </w:del>
      </w:ins>
    </w:p>
    <w:p w14:paraId="278A4E75" w14:textId="4712A141" w:rsidR="00A5172E" w:rsidDel="00043A05" w:rsidRDefault="00A5172E">
      <w:pPr>
        <w:pStyle w:val="Tabladeilustraciones"/>
        <w:tabs>
          <w:tab w:val="right" w:leader="dot" w:pos="8494"/>
        </w:tabs>
        <w:rPr>
          <w:ins w:id="977" w:author="Castillo Martínez Ana" w:date="2020-09-10T18:25:00Z"/>
          <w:del w:id="978" w:author="Graván Serrano Eduardo" w:date="2020-09-11T14:09:00Z"/>
          <w:rFonts w:asciiTheme="minorHAnsi" w:eastAsiaTheme="minorEastAsia" w:hAnsiTheme="minorHAnsi" w:cstheme="minorBidi"/>
          <w:noProof/>
          <w:szCs w:val="22"/>
        </w:rPr>
      </w:pPr>
      <w:ins w:id="979" w:author="Castillo Martínez Ana" w:date="2020-09-10T18:25:00Z">
        <w:del w:id="980" w:author="Graván Serrano Eduardo" w:date="2020-09-11T14:09:00Z">
          <w:r w:rsidRPr="00F879FE" w:rsidDel="00043A05">
            <w:rPr>
              <w:rStyle w:val="Hipervnculo"/>
              <w:noProof/>
            </w:rPr>
            <w:delText xml:space="preserve">Figura 42. Creación del </w:delText>
          </w:r>
          <w:r w:rsidRPr="00043A05" w:rsidDel="00043A05">
            <w:rPr>
              <w:rStyle w:val="Hipervnculo"/>
              <w:noProof/>
            </w:rPr>
            <w:delText>AlertDialog de lectura de etiquetas.</w:delText>
          </w:r>
          <w:r w:rsidDel="00043A05">
            <w:rPr>
              <w:noProof/>
              <w:webHidden/>
            </w:rPr>
            <w:tab/>
            <w:delText>57</w:delText>
          </w:r>
        </w:del>
      </w:ins>
    </w:p>
    <w:p w14:paraId="7FF0A29C" w14:textId="6960432E" w:rsidR="00A5172E" w:rsidDel="00043A05" w:rsidRDefault="00A5172E">
      <w:pPr>
        <w:pStyle w:val="Tabladeilustraciones"/>
        <w:tabs>
          <w:tab w:val="right" w:leader="dot" w:pos="8494"/>
        </w:tabs>
        <w:rPr>
          <w:ins w:id="981" w:author="Castillo Martínez Ana" w:date="2020-09-10T18:25:00Z"/>
          <w:del w:id="982" w:author="Graván Serrano Eduardo" w:date="2020-09-11T14:09:00Z"/>
          <w:rFonts w:asciiTheme="minorHAnsi" w:eastAsiaTheme="minorEastAsia" w:hAnsiTheme="minorHAnsi" w:cstheme="minorBidi"/>
          <w:noProof/>
          <w:szCs w:val="22"/>
        </w:rPr>
      </w:pPr>
      <w:ins w:id="983" w:author="Castillo Martínez Ana" w:date="2020-09-10T18:25:00Z">
        <w:del w:id="984" w:author="Graván Serrano Eduardo" w:date="2020-09-11T14:09:00Z">
          <w:r w:rsidRPr="00F879FE" w:rsidDel="00043A05">
            <w:rPr>
              <w:rStyle w:val="Hipervnculo"/>
              <w:noProof/>
            </w:rPr>
            <w:delText>Figura 43. Método encargado de desactivar ReaderMode.</w:delText>
          </w:r>
          <w:r w:rsidDel="00043A05">
            <w:rPr>
              <w:noProof/>
              <w:webHidden/>
            </w:rPr>
            <w:tab/>
            <w:delText>57</w:delText>
          </w:r>
        </w:del>
      </w:ins>
    </w:p>
    <w:p w14:paraId="4D9B3F25" w14:textId="7DC4228C" w:rsidR="00A5172E" w:rsidDel="00043A05" w:rsidRDefault="00A5172E">
      <w:pPr>
        <w:pStyle w:val="Tabladeilustraciones"/>
        <w:tabs>
          <w:tab w:val="right" w:leader="dot" w:pos="8494"/>
        </w:tabs>
        <w:rPr>
          <w:ins w:id="985" w:author="Castillo Martínez Ana" w:date="2020-09-10T18:25:00Z"/>
          <w:del w:id="986" w:author="Graván Serrano Eduardo" w:date="2020-09-11T14:09:00Z"/>
          <w:rFonts w:asciiTheme="minorHAnsi" w:eastAsiaTheme="minorEastAsia" w:hAnsiTheme="minorHAnsi" w:cstheme="minorBidi"/>
          <w:noProof/>
          <w:szCs w:val="22"/>
        </w:rPr>
      </w:pPr>
      <w:ins w:id="987" w:author="Castillo Martínez Ana" w:date="2020-09-10T18:25:00Z">
        <w:del w:id="988" w:author="Graván Serrano Eduardo" w:date="2020-09-11T14:09:00Z">
          <w:r w:rsidRPr="00F879FE" w:rsidDel="00043A05">
            <w:rPr>
              <w:rStyle w:val="Hipervnculo"/>
              <w:noProof/>
            </w:rPr>
            <w:delText>Figura 44. Primera parte del método encargado de recoger las etiquetas leídas por el lector.</w:delText>
          </w:r>
          <w:r w:rsidDel="00043A05">
            <w:rPr>
              <w:noProof/>
              <w:webHidden/>
            </w:rPr>
            <w:tab/>
            <w:delText>58</w:delText>
          </w:r>
        </w:del>
      </w:ins>
    </w:p>
    <w:p w14:paraId="57D24DAD" w14:textId="76D395CA" w:rsidR="00A5172E" w:rsidDel="00043A05" w:rsidRDefault="00A5172E">
      <w:pPr>
        <w:pStyle w:val="Tabladeilustraciones"/>
        <w:tabs>
          <w:tab w:val="right" w:leader="dot" w:pos="8494"/>
        </w:tabs>
        <w:rPr>
          <w:ins w:id="989" w:author="Castillo Martínez Ana" w:date="2020-09-10T18:25:00Z"/>
          <w:del w:id="990" w:author="Graván Serrano Eduardo" w:date="2020-09-11T14:09:00Z"/>
          <w:rFonts w:asciiTheme="minorHAnsi" w:eastAsiaTheme="minorEastAsia" w:hAnsiTheme="minorHAnsi" w:cstheme="minorBidi"/>
          <w:noProof/>
          <w:szCs w:val="22"/>
        </w:rPr>
      </w:pPr>
      <w:ins w:id="991" w:author="Castillo Martínez Ana" w:date="2020-09-10T18:25:00Z">
        <w:del w:id="992" w:author="Graván Serrano Eduardo" w:date="2020-09-11T14:09:00Z">
          <w:r w:rsidRPr="00F879FE" w:rsidDel="00043A05">
            <w:rPr>
              <w:rStyle w:val="Hipervnculo"/>
              <w:noProof/>
            </w:rPr>
            <w:delText xml:space="preserve">Figura 45. Segunda parte del método encargado de recoger </w:delText>
          </w:r>
          <w:r w:rsidRPr="00043A05" w:rsidDel="00043A05">
            <w:rPr>
              <w:rStyle w:val="Hipervnculo"/>
              <w:noProof/>
            </w:rPr>
            <w:delText>las etiquetas leídas por el lector.</w:delText>
          </w:r>
          <w:r w:rsidDel="00043A05">
            <w:rPr>
              <w:noProof/>
              <w:webHidden/>
            </w:rPr>
            <w:tab/>
            <w:delText>58</w:delText>
          </w:r>
        </w:del>
      </w:ins>
    </w:p>
    <w:p w14:paraId="39FABA84" w14:textId="20CF43E4" w:rsidR="00A5172E" w:rsidDel="00043A05" w:rsidRDefault="00A5172E">
      <w:pPr>
        <w:pStyle w:val="Tabladeilustraciones"/>
        <w:tabs>
          <w:tab w:val="right" w:leader="dot" w:pos="8494"/>
        </w:tabs>
        <w:rPr>
          <w:ins w:id="993" w:author="Castillo Martínez Ana" w:date="2020-09-10T18:25:00Z"/>
          <w:del w:id="994" w:author="Graván Serrano Eduardo" w:date="2020-09-11T14:09:00Z"/>
          <w:rFonts w:asciiTheme="minorHAnsi" w:eastAsiaTheme="minorEastAsia" w:hAnsiTheme="minorHAnsi" w:cstheme="minorBidi"/>
          <w:noProof/>
          <w:szCs w:val="22"/>
        </w:rPr>
      </w:pPr>
      <w:ins w:id="995" w:author="Castillo Martínez Ana" w:date="2020-09-10T18:25:00Z">
        <w:del w:id="996" w:author="Graván Serrano Eduardo" w:date="2020-09-11T14:09:00Z">
          <w:r w:rsidRPr="00F879FE" w:rsidDel="00043A05">
            <w:rPr>
              <w:rStyle w:val="Hipervnculo"/>
              <w:noProof/>
            </w:rPr>
            <w:delText>Figura 46. Análisis de la respuesta del servidor frente a la lectura de etiquetas y actualización de la interfaz de usuario.</w:delText>
          </w:r>
          <w:r w:rsidDel="00043A05">
            <w:rPr>
              <w:noProof/>
              <w:webHidden/>
            </w:rPr>
            <w:tab/>
            <w:delText>59</w:delText>
          </w:r>
        </w:del>
      </w:ins>
    </w:p>
    <w:p w14:paraId="62D23D88" w14:textId="0D29D9D2" w:rsidR="00A5172E" w:rsidDel="00043A05" w:rsidRDefault="00A5172E">
      <w:pPr>
        <w:pStyle w:val="Tabladeilustraciones"/>
        <w:tabs>
          <w:tab w:val="right" w:leader="dot" w:pos="8494"/>
        </w:tabs>
        <w:rPr>
          <w:ins w:id="997" w:author="Castillo Martínez Ana" w:date="2020-09-10T18:25:00Z"/>
          <w:del w:id="998" w:author="Graván Serrano Eduardo" w:date="2020-09-11T14:09:00Z"/>
          <w:rFonts w:asciiTheme="minorHAnsi" w:eastAsiaTheme="minorEastAsia" w:hAnsiTheme="minorHAnsi" w:cstheme="minorBidi"/>
          <w:noProof/>
          <w:szCs w:val="22"/>
        </w:rPr>
      </w:pPr>
      <w:ins w:id="999" w:author="Castillo Martínez Ana" w:date="2020-09-10T18:25:00Z">
        <w:del w:id="1000" w:author="Graván Serrano Eduardo" w:date="2020-09-11T14:09:00Z">
          <w:r w:rsidRPr="00F879FE" w:rsidDel="00043A05">
            <w:rPr>
              <w:rStyle w:val="Hipervnculo"/>
              <w:noProof/>
            </w:rPr>
            <w:delText>Figura 47. Ejemplo de recogida y formateo de datos en la aplicación de administración.</w:delText>
          </w:r>
          <w:r w:rsidDel="00043A05">
            <w:rPr>
              <w:noProof/>
              <w:webHidden/>
            </w:rPr>
            <w:tab/>
            <w:delText>61</w:delText>
          </w:r>
        </w:del>
      </w:ins>
    </w:p>
    <w:p w14:paraId="368F739B" w14:textId="6126F611" w:rsidR="00A5172E" w:rsidDel="00043A05" w:rsidRDefault="00A5172E">
      <w:pPr>
        <w:pStyle w:val="Tabladeilustraciones"/>
        <w:tabs>
          <w:tab w:val="right" w:leader="dot" w:pos="8494"/>
        </w:tabs>
        <w:rPr>
          <w:ins w:id="1001" w:author="Castillo Martínez Ana" w:date="2020-09-10T18:25:00Z"/>
          <w:del w:id="1002" w:author="Graván Serrano Eduardo" w:date="2020-09-11T14:09:00Z"/>
          <w:rFonts w:asciiTheme="minorHAnsi" w:eastAsiaTheme="minorEastAsia" w:hAnsiTheme="minorHAnsi" w:cstheme="minorBidi"/>
          <w:noProof/>
          <w:szCs w:val="22"/>
        </w:rPr>
      </w:pPr>
      <w:ins w:id="1003" w:author="Castillo Martínez Ana" w:date="2020-09-10T18:25:00Z">
        <w:del w:id="1004" w:author="Graván Serrano Eduardo" w:date="2020-09-11T14:09:00Z">
          <w:r w:rsidRPr="00F879FE" w:rsidDel="00043A05">
            <w:rPr>
              <w:rStyle w:val="Hipervnculo"/>
              <w:noProof/>
            </w:rPr>
            <w:delText>Figura 48. E</w:delText>
          </w:r>
          <w:r w:rsidRPr="00043A05" w:rsidDel="00043A05">
            <w:rPr>
              <w:rStyle w:val="Hipervnculo"/>
              <w:noProof/>
            </w:rPr>
            <w:delText>jemplo de conexión con el servidor HTTP en la aplicación de administración.</w:delText>
          </w:r>
          <w:r w:rsidDel="00043A05">
            <w:rPr>
              <w:noProof/>
              <w:webHidden/>
            </w:rPr>
            <w:tab/>
            <w:delText>61</w:delText>
          </w:r>
        </w:del>
      </w:ins>
    </w:p>
    <w:p w14:paraId="3852DC0C" w14:textId="6DAD5A2A" w:rsidR="00A5172E" w:rsidDel="00043A05" w:rsidRDefault="00A5172E">
      <w:pPr>
        <w:pStyle w:val="Tabladeilustraciones"/>
        <w:tabs>
          <w:tab w:val="right" w:leader="dot" w:pos="8494"/>
        </w:tabs>
        <w:rPr>
          <w:ins w:id="1005" w:author="Castillo Martínez Ana" w:date="2020-09-10T18:25:00Z"/>
          <w:del w:id="1006" w:author="Graván Serrano Eduardo" w:date="2020-09-11T14:09:00Z"/>
          <w:rFonts w:asciiTheme="minorHAnsi" w:eastAsiaTheme="minorEastAsia" w:hAnsiTheme="minorHAnsi" w:cstheme="minorBidi"/>
          <w:noProof/>
          <w:szCs w:val="22"/>
        </w:rPr>
      </w:pPr>
      <w:ins w:id="1007" w:author="Castillo Martínez Ana" w:date="2020-09-10T18:25:00Z">
        <w:del w:id="1008" w:author="Graván Serrano Eduardo" w:date="2020-09-11T14:09:00Z">
          <w:r w:rsidRPr="00F879FE" w:rsidDel="00043A05">
            <w:rPr>
              <w:rStyle w:val="Hipervnculo"/>
              <w:noProof/>
            </w:rPr>
            <w:delText>Figura 49. Ejemplo de procesamiento de respuesta del servidor HTTP en la aplicación de administración.</w:delText>
          </w:r>
          <w:r w:rsidDel="00043A05">
            <w:rPr>
              <w:noProof/>
              <w:webHidden/>
            </w:rPr>
            <w:tab/>
            <w:delText>61</w:delText>
          </w:r>
        </w:del>
      </w:ins>
    </w:p>
    <w:p w14:paraId="5DD090EC" w14:textId="26B49590" w:rsidR="00A5172E" w:rsidDel="00043A05" w:rsidRDefault="00A5172E">
      <w:pPr>
        <w:pStyle w:val="Tabladeilustraciones"/>
        <w:tabs>
          <w:tab w:val="right" w:leader="dot" w:pos="8494"/>
        </w:tabs>
        <w:rPr>
          <w:ins w:id="1009" w:author="Castillo Martínez Ana" w:date="2020-09-10T18:25:00Z"/>
          <w:del w:id="1010" w:author="Graván Serrano Eduardo" w:date="2020-09-11T14:09:00Z"/>
          <w:rFonts w:asciiTheme="minorHAnsi" w:eastAsiaTheme="minorEastAsia" w:hAnsiTheme="minorHAnsi" w:cstheme="minorBidi"/>
          <w:noProof/>
          <w:szCs w:val="22"/>
        </w:rPr>
      </w:pPr>
      <w:ins w:id="1011" w:author="Castillo Martínez Ana" w:date="2020-09-10T18:25:00Z">
        <w:del w:id="1012" w:author="Graván Serrano Eduardo" w:date="2020-09-11T14:09:00Z">
          <w:r w:rsidRPr="00F879FE" w:rsidDel="00043A05">
            <w:rPr>
              <w:rStyle w:val="Hipervnculo"/>
              <w:noProof/>
            </w:rPr>
            <w:delText>Figura 50</w:delText>
          </w:r>
          <w:r w:rsidRPr="00043A05" w:rsidDel="00043A05">
            <w:rPr>
              <w:rStyle w:val="Hipervnculo"/>
              <w:noProof/>
            </w:rPr>
            <w:delText>. Función encargada de rellenar un objeto de tipo jTable.</w:delText>
          </w:r>
          <w:r w:rsidDel="00043A05">
            <w:rPr>
              <w:noProof/>
              <w:webHidden/>
            </w:rPr>
            <w:tab/>
            <w:delText>62</w:delText>
          </w:r>
        </w:del>
      </w:ins>
    </w:p>
    <w:p w14:paraId="2554A266" w14:textId="44410504" w:rsidR="00A5172E" w:rsidDel="00043A05" w:rsidRDefault="00A5172E">
      <w:pPr>
        <w:pStyle w:val="Tabladeilustraciones"/>
        <w:tabs>
          <w:tab w:val="right" w:leader="dot" w:pos="8494"/>
        </w:tabs>
        <w:rPr>
          <w:ins w:id="1013" w:author="Castillo Martínez Ana" w:date="2020-09-10T18:25:00Z"/>
          <w:del w:id="1014" w:author="Graván Serrano Eduardo" w:date="2020-09-11T14:09:00Z"/>
          <w:rFonts w:asciiTheme="minorHAnsi" w:eastAsiaTheme="minorEastAsia" w:hAnsiTheme="minorHAnsi" w:cstheme="minorBidi"/>
          <w:noProof/>
          <w:szCs w:val="22"/>
        </w:rPr>
      </w:pPr>
      <w:ins w:id="1015" w:author="Castillo Martínez Ana" w:date="2020-09-10T18:25:00Z">
        <w:del w:id="1016" w:author="Graván Serrano Eduardo" w:date="2020-09-11T14:09:00Z">
          <w:r w:rsidRPr="00F879FE" w:rsidDel="00043A05">
            <w:rPr>
              <w:rStyle w:val="Hipervnculo"/>
              <w:noProof/>
            </w:rPr>
            <w:delText>F</w:delText>
          </w:r>
          <w:r w:rsidRPr="00043A05" w:rsidDel="00043A05">
            <w:rPr>
              <w:rStyle w:val="Hipervnculo"/>
              <w:noProof/>
            </w:rPr>
            <w:delText>igura 51. Ejemplos de métodos encargados de gestionar el evento de pulsar un botón en la interfaz.</w:delText>
          </w:r>
          <w:r w:rsidDel="00043A05">
            <w:rPr>
              <w:noProof/>
              <w:webHidden/>
            </w:rPr>
            <w:tab/>
            <w:delText>62</w:delText>
          </w:r>
        </w:del>
      </w:ins>
    </w:p>
    <w:p w14:paraId="3AE6F5C7" w14:textId="6BA42178" w:rsidR="00A5172E" w:rsidDel="00043A05" w:rsidRDefault="00A5172E">
      <w:pPr>
        <w:pStyle w:val="Tabladeilustraciones"/>
        <w:tabs>
          <w:tab w:val="right" w:leader="dot" w:pos="8494"/>
        </w:tabs>
        <w:rPr>
          <w:ins w:id="1017" w:author="Castillo Martínez Ana" w:date="2020-09-10T18:25:00Z"/>
          <w:del w:id="1018" w:author="Graván Serrano Eduardo" w:date="2020-09-11T14:09:00Z"/>
          <w:rFonts w:asciiTheme="minorHAnsi" w:eastAsiaTheme="minorEastAsia" w:hAnsiTheme="minorHAnsi" w:cstheme="minorBidi"/>
          <w:noProof/>
          <w:szCs w:val="22"/>
        </w:rPr>
      </w:pPr>
      <w:ins w:id="1019" w:author="Castillo Martínez Ana" w:date="2020-09-10T18:25:00Z">
        <w:del w:id="1020" w:author="Graván Serrano Eduardo" w:date="2020-09-11T14:09:00Z">
          <w:r w:rsidRPr="00F879FE" w:rsidDel="00043A05">
            <w:rPr>
              <w:rStyle w:val="Hipervnculo"/>
              <w:noProof/>
            </w:rPr>
            <w:delText>Figura 52. Procesamiento de la respuesta del servidor HTTP en el caso del login.</w:delText>
          </w:r>
          <w:r w:rsidDel="00043A05">
            <w:rPr>
              <w:noProof/>
              <w:webHidden/>
            </w:rPr>
            <w:tab/>
            <w:delText>63</w:delText>
          </w:r>
        </w:del>
      </w:ins>
    </w:p>
    <w:p w14:paraId="496F9B26" w14:textId="0E40BC6D" w:rsidR="00A5172E" w:rsidDel="00043A05" w:rsidRDefault="00A5172E">
      <w:pPr>
        <w:pStyle w:val="Tabladeilustraciones"/>
        <w:tabs>
          <w:tab w:val="right" w:leader="dot" w:pos="8494"/>
        </w:tabs>
        <w:rPr>
          <w:ins w:id="1021" w:author="Castillo Martínez Ana" w:date="2020-09-10T18:25:00Z"/>
          <w:del w:id="1022" w:author="Graván Serrano Eduardo" w:date="2020-09-11T14:09:00Z"/>
          <w:rFonts w:asciiTheme="minorHAnsi" w:eastAsiaTheme="minorEastAsia" w:hAnsiTheme="minorHAnsi" w:cstheme="minorBidi"/>
          <w:noProof/>
          <w:szCs w:val="22"/>
        </w:rPr>
      </w:pPr>
      <w:ins w:id="1023" w:author="Castillo Martínez Ana" w:date="2020-09-10T18:25:00Z">
        <w:del w:id="1024" w:author="Graván Serrano Eduardo" w:date="2020-09-11T14:09:00Z">
          <w:r w:rsidRPr="00F879FE" w:rsidDel="00043A05">
            <w:rPr>
              <w:rStyle w:val="Hipervnculo"/>
              <w:noProof/>
            </w:rPr>
            <w:delText>Figura 53. C</w:delText>
          </w:r>
          <w:r w:rsidRPr="00043A05" w:rsidDel="00043A05">
            <w:rPr>
              <w:rStyle w:val="Hipervnculo"/>
              <w:noProof/>
            </w:rPr>
            <w:delText>apturas del panel de login en la aplicación Android.</w:delText>
          </w:r>
          <w:r w:rsidDel="00043A05">
            <w:rPr>
              <w:noProof/>
              <w:webHidden/>
            </w:rPr>
            <w:tab/>
            <w:delText>64</w:delText>
          </w:r>
        </w:del>
      </w:ins>
    </w:p>
    <w:p w14:paraId="599FE20F" w14:textId="355B6379" w:rsidR="00A5172E" w:rsidDel="00043A05" w:rsidRDefault="00A5172E">
      <w:pPr>
        <w:pStyle w:val="Tabladeilustraciones"/>
        <w:tabs>
          <w:tab w:val="right" w:leader="dot" w:pos="8494"/>
        </w:tabs>
        <w:rPr>
          <w:ins w:id="1025" w:author="Castillo Martínez Ana" w:date="2020-09-10T18:25:00Z"/>
          <w:del w:id="1026" w:author="Graván Serrano Eduardo" w:date="2020-09-11T14:09:00Z"/>
          <w:rFonts w:asciiTheme="minorHAnsi" w:eastAsiaTheme="minorEastAsia" w:hAnsiTheme="minorHAnsi" w:cstheme="minorBidi"/>
          <w:noProof/>
          <w:szCs w:val="22"/>
        </w:rPr>
      </w:pPr>
      <w:ins w:id="1027" w:author="Castillo Martínez Ana" w:date="2020-09-10T18:25:00Z">
        <w:del w:id="1028" w:author="Graván Serrano Eduardo" w:date="2020-09-11T14:09:00Z">
          <w:r w:rsidRPr="00F879FE" w:rsidDel="00043A05">
            <w:rPr>
              <w:rStyle w:val="Hipervnculo"/>
              <w:noProof/>
            </w:rPr>
            <w:delText>Fi</w:delText>
          </w:r>
          <w:r w:rsidRPr="00043A05" w:rsidDel="00043A05">
            <w:rPr>
              <w:rStyle w:val="Hipervnculo"/>
              <w:noProof/>
            </w:rPr>
            <w:delText>gura 54. Menú desplegable dentro de la pantalla principal de la aplicación Android.</w:delText>
          </w:r>
          <w:r w:rsidDel="00043A05">
            <w:rPr>
              <w:noProof/>
              <w:webHidden/>
            </w:rPr>
            <w:tab/>
            <w:delText>64</w:delText>
          </w:r>
        </w:del>
      </w:ins>
    </w:p>
    <w:p w14:paraId="65B050CF" w14:textId="202469F5" w:rsidR="00A5172E" w:rsidDel="00043A05" w:rsidRDefault="00A5172E">
      <w:pPr>
        <w:pStyle w:val="Tabladeilustraciones"/>
        <w:tabs>
          <w:tab w:val="right" w:leader="dot" w:pos="8494"/>
        </w:tabs>
        <w:rPr>
          <w:ins w:id="1029" w:author="Castillo Martínez Ana" w:date="2020-09-10T18:25:00Z"/>
          <w:del w:id="1030" w:author="Graván Serrano Eduardo" w:date="2020-09-11T14:09:00Z"/>
          <w:rFonts w:asciiTheme="minorHAnsi" w:eastAsiaTheme="minorEastAsia" w:hAnsiTheme="minorHAnsi" w:cstheme="minorBidi"/>
          <w:noProof/>
          <w:szCs w:val="22"/>
        </w:rPr>
      </w:pPr>
      <w:ins w:id="1031" w:author="Castillo Martínez Ana" w:date="2020-09-10T18:25:00Z">
        <w:del w:id="1032" w:author="Graván Serrano Eduardo" w:date="2020-09-11T14:09:00Z">
          <w:r w:rsidRPr="00F879FE" w:rsidDel="00043A05">
            <w:rPr>
              <w:rStyle w:val="Hipervnculo"/>
              <w:noProof/>
            </w:rPr>
            <w:delText xml:space="preserve">Figura 55. Posibles respuestas </w:delText>
          </w:r>
          <w:r w:rsidRPr="00043A05" w:rsidDel="00043A05">
            <w:rPr>
              <w:rStyle w:val="Hipervnculo"/>
              <w:noProof/>
            </w:rPr>
            <w:delText>ante la emulación de etiquetas.</w:delText>
          </w:r>
          <w:r w:rsidDel="00043A05">
            <w:rPr>
              <w:noProof/>
              <w:webHidden/>
            </w:rPr>
            <w:tab/>
            <w:delText>64</w:delText>
          </w:r>
        </w:del>
      </w:ins>
    </w:p>
    <w:p w14:paraId="3818FC9A" w14:textId="6BEB1393" w:rsidR="00A5172E" w:rsidDel="00043A05" w:rsidRDefault="00A5172E">
      <w:pPr>
        <w:pStyle w:val="Tabladeilustraciones"/>
        <w:tabs>
          <w:tab w:val="right" w:leader="dot" w:pos="8494"/>
        </w:tabs>
        <w:rPr>
          <w:ins w:id="1033" w:author="Castillo Martínez Ana" w:date="2020-09-10T18:25:00Z"/>
          <w:del w:id="1034" w:author="Graván Serrano Eduardo" w:date="2020-09-11T14:09:00Z"/>
          <w:rFonts w:asciiTheme="minorHAnsi" w:eastAsiaTheme="minorEastAsia" w:hAnsiTheme="minorHAnsi" w:cstheme="minorBidi"/>
          <w:noProof/>
          <w:szCs w:val="22"/>
        </w:rPr>
      </w:pPr>
      <w:ins w:id="1035" w:author="Castillo Martínez Ana" w:date="2020-09-10T18:25:00Z">
        <w:del w:id="1036" w:author="Graván Serrano Eduardo" w:date="2020-09-11T14:09:00Z">
          <w:r w:rsidRPr="00F879FE" w:rsidDel="00043A05">
            <w:rPr>
              <w:rStyle w:val="Hipervnculo"/>
              <w:noProof/>
            </w:rPr>
            <w:delText xml:space="preserve">Figura 56. Menú de </w:delText>
          </w:r>
          <w:r w:rsidRPr="00043A05" w:rsidDel="00043A05">
            <w:rPr>
              <w:rStyle w:val="Hipervnculo"/>
              <w:noProof/>
            </w:rPr>
            <w:delText>comprobar horarios para usuarios no administradores en la aplicación Android.</w:delText>
          </w:r>
          <w:r w:rsidDel="00043A05">
            <w:rPr>
              <w:noProof/>
              <w:webHidden/>
            </w:rPr>
            <w:tab/>
            <w:delText>64</w:delText>
          </w:r>
        </w:del>
      </w:ins>
    </w:p>
    <w:p w14:paraId="319F6CE6" w14:textId="4AD0F749" w:rsidR="00A5172E" w:rsidDel="00043A05" w:rsidRDefault="00A5172E">
      <w:pPr>
        <w:pStyle w:val="Tabladeilustraciones"/>
        <w:tabs>
          <w:tab w:val="right" w:leader="dot" w:pos="8494"/>
        </w:tabs>
        <w:rPr>
          <w:ins w:id="1037" w:author="Castillo Martínez Ana" w:date="2020-09-10T18:25:00Z"/>
          <w:del w:id="1038" w:author="Graván Serrano Eduardo" w:date="2020-09-11T14:09:00Z"/>
          <w:rFonts w:asciiTheme="minorHAnsi" w:eastAsiaTheme="minorEastAsia" w:hAnsiTheme="minorHAnsi" w:cstheme="minorBidi"/>
          <w:noProof/>
          <w:szCs w:val="22"/>
        </w:rPr>
      </w:pPr>
      <w:ins w:id="1039" w:author="Castillo Martínez Ana" w:date="2020-09-10T18:25:00Z">
        <w:del w:id="1040" w:author="Graván Serrano Eduardo" w:date="2020-09-11T14:09:00Z">
          <w:r w:rsidRPr="00F879FE" w:rsidDel="00043A05">
            <w:rPr>
              <w:rStyle w:val="Hipervnculo"/>
              <w:noProof/>
            </w:rPr>
            <w:delText>Fig</w:delText>
          </w:r>
          <w:r w:rsidRPr="00043A05" w:rsidDel="00043A05">
            <w:rPr>
              <w:rStyle w:val="Hipervnculo"/>
              <w:noProof/>
            </w:rPr>
            <w:delText>ura 57. Posibles respuestas del menú de comprobar horario.</w:delText>
          </w:r>
          <w:r w:rsidDel="00043A05">
            <w:rPr>
              <w:noProof/>
              <w:webHidden/>
            </w:rPr>
            <w:tab/>
            <w:delText>64</w:delText>
          </w:r>
        </w:del>
      </w:ins>
    </w:p>
    <w:p w14:paraId="4C217BEF" w14:textId="13E2E9DB" w:rsidR="00A5172E" w:rsidDel="00043A05" w:rsidRDefault="00A5172E">
      <w:pPr>
        <w:pStyle w:val="Tabladeilustraciones"/>
        <w:tabs>
          <w:tab w:val="right" w:leader="dot" w:pos="8494"/>
        </w:tabs>
        <w:rPr>
          <w:ins w:id="1041" w:author="Castillo Martínez Ana" w:date="2020-09-10T18:25:00Z"/>
          <w:del w:id="1042" w:author="Graván Serrano Eduardo" w:date="2020-09-11T14:09:00Z"/>
          <w:rFonts w:asciiTheme="minorHAnsi" w:eastAsiaTheme="minorEastAsia" w:hAnsiTheme="minorHAnsi" w:cstheme="minorBidi"/>
          <w:noProof/>
          <w:szCs w:val="22"/>
        </w:rPr>
      </w:pPr>
      <w:ins w:id="1043" w:author="Castillo Martínez Ana" w:date="2020-09-10T18:25:00Z">
        <w:del w:id="1044" w:author="Graván Serrano Eduardo" w:date="2020-09-11T14:09:00Z">
          <w:r w:rsidRPr="00F879FE" w:rsidDel="00043A05">
            <w:rPr>
              <w:rStyle w:val="Hipervnculo"/>
              <w:noProof/>
            </w:rPr>
            <w:delText>Figura 58. Mensajes de fichaje correcto en la aplicación.</w:delText>
          </w:r>
          <w:r w:rsidDel="00043A05">
            <w:rPr>
              <w:noProof/>
              <w:webHidden/>
            </w:rPr>
            <w:tab/>
            <w:delText>64</w:delText>
          </w:r>
        </w:del>
      </w:ins>
    </w:p>
    <w:p w14:paraId="3B9C6B7F" w14:textId="31800C7E" w:rsidR="00A5172E" w:rsidDel="00043A05" w:rsidRDefault="00A5172E">
      <w:pPr>
        <w:pStyle w:val="Tabladeilustraciones"/>
        <w:tabs>
          <w:tab w:val="right" w:leader="dot" w:pos="8494"/>
        </w:tabs>
        <w:rPr>
          <w:ins w:id="1045" w:author="Castillo Martínez Ana" w:date="2020-09-10T18:25:00Z"/>
          <w:del w:id="1046" w:author="Graván Serrano Eduardo" w:date="2020-09-11T14:09:00Z"/>
          <w:rFonts w:asciiTheme="minorHAnsi" w:eastAsiaTheme="minorEastAsia" w:hAnsiTheme="minorHAnsi" w:cstheme="minorBidi"/>
          <w:noProof/>
          <w:szCs w:val="22"/>
        </w:rPr>
      </w:pPr>
      <w:ins w:id="1047" w:author="Castillo Martínez Ana" w:date="2020-09-10T18:25:00Z">
        <w:del w:id="1048" w:author="Graván Serrano Eduardo" w:date="2020-09-11T14:09:00Z">
          <w:r w:rsidRPr="00F879FE" w:rsidDel="00043A05">
            <w:rPr>
              <w:rStyle w:val="Hipervnculo"/>
              <w:noProof/>
            </w:rPr>
            <w:delText>Figura 59. Mensajes de fichaje erróneo en la aplicación.</w:delText>
          </w:r>
          <w:r w:rsidDel="00043A05">
            <w:rPr>
              <w:noProof/>
              <w:webHidden/>
            </w:rPr>
            <w:tab/>
            <w:delText>64</w:delText>
          </w:r>
        </w:del>
      </w:ins>
    </w:p>
    <w:p w14:paraId="7AD4C1A6" w14:textId="662032DC" w:rsidR="00A5172E" w:rsidDel="00043A05" w:rsidRDefault="00A5172E">
      <w:pPr>
        <w:pStyle w:val="Tabladeilustraciones"/>
        <w:tabs>
          <w:tab w:val="right" w:leader="dot" w:pos="8494"/>
        </w:tabs>
        <w:rPr>
          <w:ins w:id="1049" w:author="Castillo Martínez Ana" w:date="2020-09-10T18:25:00Z"/>
          <w:del w:id="1050" w:author="Graván Serrano Eduardo" w:date="2020-09-11T14:09:00Z"/>
          <w:rFonts w:asciiTheme="minorHAnsi" w:eastAsiaTheme="minorEastAsia" w:hAnsiTheme="minorHAnsi" w:cstheme="minorBidi"/>
          <w:noProof/>
          <w:szCs w:val="22"/>
        </w:rPr>
      </w:pPr>
      <w:ins w:id="1051" w:author="Castillo Martínez Ana" w:date="2020-09-10T18:25:00Z">
        <w:del w:id="1052" w:author="Graván Serrano Eduardo" w:date="2020-09-11T14:09:00Z">
          <w:r w:rsidRPr="00F879FE" w:rsidDel="00043A05">
            <w:rPr>
              <w:rStyle w:val="Hipervnculo"/>
              <w:noProof/>
            </w:rPr>
            <w:delText>Figura 60. Menú de registro de nuevos empleados para usuarios administrad</w:delText>
          </w:r>
          <w:r w:rsidRPr="00043A05" w:rsidDel="00043A05">
            <w:rPr>
              <w:rStyle w:val="Hipervnculo"/>
              <w:noProof/>
            </w:rPr>
            <w:delText>ores.</w:delText>
          </w:r>
          <w:r w:rsidDel="00043A05">
            <w:rPr>
              <w:noProof/>
              <w:webHidden/>
            </w:rPr>
            <w:tab/>
            <w:delText>64</w:delText>
          </w:r>
        </w:del>
      </w:ins>
    </w:p>
    <w:p w14:paraId="4F15E754" w14:textId="7E07ECF1" w:rsidR="00A5172E" w:rsidDel="00043A05" w:rsidRDefault="00A5172E">
      <w:pPr>
        <w:pStyle w:val="Tabladeilustraciones"/>
        <w:tabs>
          <w:tab w:val="right" w:leader="dot" w:pos="8494"/>
        </w:tabs>
        <w:rPr>
          <w:ins w:id="1053" w:author="Castillo Martínez Ana" w:date="2020-09-10T18:25:00Z"/>
          <w:del w:id="1054" w:author="Graván Serrano Eduardo" w:date="2020-09-11T14:09:00Z"/>
          <w:rFonts w:asciiTheme="minorHAnsi" w:eastAsiaTheme="minorEastAsia" w:hAnsiTheme="minorHAnsi" w:cstheme="minorBidi"/>
          <w:noProof/>
          <w:szCs w:val="22"/>
        </w:rPr>
      </w:pPr>
      <w:ins w:id="1055" w:author="Castillo Martínez Ana" w:date="2020-09-10T18:25:00Z">
        <w:del w:id="1056" w:author="Graván Serrano Eduardo" w:date="2020-09-11T14:09:00Z">
          <w:r w:rsidRPr="00F879FE" w:rsidDel="00043A05">
            <w:rPr>
              <w:rStyle w:val="Hipervnculo"/>
              <w:noProof/>
            </w:rPr>
            <w:delText>Figura 61. Posibles errores a la hora de rellenar el formulario de registro de nuevos empleados.</w:delText>
          </w:r>
          <w:r w:rsidDel="00043A05">
            <w:rPr>
              <w:noProof/>
              <w:webHidden/>
            </w:rPr>
            <w:tab/>
            <w:delText>64</w:delText>
          </w:r>
        </w:del>
      </w:ins>
    </w:p>
    <w:p w14:paraId="16585C42" w14:textId="4658BDBE" w:rsidR="00A5172E" w:rsidDel="00043A05" w:rsidRDefault="00A5172E">
      <w:pPr>
        <w:pStyle w:val="Tabladeilustraciones"/>
        <w:tabs>
          <w:tab w:val="right" w:leader="dot" w:pos="8494"/>
        </w:tabs>
        <w:rPr>
          <w:ins w:id="1057" w:author="Castillo Martínez Ana" w:date="2020-09-10T18:25:00Z"/>
          <w:del w:id="1058" w:author="Graván Serrano Eduardo" w:date="2020-09-11T14:09:00Z"/>
          <w:rFonts w:asciiTheme="minorHAnsi" w:eastAsiaTheme="minorEastAsia" w:hAnsiTheme="minorHAnsi" w:cstheme="minorBidi"/>
          <w:noProof/>
          <w:szCs w:val="22"/>
        </w:rPr>
      </w:pPr>
      <w:ins w:id="1059" w:author="Castillo Martínez Ana" w:date="2020-09-10T18:25:00Z">
        <w:del w:id="1060" w:author="Graván Serrano Eduardo" w:date="2020-09-11T14:09:00Z">
          <w:r w:rsidRPr="00F879FE" w:rsidDel="00043A05">
            <w:rPr>
              <w:rStyle w:val="Hipervnculo"/>
              <w:noProof/>
            </w:rPr>
            <w:delText>Figura 62. Posibles respuestas del servidor ante el intento de creación de un nuevo empleado a través de la aplicación Android.</w:delText>
          </w:r>
          <w:r w:rsidDel="00043A05">
            <w:rPr>
              <w:noProof/>
              <w:webHidden/>
            </w:rPr>
            <w:tab/>
            <w:delText>64</w:delText>
          </w:r>
        </w:del>
      </w:ins>
    </w:p>
    <w:p w14:paraId="56D8022D" w14:textId="24ED6771" w:rsidR="00A5172E" w:rsidDel="00043A05" w:rsidRDefault="00A5172E">
      <w:pPr>
        <w:pStyle w:val="Tabladeilustraciones"/>
        <w:tabs>
          <w:tab w:val="right" w:leader="dot" w:pos="8494"/>
        </w:tabs>
        <w:rPr>
          <w:ins w:id="1061" w:author="Castillo Martínez Ana" w:date="2020-09-10T18:25:00Z"/>
          <w:del w:id="1062" w:author="Graván Serrano Eduardo" w:date="2020-09-11T14:09:00Z"/>
          <w:rFonts w:asciiTheme="minorHAnsi" w:eastAsiaTheme="minorEastAsia" w:hAnsiTheme="minorHAnsi" w:cstheme="minorBidi"/>
          <w:noProof/>
          <w:szCs w:val="22"/>
        </w:rPr>
      </w:pPr>
      <w:ins w:id="1063" w:author="Castillo Martínez Ana" w:date="2020-09-10T18:25:00Z">
        <w:del w:id="1064" w:author="Graván Serrano Eduardo" w:date="2020-09-11T14:09:00Z">
          <w:r w:rsidRPr="00F879FE" w:rsidDel="00043A05">
            <w:rPr>
              <w:rStyle w:val="Hipervnculo"/>
              <w:noProof/>
            </w:rPr>
            <w:delText>Figura 63. Mensa</w:delText>
          </w:r>
          <w:r w:rsidRPr="00043A05" w:rsidDel="00043A05">
            <w:rPr>
              <w:rStyle w:val="Hipervnculo"/>
              <w:noProof/>
            </w:rPr>
            <w:delText>jes de error ante el inicio de sesión en la aplicación de escritorio.</w:delText>
          </w:r>
          <w:r w:rsidDel="00043A05">
            <w:rPr>
              <w:noProof/>
              <w:webHidden/>
            </w:rPr>
            <w:tab/>
            <w:delText>64</w:delText>
          </w:r>
        </w:del>
      </w:ins>
    </w:p>
    <w:p w14:paraId="37D86D03" w14:textId="4DEE741D" w:rsidR="00A5172E" w:rsidDel="00043A05" w:rsidRDefault="00A5172E">
      <w:pPr>
        <w:pStyle w:val="Tabladeilustraciones"/>
        <w:tabs>
          <w:tab w:val="right" w:leader="dot" w:pos="8494"/>
        </w:tabs>
        <w:rPr>
          <w:ins w:id="1065" w:author="Castillo Martínez Ana" w:date="2020-09-10T18:25:00Z"/>
          <w:del w:id="1066" w:author="Graván Serrano Eduardo" w:date="2020-09-11T14:09:00Z"/>
          <w:rFonts w:asciiTheme="minorHAnsi" w:eastAsiaTheme="minorEastAsia" w:hAnsiTheme="minorHAnsi" w:cstheme="minorBidi"/>
          <w:noProof/>
          <w:szCs w:val="22"/>
        </w:rPr>
      </w:pPr>
      <w:ins w:id="1067" w:author="Castillo Martínez Ana" w:date="2020-09-10T18:25:00Z">
        <w:del w:id="1068" w:author="Graván Serrano Eduardo" w:date="2020-09-11T14:09:00Z">
          <w:r w:rsidRPr="00F879FE" w:rsidDel="00043A05">
            <w:rPr>
              <w:rStyle w:val="Hipervnculo"/>
              <w:noProof/>
            </w:rPr>
            <w:delText>Figura 64. Pestañas del menú princi</w:delText>
          </w:r>
          <w:r w:rsidRPr="00043A05" w:rsidDel="00043A05">
            <w:rPr>
              <w:rStyle w:val="Hipervnculo"/>
              <w:noProof/>
            </w:rPr>
            <w:delText>pal en la aplicación de escritorio para administradores.</w:delText>
          </w:r>
          <w:r w:rsidDel="00043A05">
            <w:rPr>
              <w:noProof/>
              <w:webHidden/>
            </w:rPr>
            <w:tab/>
            <w:delText>64</w:delText>
          </w:r>
        </w:del>
      </w:ins>
    </w:p>
    <w:p w14:paraId="04DADED1" w14:textId="451147FB" w:rsidR="00A5172E" w:rsidDel="00043A05" w:rsidRDefault="00A5172E">
      <w:pPr>
        <w:pStyle w:val="Tabladeilustraciones"/>
        <w:tabs>
          <w:tab w:val="right" w:leader="dot" w:pos="8494"/>
        </w:tabs>
        <w:rPr>
          <w:ins w:id="1069" w:author="Castillo Martínez Ana" w:date="2020-09-10T18:25:00Z"/>
          <w:del w:id="1070" w:author="Graván Serrano Eduardo" w:date="2020-09-11T14:09:00Z"/>
          <w:rFonts w:asciiTheme="minorHAnsi" w:eastAsiaTheme="minorEastAsia" w:hAnsiTheme="minorHAnsi" w:cstheme="minorBidi"/>
          <w:noProof/>
          <w:szCs w:val="22"/>
        </w:rPr>
      </w:pPr>
      <w:ins w:id="1071" w:author="Castillo Martínez Ana" w:date="2020-09-10T18:25:00Z">
        <w:del w:id="1072" w:author="Graván Serrano Eduardo" w:date="2020-09-11T14:09:00Z">
          <w:r w:rsidRPr="00F879FE" w:rsidDel="00043A05">
            <w:rPr>
              <w:rStyle w:val="Hipervnculo"/>
              <w:noProof/>
            </w:rPr>
            <w:delText>Fig</w:delText>
          </w:r>
          <w:r w:rsidRPr="00043A05" w:rsidDel="00043A05">
            <w:rPr>
              <w:rStyle w:val="Hipervnculo"/>
              <w:noProof/>
            </w:rPr>
            <w:delText>ura 65. Menú de alta de empleado y posibles respuestas de la aplicación.</w:delText>
          </w:r>
          <w:r w:rsidDel="00043A05">
            <w:rPr>
              <w:noProof/>
              <w:webHidden/>
            </w:rPr>
            <w:tab/>
            <w:delText>64</w:delText>
          </w:r>
        </w:del>
      </w:ins>
    </w:p>
    <w:p w14:paraId="5BA2996B" w14:textId="58AFEB91" w:rsidR="00A5172E" w:rsidDel="00043A05" w:rsidRDefault="00A5172E">
      <w:pPr>
        <w:pStyle w:val="Tabladeilustraciones"/>
        <w:tabs>
          <w:tab w:val="right" w:leader="dot" w:pos="8494"/>
        </w:tabs>
        <w:rPr>
          <w:ins w:id="1073" w:author="Castillo Martínez Ana" w:date="2020-09-10T18:25:00Z"/>
          <w:del w:id="1074" w:author="Graván Serrano Eduardo" w:date="2020-09-11T14:09:00Z"/>
          <w:rFonts w:asciiTheme="minorHAnsi" w:eastAsiaTheme="minorEastAsia" w:hAnsiTheme="minorHAnsi" w:cstheme="minorBidi"/>
          <w:noProof/>
          <w:szCs w:val="22"/>
        </w:rPr>
      </w:pPr>
      <w:ins w:id="1075" w:author="Castillo Martínez Ana" w:date="2020-09-10T18:25:00Z">
        <w:del w:id="1076" w:author="Graván Serrano Eduardo" w:date="2020-09-11T14:09:00Z">
          <w:r w:rsidRPr="00F879FE" w:rsidDel="00043A05">
            <w:rPr>
              <w:rStyle w:val="Hipervnculo"/>
              <w:noProof/>
            </w:rPr>
            <w:delText>Figura 66</w:delText>
          </w:r>
          <w:r w:rsidRPr="00043A05" w:rsidDel="00043A05">
            <w:rPr>
              <w:rStyle w:val="Hipervnculo"/>
              <w:noProof/>
            </w:rPr>
            <w:delText>. Menú de baja de empleado y respuesta correcta del servidor.</w:delText>
          </w:r>
          <w:r w:rsidDel="00043A05">
            <w:rPr>
              <w:noProof/>
              <w:webHidden/>
            </w:rPr>
            <w:tab/>
            <w:delText>64</w:delText>
          </w:r>
        </w:del>
      </w:ins>
    </w:p>
    <w:p w14:paraId="07E47F22" w14:textId="3E0E56F2" w:rsidR="00A5172E" w:rsidDel="00043A05" w:rsidRDefault="00A5172E">
      <w:pPr>
        <w:pStyle w:val="Tabladeilustraciones"/>
        <w:tabs>
          <w:tab w:val="right" w:leader="dot" w:pos="8494"/>
        </w:tabs>
        <w:rPr>
          <w:ins w:id="1077" w:author="Castillo Martínez Ana" w:date="2020-09-10T18:25:00Z"/>
          <w:del w:id="1078" w:author="Graván Serrano Eduardo" w:date="2020-09-11T14:09:00Z"/>
          <w:rFonts w:asciiTheme="minorHAnsi" w:eastAsiaTheme="minorEastAsia" w:hAnsiTheme="minorHAnsi" w:cstheme="minorBidi"/>
          <w:noProof/>
          <w:szCs w:val="22"/>
        </w:rPr>
      </w:pPr>
      <w:ins w:id="1079" w:author="Castillo Martínez Ana" w:date="2020-09-10T18:25:00Z">
        <w:del w:id="1080" w:author="Graván Serrano Eduardo" w:date="2020-09-11T14:09:00Z">
          <w:r w:rsidRPr="00F879FE" w:rsidDel="00043A05">
            <w:rPr>
              <w:rStyle w:val="Hipervnculo"/>
              <w:noProof/>
            </w:rPr>
            <w:delText>Figura 67. Menú de información de usuario y respuesta de la aplicación.</w:delText>
          </w:r>
          <w:r w:rsidDel="00043A05">
            <w:rPr>
              <w:noProof/>
              <w:webHidden/>
            </w:rPr>
            <w:tab/>
            <w:delText>64</w:delText>
          </w:r>
        </w:del>
      </w:ins>
    </w:p>
    <w:p w14:paraId="63EDE5FC" w14:textId="561B24BB" w:rsidR="00A5172E" w:rsidDel="00043A05" w:rsidRDefault="00A5172E">
      <w:pPr>
        <w:pStyle w:val="Tabladeilustraciones"/>
        <w:tabs>
          <w:tab w:val="right" w:leader="dot" w:pos="8494"/>
        </w:tabs>
        <w:rPr>
          <w:ins w:id="1081" w:author="Castillo Martínez Ana" w:date="2020-09-10T18:25:00Z"/>
          <w:del w:id="1082" w:author="Graván Serrano Eduardo" w:date="2020-09-11T14:09:00Z"/>
          <w:rFonts w:asciiTheme="minorHAnsi" w:eastAsiaTheme="minorEastAsia" w:hAnsiTheme="minorHAnsi" w:cstheme="minorBidi"/>
          <w:noProof/>
          <w:szCs w:val="22"/>
        </w:rPr>
      </w:pPr>
      <w:ins w:id="1083" w:author="Castillo Martínez Ana" w:date="2020-09-10T18:25:00Z">
        <w:del w:id="1084" w:author="Graván Serrano Eduardo" w:date="2020-09-11T14:09:00Z">
          <w:r w:rsidRPr="00F879FE" w:rsidDel="00043A05">
            <w:rPr>
              <w:rStyle w:val="Hipervnculo"/>
              <w:noProof/>
            </w:rPr>
            <w:delText>Figura 68. Posibles respuestas del servidor ante la creación de un nuevo horario para un empleado.</w:delText>
          </w:r>
          <w:r w:rsidDel="00043A05">
            <w:rPr>
              <w:noProof/>
              <w:webHidden/>
            </w:rPr>
            <w:tab/>
            <w:delText>64</w:delText>
          </w:r>
        </w:del>
      </w:ins>
    </w:p>
    <w:p w14:paraId="389CDBF3" w14:textId="651EE482" w:rsidR="00A5172E" w:rsidDel="00043A05" w:rsidRDefault="00A5172E">
      <w:pPr>
        <w:pStyle w:val="Tabladeilustraciones"/>
        <w:tabs>
          <w:tab w:val="right" w:leader="dot" w:pos="8494"/>
        </w:tabs>
        <w:rPr>
          <w:ins w:id="1085" w:author="Castillo Martínez Ana" w:date="2020-09-10T18:25:00Z"/>
          <w:del w:id="1086" w:author="Graván Serrano Eduardo" w:date="2020-09-11T14:09:00Z"/>
          <w:rFonts w:asciiTheme="minorHAnsi" w:eastAsiaTheme="minorEastAsia" w:hAnsiTheme="minorHAnsi" w:cstheme="minorBidi"/>
          <w:noProof/>
          <w:szCs w:val="22"/>
        </w:rPr>
      </w:pPr>
      <w:ins w:id="1087" w:author="Castillo Martínez Ana" w:date="2020-09-10T18:25:00Z">
        <w:del w:id="1088" w:author="Graván Serrano Eduardo" w:date="2020-09-11T14:09:00Z">
          <w:r w:rsidRPr="00F879FE" w:rsidDel="00043A05">
            <w:rPr>
              <w:rStyle w:val="Hipervnculo"/>
              <w:noProof/>
            </w:rPr>
            <w:delText>Figura 69. Men</w:delText>
          </w:r>
          <w:r w:rsidRPr="00043A05" w:rsidDel="00043A05">
            <w:rPr>
              <w:rStyle w:val="Hipervnculo"/>
              <w:noProof/>
            </w:rPr>
            <w:delText>ú de eliminación de un horario para un empleado.</w:delText>
          </w:r>
          <w:r w:rsidDel="00043A05">
            <w:rPr>
              <w:noProof/>
              <w:webHidden/>
            </w:rPr>
            <w:tab/>
            <w:delText>64</w:delText>
          </w:r>
        </w:del>
      </w:ins>
    </w:p>
    <w:p w14:paraId="74AEC63A" w14:textId="77716671" w:rsidR="00A5172E" w:rsidDel="00043A05" w:rsidRDefault="00A5172E">
      <w:pPr>
        <w:pStyle w:val="Tabladeilustraciones"/>
        <w:tabs>
          <w:tab w:val="right" w:leader="dot" w:pos="8494"/>
        </w:tabs>
        <w:rPr>
          <w:ins w:id="1089" w:author="Castillo Martínez Ana" w:date="2020-09-10T18:25:00Z"/>
          <w:del w:id="1090" w:author="Graván Serrano Eduardo" w:date="2020-09-11T14:09:00Z"/>
          <w:rFonts w:asciiTheme="minorHAnsi" w:eastAsiaTheme="minorEastAsia" w:hAnsiTheme="minorHAnsi" w:cstheme="minorBidi"/>
          <w:noProof/>
          <w:szCs w:val="22"/>
        </w:rPr>
      </w:pPr>
      <w:ins w:id="1091" w:author="Castillo Martínez Ana" w:date="2020-09-10T18:25:00Z">
        <w:del w:id="1092" w:author="Graván Serrano Eduardo" w:date="2020-09-11T14:09:00Z">
          <w:r w:rsidRPr="00F879FE" w:rsidDel="00043A05">
            <w:rPr>
              <w:rStyle w:val="Hipervnculo"/>
              <w:noProof/>
            </w:rPr>
            <w:delText>Figura 70. Menú de consulta de información de horarios de empleados.</w:delText>
          </w:r>
          <w:r w:rsidDel="00043A05">
            <w:rPr>
              <w:noProof/>
              <w:webHidden/>
            </w:rPr>
            <w:tab/>
            <w:delText>64</w:delText>
          </w:r>
        </w:del>
      </w:ins>
    </w:p>
    <w:p w14:paraId="6FF78DD0" w14:textId="4F7A7F3E" w:rsidR="00A5172E" w:rsidDel="00043A05" w:rsidRDefault="00A5172E">
      <w:pPr>
        <w:pStyle w:val="Tabladeilustraciones"/>
        <w:tabs>
          <w:tab w:val="right" w:leader="dot" w:pos="8494"/>
        </w:tabs>
        <w:rPr>
          <w:ins w:id="1093" w:author="Castillo Martínez Ana" w:date="2020-09-10T18:25:00Z"/>
          <w:del w:id="1094" w:author="Graván Serrano Eduardo" w:date="2020-09-11T14:09:00Z"/>
          <w:rFonts w:asciiTheme="minorHAnsi" w:eastAsiaTheme="minorEastAsia" w:hAnsiTheme="minorHAnsi" w:cstheme="minorBidi"/>
          <w:noProof/>
          <w:szCs w:val="22"/>
        </w:rPr>
      </w:pPr>
      <w:ins w:id="1095" w:author="Castillo Martínez Ana" w:date="2020-09-10T18:25:00Z">
        <w:del w:id="1096" w:author="Graván Serrano Eduardo" w:date="2020-09-11T14:09:00Z">
          <w:r w:rsidRPr="00F879FE" w:rsidDel="00043A05">
            <w:rPr>
              <w:rStyle w:val="Hipervnculo"/>
              <w:noProof/>
            </w:rPr>
            <w:delText>Figura 71. Menú de comprobación de asi</w:delText>
          </w:r>
          <w:r w:rsidRPr="00043A05" w:rsidDel="00043A05">
            <w:rPr>
              <w:rStyle w:val="Hipervnculo"/>
              <w:noProof/>
            </w:rPr>
            <w:delText>stencia de un empleado.</w:delText>
          </w:r>
          <w:r w:rsidDel="00043A05">
            <w:rPr>
              <w:noProof/>
              <w:webHidden/>
            </w:rPr>
            <w:tab/>
            <w:delText>64</w:delText>
          </w:r>
        </w:del>
      </w:ins>
    </w:p>
    <w:p w14:paraId="07085063" w14:textId="592ED00E" w:rsidR="00A5172E" w:rsidDel="00043A05" w:rsidRDefault="00A5172E">
      <w:pPr>
        <w:pStyle w:val="Tabladeilustraciones"/>
        <w:tabs>
          <w:tab w:val="right" w:leader="dot" w:pos="8494"/>
        </w:tabs>
        <w:rPr>
          <w:ins w:id="1097" w:author="Castillo Martínez Ana" w:date="2020-09-10T18:25:00Z"/>
          <w:del w:id="1098" w:author="Graván Serrano Eduardo" w:date="2020-09-11T14:09:00Z"/>
          <w:rFonts w:asciiTheme="minorHAnsi" w:eastAsiaTheme="minorEastAsia" w:hAnsiTheme="minorHAnsi" w:cstheme="minorBidi"/>
          <w:noProof/>
          <w:szCs w:val="22"/>
        </w:rPr>
      </w:pPr>
      <w:ins w:id="1099" w:author="Castillo Martínez Ana" w:date="2020-09-10T18:25:00Z">
        <w:del w:id="1100" w:author="Graván Serrano Eduardo" w:date="2020-09-11T14:09:00Z">
          <w:r w:rsidRPr="00F879FE" w:rsidDel="00043A05">
            <w:rPr>
              <w:rStyle w:val="Hipervnculo"/>
              <w:noProof/>
            </w:rPr>
            <w:delText>Figura 72. Posibles respuestas después de rellenar el formulario de</w:delText>
          </w:r>
          <w:r w:rsidRPr="00043A05" w:rsidDel="00043A05">
            <w:rPr>
              <w:rStyle w:val="Hipervnculo"/>
              <w:noProof/>
            </w:rPr>
            <w:delText xml:space="preserve"> análisis de horas de empleados.</w:delText>
          </w:r>
          <w:r w:rsidDel="00043A05">
            <w:rPr>
              <w:noProof/>
              <w:webHidden/>
            </w:rPr>
            <w:tab/>
            <w:delText>64</w:delText>
          </w:r>
        </w:del>
      </w:ins>
    </w:p>
    <w:p w14:paraId="6500A820" w14:textId="08FF22B1" w:rsidR="00A5172E" w:rsidDel="00043A05" w:rsidRDefault="00A5172E">
      <w:pPr>
        <w:pStyle w:val="Tabladeilustraciones"/>
        <w:tabs>
          <w:tab w:val="right" w:leader="dot" w:pos="8494"/>
        </w:tabs>
        <w:rPr>
          <w:ins w:id="1101" w:author="Castillo Martínez Ana" w:date="2020-09-10T18:25:00Z"/>
          <w:del w:id="1102" w:author="Graván Serrano Eduardo" w:date="2020-09-11T14:09:00Z"/>
          <w:rFonts w:asciiTheme="minorHAnsi" w:eastAsiaTheme="minorEastAsia" w:hAnsiTheme="minorHAnsi" w:cstheme="minorBidi"/>
          <w:noProof/>
          <w:szCs w:val="22"/>
        </w:rPr>
      </w:pPr>
      <w:ins w:id="1103" w:author="Castillo Martínez Ana" w:date="2020-09-10T18:25:00Z">
        <w:del w:id="1104" w:author="Graván Serrano Eduardo" w:date="2020-09-11T14:09:00Z">
          <w:r w:rsidRPr="00F879FE" w:rsidDel="00043A05">
            <w:rPr>
              <w:rStyle w:val="Hipervnculo"/>
              <w:noProof/>
            </w:rPr>
            <w:delText xml:space="preserve">Figura 73. Capturas del panel de login en la </w:delText>
          </w:r>
          <w:r w:rsidRPr="00043A05" w:rsidDel="00043A05">
            <w:rPr>
              <w:rStyle w:val="Hipervnculo"/>
              <w:noProof/>
            </w:rPr>
            <w:delText>aplicación Android.</w:delText>
          </w:r>
          <w:r w:rsidDel="00043A05">
            <w:rPr>
              <w:noProof/>
              <w:webHidden/>
            </w:rPr>
            <w:tab/>
            <w:delText>69</w:delText>
          </w:r>
        </w:del>
      </w:ins>
    </w:p>
    <w:p w14:paraId="653EBC5F" w14:textId="5A822745" w:rsidR="00A5172E" w:rsidDel="00043A05" w:rsidRDefault="00A5172E">
      <w:pPr>
        <w:pStyle w:val="Tabladeilustraciones"/>
        <w:tabs>
          <w:tab w:val="right" w:leader="dot" w:pos="8494"/>
        </w:tabs>
        <w:rPr>
          <w:ins w:id="1105" w:author="Castillo Martínez Ana" w:date="2020-09-10T18:25:00Z"/>
          <w:del w:id="1106" w:author="Graván Serrano Eduardo" w:date="2020-09-11T14:09:00Z"/>
          <w:rFonts w:asciiTheme="minorHAnsi" w:eastAsiaTheme="minorEastAsia" w:hAnsiTheme="minorHAnsi" w:cstheme="minorBidi"/>
          <w:noProof/>
          <w:szCs w:val="22"/>
        </w:rPr>
      </w:pPr>
      <w:ins w:id="1107" w:author="Castillo Martínez Ana" w:date="2020-09-10T18:25:00Z">
        <w:del w:id="1108" w:author="Graván Serrano Eduardo" w:date="2020-09-11T14:09:00Z">
          <w:r w:rsidRPr="00F879FE" w:rsidDel="00043A05">
            <w:rPr>
              <w:rStyle w:val="Hipervnculo"/>
              <w:noProof/>
            </w:rPr>
            <w:delText xml:space="preserve">Figura 74. Menú desplegable dentro de la </w:delText>
          </w:r>
          <w:r w:rsidRPr="00043A05" w:rsidDel="00043A05">
            <w:rPr>
              <w:rStyle w:val="Hipervnculo"/>
              <w:noProof/>
            </w:rPr>
            <w:delText>pantalla principal de la aplicación Android.</w:delText>
          </w:r>
          <w:r w:rsidDel="00043A05">
            <w:rPr>
              <w:noProof/>
              <w:webHidden/>
            </w:rPr>
            <w:tab/>
            <w:delText>70</w:delText>
          </w:r>
        </w:del>
      </w:ins>
    </w:p>
    <w:p w14:paraId="32CD862B" w14:textId="517D3752" w:rsidR="00A5172E" w:rsidDel="00043A05" w:rsidRDefault="00A5172E">
      <w:pPr>
        <w:pStyle w:val="Tabladeilustraciones"/>
        <w:tabs>
          <w:tab w:val="right" w:leader="dot" w:pos="8494"/>
        </w:tabs>
        <w:rPr>
          <w:ins w:id="1109" w:author="Castillo Martínez Ana" w:date="2020-09-10T18:25:00Z"/>
          <w:del w:id="1110" w:author="Graván Serrano Eduardo" w:date="2020-09-11T14:09:00Z"/>
          <w:rFonts w:asciiTheme="minorHAnsi" w:eastAsiaTheme="minorEastAsia" w:hAnsiTheme="minorHAnsi" w:cstheme="minorBidi"/>
          <w:noProof/>
          <w:szCs w:val="22"/>
        </w:rPr>
      </w:pPr>
      <w:ins w:id="1111" w:author="Castillo Martínez Ana" w:date="2020-09-10T18:25:00Z">
        <w:del w:id="1112" w:author="Graván Serrano Eduardo" w:date="2020-09-11T14:09:00Z">
          <w:r w:rsidRPr="00F879FE" w:rsidDel="00043A05">
            <w:rPr>
              <w:rStyle w:val="Hipervnculo"/>
              <w:noProof/>
            </w:rPr>
            <w:delText>Figura 75. Menú principal de l</w:delText>
          </w:r>
          <w:r w:rsidRPr="00043A05" w:rsidDel="00043A05">
            <w:rPr>
              <w:rStyle w:val="Hipervnculo"/>
              <w:noProof/>
            </w:rPr>
            <w:delText>a aplicación Android para usuarios no administradores.</w:delText>
          </w:r>
          <w:r w:rsidDel="00043A05">
            <w:rPr>
              <w:noProof/>
              <w:webHidden/>
            </w:rPr>
            <w:tab/>
            <w:delText>70</w:delText>
          </w:r>
        </w:del>
      </w:ins>
    </w:p>
    <w:p w14:paraId="11A0EA8D" w14:textId="2A9BDB7D" w:rsidR="00A5172E" w:rsidDel="00043A05" w:rsidRDefault="00A5172E">
      <w:pPr>
        <w:pStyle w:val="Tabladeilustraciones"/>
        <w:tabs>
          <w:tab w:val="right" w:leader="dot" w:pos="8494"/>
        </w:tabs>
        <w:rPr>
          <w:ins w:id="1113" w:author="Castillo Martínez Ana" w:date="2020-09-10T18:25:00Z"/>
          <w:del w:id="1114" w:author="Graván Serrano Eduardo" w:date="2020-09-11T14:09:00Z"/>
          <w:rFonts w:asciiTheme="minorHAnsi" w:eastAsiaTheme="minorEastAsia" w:hAnsiTheme="minorHAnsi" w:cstheme="minorBidi"/>
          <w:noProof/>
          <w:szCs w:val="22"/>
        </w:rPr>
      </w:pPr>
      <w:ins w:id="1115" w:author="Castillo Martínez Ana" w:date="2020-09-10T18:25:00Z">
        <w:del w:id="1116" w:author="Graván Serrano Eduardo" w:date="2020-09-11T14:09:00Z">
          <w:r w:rsidRPr="00F879FE" w:rsidDel="00043A05">
            <w:rPr>
              <w:rStyle w:val="Hipervnculo"/>
              <w:noProof/>
            </w:rPr>
            <w:delText>Figura 76. Menú de emulación de etiquetas.</w:delText>
          </w:r>
          <w:r w:rsidDel="00043A05">
            <w:rPr>
              <w:noProof/>
              <w:webHidden/>
            </w:rPr>
            <w:tab/>
            <w:delText>71</w:delText>
          </w:r>
        </w:del>
      </w:ins>
    </w:p>
    <w:p w14:paraId="6552EF46" w14:textId="08E1C18D" w:rsidR="00A5172E" w:rsidDel="00043A05" w:rsidRDefault="00A5172E">
      <w:pPr>
        <w:pStyle w:val="Tabladeilustraciones"/>
        <w:tabs>
          <w:tab w:val="right" w:leader="dot" w:pos="8494"/>
        </w:tabs>
        <w:rPr>
          <w:ins w:id="1117" w:author="Castillo Martínez Ana" w:date="2020-09-10T18:25:00Z"/>
          <w:del w:id="1118" w:author="Graván Serrano Eduardo" w:date="2020-09-11T14:09:00Z"/>
          <w:rFonts w:asciiTheme="minorHAnsi" w:eastAsiaTheme="minorEastAsia" w:hAnsiTheme="minorHAnsi" w:cstheme="minorBidi"/>
          <w:noProof/>
          <w:szCs w:val="22"/>
        </w:rPr>
      </w:pPr>
      <w:ins w:id="1119" w:author="Castillo Martínez Ana" w:date="2020-09-10T18:25:00Z">
        <w:del w:id="1120" w:author="Graván Serrano Eduardo" w:date="2020-09-11T14:09:00Z">
          <w:r w:rsidRPr="00F879FE" w:rsidDel="00043A05">
            <w:rPr>
              <w:rStyle w:val="Hipervnculo"/>
              <w:noProof/>
            </w:rPr>
            <w:delText>Figura 77. Emulación de etique</w:delText>
          </w:r>
          <w:r w:rsidRPr="00043A05" w:rsidDel="00043A05">
            <w:rPr>
              <w:rStyle w:val="Hipervnculo"/>
              <w:noProof/>
            </w:rPr>
            <w:delText>tas en proceso.</w:delText>
          </w:r>
          <w:r w:rsidDel="00043A05">
            <w:rPr>
              <w:noProof/>
              <w:webHidden/>
            </w:rPr>
            <w:tab/>
            <w:delText>71</w:delText>
          </w:r>
        </w:del>
      </w:ins>
    </w:p>
    <w:p w14:paraId="39B23848" w14:textId="1950D266" w:rsidR="00A5172E" w:rsidDel="00043A05" w:rsidRDefault="00A5172E">
      <w:pPr>
        <w:pStyle w:val="Tabladeilustraciones"/>
        <w:tabs>
          <w:tab w:val="right" w:leader="dot" w:pos="8494"/>
        </w:tabs>
        <w:rPr>
          <w:ins w:id="1121" w:author="Castillo Martínez Ana" w:date="2020-09-10T18:25:00Z"/>
          <w:del w:id="1122" w:author="Graván Serrano Eduardo" w:date="2020-09-11T14:09:00Z"/>
          <w:rFonts w:asciiTheme="minorHAnsi" w:eastAsiaTheme="minorEastAsia" w:hAnsiTheme="minorHAnsi" w:cstheme="minorBidi"/>
          <w:noProof/>
          <w:szCs w:val="22"/>
        </w:rPr>
      </w:pPr>
      <w:ins w:id="1123" w:author="Castillo Martínez Ana" w:date="2020-09-10T18:25:00Z">
        <w:del w:id="1124" w:author="Graván Serrano Eduardo" w:date="2020-09-11T14:09:00Z">
          <w:r w:rsidRPr="00F879FE" w:rsidDel="00043A05">
            <w:rPr>
              <w:rStyle w:val="Hipervnculo"/>
              <w:noProof/>
            </w:rPr>
            <w:delText>Figura 78. Posibles respuestas ante la emulación de etiquetas.</w:delText>
          </w:r>
          <w:r w:rsidDel="00043A05">
            <w:rPr>
              <w:noProof/>
              <w:webHidden/>
            </w:rPr>
            <w:tab/>
            <w:delText>72</w:delText>
          </w:r>
        </w:del>
      </w:ins>
    </w:p>
    <w:p w14:paraId="0525F28F" w14:textId="6E558630" w:rsidR="00A5172E" w:rsidDel="00043A05" w:rsidRDefault="00A5172E">
      <w:pPr>
        <w:pStyle w:val="Tabladeilustraciones"/>
        <w:tabs>
          <w:tab w:val="right" w:leader="dot" w:pos="8494"/>
        </w:tabs>
        <w:rPr>
          <w:ins w:id="1125" w:author="Castillo Martínez Ana" w:date="2020-09-10T18:25:00Z"/>
          <w:del w:id="1126" w:author="Graván Serrano Eduardo" w:date="2020-09-11T14:09:00Z"/>
          <w:rFonts w:asciiTheme="minorHAnsi" w:eastAsiaTheme="minorEastAsia" w:hAnsiTheme="minorHAnsi" w:cstheme="minorBidi"/>
          <w:noProof/>
          <w:szCs w:val="22"/>
        </w:rPr>
      </w:pPr>
      <w:ins w:id="1127" w:author="Castillo Martínez Ana" w:date="2020-09-10T18:25:00Z">
        <w:del w:id="1128" w:author="Graván Serrano Eduardo" w:date="2020-09-11T14:09:00Z">
          <w:r w:rsidRPr="00F879FE" w:rsidDel="00043A05">
            <w:rPr>
              <w:rStyle w:val="Hipervnculo"/>
              <w:noProof/>
            </w:rPr>
            <w:delText>Figura 79. Menú de comprobar horarios para usuarios no administradores</w:delText>
          </w:r>
          <w:r w:rsidRPr="00043A05" w:rsidDel="00043A05">
            <w:rPr>
              <w:rStyle w:val="Hipervnculo"/>
              <w:noProof/>
            </w:rPr>
            <w:delText xml:space="preserve"> en la aplicación Android.</w:delText>
          </w:r>
          <w:r w:rsidDel="00043A05">
            <w:rPr>
              <w:noProof/>
              <w:webHidden/>
            </w:rPr>
            <w:tab/>
            <w:delText>73</w:delText>
          </w:r>
        </w:del>
      </w:ins>
    </w:p>
    <w:p w14:paraId="1BD7079B" w14:textId="1B5A0CE9" w:rsidR="00A5172E" w:rsidDel="00043A05" w:rsidRDefault="00A5172E">
      <w:pPr>
        <w:pStyle w:val="Tabladeilustraciones"/>
        <w:tabs>
          <w:tab w:val="right" w:leader="dot" w:pos="8494"/>
        </w:tabs>
        <w:rPr>
          <w:ins w:id="1129" w:author="Castillo Martínez Ana" w:date="2020-09-10T18:25:00Z"/>
          <w:del w:id="1130" w:author="Graván Serrano Eduardo" w:date="2020-09-11T14:09:00Z"/>
          <w:rFonts w:asciiTheme="minorHAnsi" w:eastAsiaTheme="minorEastAsia" w:hAnsiTheme="minorHAnsi" w:cstheme="minorBidi"/>
          <w:noProof/>
          <w:szCs w:val="22"/>
        </w:rPr>
      </w:pPr>
      <w:ins w:id="1131" w:author="Castillo Martínez Ana" w:date="2020-09-10T18:25:00Z">
        <w:del w:id="1132" w:author="Graván Serrano Eduardo" w:date="2020-09-11T14:09:00Z">
          <w:r w:rsidRPr="00F879FE" w:rsidDel="00043A05">
            <w:rPr>
              <w:rStyle w:val="Hipervnculo"/>
              <w:noProof/>
            </w:rPr>
            <w:delText xml:space="preserve">Figura 80. Posibles respuestas del menú de </w:delText>
          </w:r>
          <w:r w:rsidRPr="00043A05" w:rsidDel="00043A05">
            <w:rPr>
              <w:rStyle w:val="Hipervnculo"/>
              <w:noProof/>
            </w:rPr>
            <w:delText>comprobar horario.</w:delText>
          </w:r>
          <w:r w:rsidDel="00043A05">
            <w:rPr>
              <w:noProof/>
              <w:webHidden/>
            </w:rPr>
            <w:tab/>
            <w:delText>73</w:delText>
          </w:r>
        </w:del>
      </w:ins>
    </w:p>
    <w:p w14:paraId="234B8CDE" w14:textId="7A408282" w:rsidR="00A5172E" w:rsidDel="00043A05" w:rsidRDefault="00A5172E">
      <w:pPr>
        <w:pStyle w:val="Tabladeilustraciones"/>
        <w:tabs>
          <w:tab w:val="right" w:leader="dot" w:pos="8494"/>
        </w:tabs>
        <w:rPr>
          <w:ins w:id="1133" w:author="Castillo Martínez Ana" w:date="2020-09-10T18:25:00Z"/>
          <w:del w:id="1134" w:author="Graván Serrano Eduardo" w:date="2020-09-11T14:09:00Z"/>
          <w:rFonts w:asciiTheme="minorHAnsi" w:eastAsiaTheme="minorEastAsia" w:hAnsiTheme="minorHAnsi" w:cstheme="minorBidi"/>
          <w:noProof/>
          <w:szCs w:val="22"/>
        </w:rPr>
      </w:pPr>
      <w:ins w:id="1135" w:author="Castillo Martínez Ana" w:date="2020-09-10T18:25:00Z">
        <w:del w:id="1136" w:author="Graván Serrano Eduardo" w:date="2020-09-11T14:09:00Z">
          <w:r w:rsidRPr="00F879FE" w:rsidDel="00043A05">
            <w:rPr>
              <w:rStyle w:val="Hipervnculo"/>
              <w:noProof/>
            </w:rPr>
            <w:delText>Figura 81. Menú principal de la aplicación Android para usuarios ad</w:delText>
          </w:r>
          <w:r w:rsidRPr="00043A05" w:rsidDel="00043A05">
            <w:rPr>
              <w:rStyle w:val="Hipervnculo"/>
              <w:noProof/>
            </w:rPr>
            <w:delText>ministradores.</w:delText>
          </w:r>
          <w:r w:rsidDel="00043A05">
            <w:rPr>
              <w:noProof/>
              <w:webHidden/>
            </w:rPr>
            <w:tab/>
            <w:delText>74</w:delText>
          </w:r>
        </w:del>
      </w:ins>
    </w:p>
    <w:p w14:paraId="2467E609" w14:textId="69F67877" w:rsidR="00A5172E" w:rsidDel="00043A05" w:rsidRDefault="00A5172E">
      <w:pPr>
        <w:pStyle w:val="Tabladeilustraciones"/>
        <w:tabs>
          <w:tab w:val="right" w:leader="dot" w:pos="8494"/>
        </w:tabs>
        <w:rPr>
          <w:ins w:id="1137" w:author="Castillo Martínez Ana" w:date="2020-09-10T18:25:00Z"/>
          <w:del w:id="1138" w:author="Graván Serrano Eduardo" w:date="2020-09-11T14:09:00Z"/>
          <w:rFonts w:asciiTheme="minorHAnsi" w:eastAsiaTheme="minorEastAsia" w:hAnsiTheme="minorHAnsi" w:cstheme="minorBidi"/>
          <w:noProof/>
          <w:szCs w:val="22"/>
        </w:rPr>
      </w:pPr>
      <w:ins w:id="1139" w:author="Castillo Martínez Ana" w:date="2020-09-10T18:25:00Z">
        <w:del w:id="1140" w:author="Graván Serrano Eduardo" w:date="2020-09-11T14:09:00Z">
          <w:r w:rsidRPr="00F879FE" w:rsidDel="00043A05">
            <w:rPr>
              <w:rStyle w:val="Hipervnculo"/>
              <w:noProof/>
            </w:rPr>
            <w:delText>Figura 82. Lectura de etiquetas en proceso.</w:delText>
          </w:r>
          <w:r w:rsidDel="00043A05">
            <w:rPr>
              <w:noProof/>
              <w:webHidden/>
            </w:rPr>
            <w:tab/>
            <w:delText>75</w:delText>
          </w:r>
        </w:del>
      </w:ins>
    </w:p>
    <w:p w14:paraId="40F0A263" w14:textId="2DF542D4" w:rsidR="00A5172E" w:rsidDel="00043A05" w:rsidRDefault="00A5172E">
      <w:pPr>
        <w:pStyle w:val="Tabladeilustraciones"/>
        <w:tabs>
          <w:tab w:val="right" w:leader="dot" w:pos="8494"/>
        </w:tabs>
        <w:rPr>
          <w:ins w:id="1141" w:author="Castillo Martínez Ana" w:date="2020-09-10T18:25:00Z"/>
          <w:del w:id="1142" w:author="Graván Serrano Eduardo" w:date="2020-09-11T14:09:00Z"/>
          <w:rFonts w:asciiTheme="minorHAnsi" w:eastAsiaTheme="minorEastAsia" w:hAnsiTheme="minorHAnsi" w:cstheme="minorBidi"/>
          <w:noProof/>
          <w:szCs w:val="22"/>
        </w:rPr>
      </w:pPr>
      <w:ins w:id="1143" w:author="Castillo Martínez Ana" w:date="2020-09-10T18:25:00Z">
        <w:del w:id="1144" w:author="Graván Serrano Eduardo" w:date="2020-09-11T14:09:00Z">
          <w:r w:rsidRPr="00F879FE" w:rsidDel="00043A05">
            <w:rPr>
              <w:rStyle w:val="Hipervnculo"/>
              <w:noProof/>
            </w:rPr>
            <w:delText>Figura 83. Mensajes de fichaj</w:delText>
          </w:r>
          <w:r w:rsidRPr="00043A05" w:rsidDel="00043A05">
            <w:rPr>
              <w:rStyle w:val="Hipervnculo"/>
              <w:noProof/>
            </w:rPr>
            <w:delText>e correcto en la aplicación.</w:delText>
          </w:r>
          <w:r w:rsidDel="00043A05">
            <w:rPr>
              <w:noProof/>
              <w:webHidden/>
            </w:rPr>
            <w:tab/>
            <w:delText>75</w:delText>
          </w:r>
        </w:del>
      </w:ins>
    </w:p>
    <w:p w14:paraId="6A9295DD" w14:textId="37D1B44F" w:rsidR="00A5172E" w:rsidDel="00043A05" w:rsidRDefault="00A5172E">
      <w:pPr>
        <w:pStyle w:val="Tabladeilustraciones"/>
        <w:tabs>
          <w:tab w:val="right" w:leader="dot" w:pos="8494"/>
        </w:tabs>
        <w:rPr>
          <w:ins w:id="1145" w:author="Castillo Martínez Ana" w:date="2020-09-10T18:25:00Z"/>
          <w:del w:id="1146" w:author="Graván Serrano Eduardo" w:date="2020-09-11T14:09:00Z"/>
          <w:rFonts w:asciiTheme="minorHAnsi" w:eastAsiaTheme="minorEastAsia" w:hAnsiTheme="minorHAnsi" w:cstheme="minorBidi"/>
          <w:noProof/>
          <w:szCs w:val="22"/>
        </w:rPr>
      </w:pPr>
      <w:ins w:id="1147" w:author="Castillo Martínez Ana" w:date="2020-09-10T18:25:00Z">
        <w:del w:id="1148" w:author="Graván Serrano Eduardo" w:date="2020-09-11T14:09:00Z">
          <w:r w:rsidRPr="00F879FE" w:rsidDel="00043A05">
            <w:rPr>
              <w:rStyle w:val="Hipervnculo"/>
              <w:noProof/>
            </w:rPr>
            <w:delText>Figura 84. Mensajes de fichaje erróneo en la aplicación.</w:delText>
          </w:r>
          <w:r w:rsidDel="00043A05">
            <w:rPr>
              <w:noProof/>
              <w:webHidden/>
            </w:rPr>
            <w:tab/>
            <w:delText>76</w:delText>
          </w:r>
        </w:del>
      </w:ins>
    </w:p>
    <w:p w14:paraId="148C40B0" w14:textId="4D704FA6" w:rsidR="00A5172E" w:rsidDel="00043A05" w:rsidRDefault="00A5172E">
      <w:pPr>
        <w:pStyle w:val="Tabladeilustraciones"/>
        <w:tabs>
          <w:tab w:val="right" w:leader="dot" w:pos="8494"/>
        </w:tabs>
        <w:rPr>
          <w:ins w:id="1149" w:author="Castillo Martínez Ana" w:date="2020-09-10T18:25:00Z"/>
          <w:del w:id="1150" w:author="Graván Serrano Eduardo" w:date="2020-09-11T14:09:00Z"/>
          <w:rFonts w:asciiTheme="minorHAnsi" w:eastAsiaTheme="minorEastAsia" w:hAnsiTheme="minorHAnsi" w:cstheme="minorBidi"/>
          <w:noProof/>
          <w:szCs w:val="22"/>
        </w:rPr>
      </w:pPr>
      <w:ins w:id="1151" w:author="Castillo Martínez Ana" w:date="2020-09-10T18:25:00Z">
        <w:del w:id="1152" w:author="Graván Serrano Eduardo" w:date="2020-09-11T14:09:00Z">
          <w:r w:rsidRPr="00F879FE" w:rsidDel="00043A05">
            <w:rPr>
              <w:rStyle w:val="Hipervnculo"/>
              <w:noProof/>
            </w:rPr>
            <w:delText>Figura 85. Menú de registro de nuevos empleados para usuarios administradores.</w:delText>
          </w:r>
          <w:r w:rsidDel="00043A05">
            <w:rPr>
              <w:noProof/>
              <w:webHidden/>
            </w:rPr>
            <w:tab/>
            <w:delText>77</w:delText>
          </w:r>
        </w:del>
      </w:ins>
    </w:p>
    <w:p w14:paraId="639A6E03" w14:textId="40EF1B2C" w:rsidR="00A5172E" w:rsidDel="00043A05" w:rsidRDefault="00A5172E">
      <w:pPr>
        <w:pStyle w:val="Tabladeilustraciones"/>
        <w:tabs>
          <w:tab w:val="right" w:leader="dot" w:pos="8494"/>
        </w:tabs>
        <w:rPr>
          <w:ins w:id="1153" w:author="Castillo Martínez Ana" w:date="2020-09-10T18:25:00Z"/>
          <w:del w:id="1154" w:author="Graván Serrano Eduardo" w:date="2020-09-11T14:09:00Z"/>
          <w:rFonts w:asciiTheme="minorHAnsi" w:eastAsiaTheme="minorEastAsia" w:hAnsiTheme="minorHAnsi" w:cstheme="minorBidi"/>
          <w:noProof/>
          <w:szCs w:val="22"/>
        </w:rPr>
      </w:pPr>
      <w:ins w:id="1155" w:author="Castillo Martínez Ana" w:date="2020-09-10T18:25:00Z">
        <w:del w:id="1156" w:author="Graván Serrano Eduardo" w:date="2020-09-11T14:09:00Z">
          <w:r w:rsidRPr="00F879FE" w:rsidDel="00043A05">
            <w:rPr>
              <w:rStyle w:val="Hipervnculo"/>
              <w:noProof/>
            </w:rPr>
            <w:delText>Figura 86. Posibles errores a la hora de rellenar el formulario de registro de nue</w:delText>
          </w:r>
          <w:r w:rsidRPr="00043A05" w:rsidDel="00043A05">
            <w:rPr>
              <w:rStyle w:val="Hipervnculo"/>
              <w:noProof/>
            </w:rPr>
            <w:delText>vos empleados.</w:delText>
          </w:r>
          <w:r w:rsidDel="00043A05">
            <w:rPr>
              <w:noProof/>
              <w:webHidden/>
            </w:rPr>
            <w:tab/>
            <w:delText>77</w:delText>
          </w:r>
        </w:del>
      </w:ins>
    </w:p>
    <w:p w14:paraId="367B4D45" w14:textId="6370BBAC" w:rsidR="00A5172E" w:rsidDel="00043A05" w:rsidRDefault="00A5172E">
      <w:pPr>
        <w:pStyle w:val="Tabladeilustraciones"/>
        <w:tabs>
          <w:tab w:val="right" w:leader="dot" w:pos="8494"/>
        </w:tabs>
        <w:rPr>
          <w:ins w:id="1157" w:author="Castillo Martínez Ana" w:date="2020-09-10T18:25:00Z"/>
          <w:del w:id="1158" w:author="Graván Serrano Eduardo" w:date="2020-09-11T14:09:00Z"/>
          <w:rFonts w:asciiTheme="minorHAnsi" w:eastAsiaTheme="minorEastAsia" w:hAnsiTheme="minorHAnsi" w:cstheme="minorBidi"/>
          <w:noProof/>
          <w:szCs w:val="22"/>
        </w:rPr>
      </w:pPr>
      <w:ins w:id="1159" w:author="Castillo Martínez Ana" w:date="2020-09-10T18:25:00Z">
        <w:del w:id="1160" w:author="Graván Serrano Eduardo" w:date="2020-09-11T14:09:00Z">
          <w:r w:rsidRPr="00F879FE" w:rsidDel="00043A05">
            <w:rPr>
              <w:rStyle w:val="Hipervnculo"/>
              <w:noProof/>
            </w:rPr>
            <w:delText xml:space="preserve">Figura 87. Posibles respuestas del servidor ante el intento de creación de un nuevo empleado a través de la </w:delText>
          </w:r>
          <w:r w:rsidRPr="00043A05" w:rsidDel="00043A05">
            <w:rPr>
              <w:rStyle w:val="Hipervnculo"/>
              <w:noProof/>
            </w:rPr>
            <w:delText>aplicación Android.</w:delText>
          </w:r>
          <w:r w:rsidDel="00043A05">
            <w:rPr>
              <w:noProof/>
              <w:webHidden/>
            </w:rPr>
            <w:tab/>
            <w:delText>78</w:delText>
          </w:r>
        </w:del>
      </w:ins>
    </w:p>
    <w:p w14:paraId="33502449" w14:textId="42483BCD" w:rsidR="00A5172E" w:rsidDel="00043A05" w:rsidRDefault="00A5172E">
      <w:pPr>
        <w:pStyle w:val="Tabladeilustraciones"/>
        <w:tabs>
          <w:tab w:val="right" w:leader="dot" w:pos="8494"/>
        </w:tabs>
        <w:rPr>
          <w:ins w:id="1161" w:author="Castillo Martínez Ana" w:date="2020-09-10T18:25:00Z"/>
          <w:del w:id="1162" w:author="Graván Serrano Eduardo" w:date="2020-09-11T14:09:00Z"/>
          <w:rFonts w:asciiTheme="minorHAnsi" w:eastAsiaTheme="minorEastAsia" w:hAnsiTheme="minorHAnsi" w:cstheme="minorBidi"/>
          <w:noProof/>
          <w:szCs w:val="22"/>
        </w:rPr>
      </w:pPr>
      <w:ins w:id="1163" w:author="Castillo Martínez Ana" w:date="2020-09-10T18:25:00Z">
        <w:del w:id="1164" w:author="Graván Serrano Eduardo" w:date="2020-09-11T14:09:00Z">
          <w:r w:rsidRPr="00F879FE" w:rsidDel="00043A05">
            <w:rPr>
              <w:rStyle w:val="Hipervnculo"/>
              <w:noProof/>
            </w:rPr>
            <w:delText>Figura 88</w:delText>
          </w:r>
          <w:r w:rsidRPr="00043A05" w:rsidDel="00043A05">
            <w:rPr>
              <w:rStyle w:val="Hipervnculo"/>
              <w:noProof/>
            </w:rPr>
            <w:delText>. Pantalla de login en la aplicación de escritorio.</w:delText>
          </w:r>
          <w:r w:rsidDel="00043A05">
            <w:rPr>
              <w:noProof/>
              <w:webHidden/>
            </w:rPr>
            <w:tab/>
            <w:delText>79</w:delText>
          </w:r>
        </w:del>
      </w:ins>
    </w:p>
    <w:p w14:paraId="248CE4A8" w14:textId="67D119BC" w:rsidR="00A5172E" w:rsidDel="00043A05" w:rsidRDefault="00A5172E">
      <w:pPr>
        <w:pStyle w:val="Tabladeilustraciones"/>
        <w:tabs>
          <w:tab w:val="right" w:leader="dot" w:pos="8494"/>
        </w:tabs>
        <w:rPr>
          <w:ins w:id="1165" w:author="Castillo Martínez Ana" w:date="2020-09-10T18:25:00Z"/>
          <w:del w:id="1166" w:author="Graván Serrano Eduardo" w:date="2020-09-11T14:09:00Z"/>
          <w:rFonts w:asciiTheme="minorHAnsi" w:eastAsiaTheme="minorEastAsia" w:hAnsiTheme="minorHAnsi" w:cstheme="minorBidi"/>
          <w:noProof/>
          <w:szCs w:val="22"/>
        </w:rPr>
      </w:pPr>
      <w:ins w:id="1167" w:author="Castillo Martínez Ana" w:date="2020-09-10T18:25:00Z">
        <w:del w:id="1168" w:author="Graván Serrano Eduardo" w:date="2020-09-11T14:09:00Z">
          <w:r w:rsidRPr="00F879FE" w:rsidDel="00043A05">
            <w:rPr>
              <w:rStyle w:val="Hipervnculo"/>
              <w:noProof/>
            </w:rPr>
            <w:delText>Figura 89. Mensajes de error ante el inicio</w:delText>
          </w:r>
          <w:r w:rsidRPr="00043A05" w:rsidDel="00043A05">
            <w:rPr>
              <w:rStyle w:val="Hipervnculo"/>
              <w:noProof/>
            </w:rPr>
            <w:delText xml:space="preserve"> de sesión en la aplicación de escritorio.</w:delText>
          </w:r>
          <w:r w:rsidDel="00043A05">
            <w:rPr>
              <w:noProof/>
              <w:webHidden/>
            </w:rPr>
            <w:tab/>
            <w:delText>79</w:delText>
          </w:r>
        </w:del>
      </w:ins>
    </w:p>
    <w:p w14:paraId="4C2CB63B" w14:textId="3D0A7E0B" w:rsidR="00A5172E" w:rsidDel="00043A05" w:rsidRDefault="00A5172E">
      <w:pPr>
        <w:pStyle w:val="Tabladeilustraciones"/>
        <w:tabs>
          <w:tab w:val="right" w:leader="dot" w:pos="8494"/>
        </w:tabs>
        <w:rPr>
          <w:ins w:id="1169" w:author="Castillo Martínez Ana" w:date="2020-09-10T18:25:00Z"/>
          <w:del w:id="1170" w:author="Graván Serrano Eduardo" w:date="2020-09-11T14:09:00Z"/>
          <w:rFonts w:asciiTheme="minorHAnsi" w:eastAsiaTheme="minorEastAsia" w:hAnsiTheme="minorHAnsi" w:cstheme="minorBidi"/>
          <w:noProof/>
          <w:szCs w:val="22"/>
        </w:rPr>
      </w:pPr>
      <w:ins w:id="1171" w:author="Castillo Martínez Ana" w:date="2020-09-10T18:25:00Z">
        <w:del w:id="1172" w:author="Graván Serrano Eduardo" w:date="2020-09-11T14:09:00Z">
          <w:r w:rsidRPr="00F879FE" w:rsidDel="00043A05">
            <w:rPr>
              <w:rStyle w:val="Hipervnculo"/>
              <w:noProof/>
            </w:rPr>
            <w:delText>Figura 90. Mensaje de inicio de sesión correcto en la aplicación de escritorio.</w:delText>
          </w:r>
          <w:r w:rsidDel="00043A05">
            <w:rPr>
              <w:noProof/>
              <w:webHidden/>
            </w:rPr>
            <w:tab/>
            <w:delText>79</w:delText>
          </w:r>
        </w:del>
      </w:ins>
    </w:p>
    <w:p w14:paraId="6A57CDEC" w14:textId="1E4A19E4" w:rsidR="00A5172E" w:rsidDel="00043A05" w:rsidRDefault="00A5172E">
      <w:pPr>
        <w:pStyle w:val="Tabladeilustraciones"/>
        <w:tabs>
          <w:tab w:val="right" w:leader="dot" w:pos="8494"/>
        </w:tabs>
        <w:rPr>
          <w:ins w:id="1173" w:author="Castillo Martínez Ana" w:date="2020-09-10T18:25:00Z"/>
          <w:del w:id="1174" w:author="Graván Serrano Eduardo" w:date="2020-09-11T14:09:00Z"/>
          <w:rFonts w:asciiTheme="minorHAnsi" w:eastAsiaTheme="minorEastAsia" w:hAnsiTheme="minorHAnsi" w:cstheme="minorBidi"/>
          <w:noProof/>
          <w:szCs w:val="22"/>
        </w:rPr>
      </w:pPr>
      <w:ins w:id="1175" w:author="Castillo Martínez Ana" w:date="2020-09-10T18:25:00Z">
        <w:del w:id="1176" w:author="Graván Serrano Eduardo" w:date="2020-09-11T14:09:00Z">
          <w:r w:rsidRPr="00F879FE" w:rsidDel="00043A05">
            <w:rPr>
              <w:rStyle w:val="Hipervnculo"/>
              <w:noProof/>
            </w:rPr>
            <w:delText xml:space="preserve">Figura 91. Pestañas del menú principal en la aplicación de escritorio para </w:delText>
          </w:r>
          <w:r w:rsidRPr="00043A05" w:rsidDel="00043A05">
            <w:rPr>
              <w:rStyle w:val="Hipervnculo"/>
              <w:noProof/>
            </w:rPr>
            <w:delText>administradores.</w:delText>
          </w:r>
          <w:r w:rsidDel="00043A05">
            <w:rPr>
              <w:noProof/>
              <w:webHidden/>
            </w:rPr>
            <w:tab/>
            <w:delText>80</w:delText>
          </w:r>
        </w:del>
      </w:ins>
    </w:p>
    <w:p w14:paraId="4583C46E" w14:textId="2A0FE36E" w:rsidR="00A5172E" w:rsidDel="00043A05" w:rsidRDefault="00A5172E">
      <w:pPr>
        <w:pStyle w:val="Tabladeilustraciones"/>
        <w:tabs>
          <w:tab w:val="right" w:leader="dot" w:pos="8494"/>
        </w:tabs>
        <w:rPr>
          <w:ins w:id="1177" w:author="Castillo Martínez Ana" w:date="2020-09-10T18:25:00Z"/>
          <w:del w:id="1178" w:author="Graván Serrano Eduardo" w:date="2020-09-11T14:09:00Z"/>
          <w:rFonts w:asciiTheme="minorHAnsi" w:eastAsiaTheme="minorEastAsia" w:hAnsiTheme="minorHAnsi" w:cstheme="minorBidi"/>
          <w:noProof/>
          <w:szCs w:val="22"/>
        </w:rPr>
      </w:pPr>
      <w:ins w:id="1179" w:author="Castillo Martínez Ana" w:date="2020-09-10T18:25:00Z">
        <w:del w:id="1180" w:author="Graván Serrano Eduardo" w:date="2020-09-11T14:09:00Z">
          <w:r w:rsidRPr="00F879FE" w:rsidDel="00043A05">
            <w:rPr>
              <w:rStyle w:val="Hipervnculo"/>
              <w:noProof/>
            </w:rPr>
            <w:delText>Figura 92. Menú de alta de emple</w:delText>
          </w:r>
          <w:r w:rsidRPr="00043A05" w:rsidDel="00043A05">
            <w:rPr>
              <w:rStyle w:val="Hipervnculo"/>
              <w:noProof/>
            </w:rPr>
            <w:delText>ado y posibles respuestas de la aplicación.</w:delText>
          </w:r>
          <w:r w:rsidDel="00043A05">
            <w:rPr>
              <w:noProof/>
              <w:webHidden/>
            </w:rPr>
            <w:tab/>
            <w:delText>81</w:delText>
          </w:r>
        </w:del>
      </w:ins>
    </w:p>
    <w:p w14:paraId="6B1386CD" w14:textId="3C95090C" w:rsidR="00A5172E" w:rsidDel="00043A05" w:rsidRDefault="00A5172E">
      <w:pPr>
        <w:pStyle w:val="Tabladeilustraciones"/>
        <w:tabs>
          <w:tab w:val="right" w:leader="dot" w:pos="8494"/>
        </w:tabs>
        <w:rPr>
          <w:ins w:id="1181" w:author="Castillo Martínez Ana" w:date="2020-09-10T18:25:00Z"/>
          <w:del w:id="1182" w:author="Graván Serrano Eduardo" w:date="2020-09-11T14:09:00Z"/>
          <w:rFonts w:asciiTheme="minorHAnsi" w:eastAsiaTheme="minorEastAsia" w:hAnsiTheme="minorHAnsi" w:cstheme="minorBidi"/>
          <w:noProof/>
          <w:szCs w:val="22"/>
        </w:rPr>
      </w:pPr>
      <w:ins w:id="1183" w:author="Castillo Martínez Ana" w:date="2020-09-10T18:25:00Z">
        <w:del w:id="1184" w:author="Graván Serrano Eduardo" w:date="2020-09-11T14:09:00Z">
          <w:r w:rsidRPr="00F879FE" w:rsidDel="00043A05">
            <w:rPr>
              <w:rStyle w:val="Hipervnculo"/>
              <w:noProof/>
            </w:rPr>
            <w:delText xml:space="preserve">Figura 93. Menú de baja de </w:delText>
          </w:r>
          <w:r w:rsidRPr="00043A05" w:rsidDel="00043A05">
            <w:rPr>
              <w:rStyle w:val="Hipervnculo"/>
              <w:noProof/>
            </w:rPr>
            <w:delText>empleado y respuesta correcta del servidor.</w:delText>
          </w:r>
          <w:r w:rsidDel="00043A05">
            <w:rPr>
              <w:noProof/>
              <w:webHidden/>
            </w:rPr>
            <w:tab/>
            <w:delText>81</w:delText>
          </w:r>
        </w:del>
      </w:ins>
    </w:p>
    <w:p w14:paraId="67275451" w14:textId="7159F9AC" w:rsidR="00A5172E" w:rsidDel="00043A05" w:rsidRDefault="00A5172E">
      <w:pPr>
        <w:pStyle w:val="Tabladeilustraciones"/>
        <w:tabs>
          <w:tab w:val="right" w:leader="dot" w:pos="8494"/>
        </w:tabs>
        <w:rPr>
          <w:ins w:id="1185" w:author="Castillo Martínez Ana" w:date="2020-09-10T18:25:00Z"/>
          <w:del w:id="1186" w:author="Graván Serrano Eduardo" w:date="2020-09-11T14:09:00Z"/>
          <w:rFonts w:asciiTheme="minorHAnsi" w:eastAsiaTheme="minorEastAsia" w:hAnsiTheme="minorHAnsi" w:cstheme="minorBidi"/>
          <w:noProof/>
          <w:szCs w:val="22"/>
        </w:rPr>
      </w:pPr>
      <w:ins w:id="1187" w:author="Castillo Martínez Ana" w:date="2020-09-10T18:25:00Z">
        <w:del w:id="1188" w:author="Graván Serrano Eduardo" w:date="2020-09-11T14:09:00Z">
          <w:r w:rsidRPr="00F879FE" w:rsidDel="00043A05">
            <w:rPr>
              <w:rStyle w:val="Hipervnculo"/>
              <w:noProof/>
            </w:rPr>
            <w:delText xml:space="preserve">Figura 94. </w:delText>
          </w:r>
          <w:r w:rsidRPr="00043A05" w:rsidDel="00043A05">
            <w:rPr>
              <w:rStyle w:val="Hipervnculo"/>
              <w:noProof/>
            </w:rPr>
            <w:delText>Menú de información de usuario y respuesta de la aplicación.</w:delText>
          </w:r>
          <w:r w:rsidDel="00043A05">
            <w:rPr>
              <w:noProof/>
              <w:webHidden/>
            </w:rPr>
            <w:tab/>
            <w:delText>82</w:delText>
          </w:r>
        </w:del>
      </w:ins>
    </w:p>
    <w:p w14:paraId="6ADA8C5A" w14:textId="787FB000" w:rsidR="00A5172E" w:rsidDel="00043A05" w:rsidRDefault="00A5172E">
      <w:pPr>
        <w:pStyle w:val="Tabladeilustraciones"/>
        <w:tabs>
          <w:tab w:val="right" w:leader="dot" w:pos="8494"/>
        </w:tabs>
        <w:rPr>
          <w:ins w:id="1189" w:author="Castillo Martínez Ana" w:date="2020-09-10T18:25:00Z"/>
          <w:del w:id="1190" w:author="Graván Serrano Eduardo" w:date="2020-09-11T14:09:00Z"/>
          <w:rFonts w:asciiTheme="minorHAnsi" w:eastAsiaTheme="minorEastAsia" w:hAnsiTheme="minorHAnsi" w:cstheme="minorBidi"/>
          <w:noProof/>
          <w:szCs w:val="22"/>
        </w:rPr>
      </w:pPr>
      <w:ins w:id="1191" w:author="Castillo Martínez Ana" w:date="2020-09-10T18:25:00Z">
        <w:del w:id="1192" w:author="Graván Serrano Eduardo" w:date="2020-09-11T14:09:00Z">
          <w:r w:rsidRPr="00F879FE" w:rsidDel="00043A05">
            <w:rPr>
              <w:rStyle w:val="Hipervnculo"/>
              <w:noProof/>
            </w:rPr>
            <w:delText>Figura 95. Menú de creación de horarios.</w:delText>
          </w:r>
          <w:r w:rsidDel="00043A05">
            <w:rPr>
              <w:noProof/>
              <w:webHidden/>
            </w:rPr>
            <w:tab/>
            <w:delText>82</w:delText>
          </w:r>
        </w:del>
      </w:ins>
    </w:p>
    <w:p w14:paraId="5D474C3C" w14:textId="4E470F31" w:rsidR="00A5172E" w:rsidDel="00043A05" w:rsidRDefault="00A5172E">
      <w:pPr>
        <w:pStyle w:val="Tabladeilustraciones"/>
        <w:tabs>
          <w:tab w:val="right" w:leader="dot" w:pos="8494"/>
        </w:tabs>
        <w:rPr>
          <w:ins w:id="1193" w:author="Castillo Martínez Ana" w:date="2020-09-10T18:25:00Z"/>
          <w:del w:id="1194" w:author="Graván Serrano Eduardo" w:date="2020-09-11T14:09:00Z"/>
          <w:rFonts w:asciiTheme="minorHAnsi" w:eastAsiaTheme="minorEastAsia" w:hAnsiTheme="minorHAnsi" w:cstheme="minorBidi"/>
          <w:noProof/>
          <w:szCs w:val="22"/>
        </w:rPr>
      </w:pPr>
      <w:ins w:id="1195" w:author="Castillo Martínez Ana" w:date="2020-09-10T18:25:00Z">
        <w:del w:id="1196" w:author="Graván Serrano Eduardo" w:date="2020-09-11T14:09:00Z">
          <w:r w:rsidRPr="00F879FE" w:rsidDel="00043A05">
            <w:rPr>
              <w:rStyle w:val="Hipervnculo"/>
              <w:noProof/>
            </w:rPr>
            <w:delText>Figura 96. Posib</w:delText>
          </w:r>
          <w:r w:rsidRPr="00043A05" w:rsidDel="00043A05">
            <w:rPr>
              <w:rStyle w:val="Hipervnculo"/>
              <w:noProof/>
            </w:rPr>
            <w:delText>les respuestas del servidor ante la creación de un nuevo horario para un empleado.</w:delText>
          </w:r>
          <w:r w:rsidDel="00043A05">
            <w:rPr>
              <w:noProof/>
              <w:webHidden/>
            </w:rPr>
            <w:tab/>
            <w:delText>83</w:delText>
          </w:r>
        </w:del>
      </w:ins>
    </w:p>
    <w:p w14:paraId="1344773C" w14:textId="4AFF57CA" w:rsidR="00A5172E" w:rsidDel="00043A05" w:rsidRDefault="00A5172E">
      <w:pPr>
        <w:pStyle w:val="Tabladeilustraciones"/>
        <w:tabs>
          <w:tab w:val="right" w:leader="dot" w:pos="8494"/>
        </w:tabs>
        <w:rPr>
          <w:ins w:id="1197" w:author="Castillo Martínez Ana" w:date="2020-09-10T18:25:00Z"/>
          <w:del w:id="1198" w:author="Graván Serrano Eduardo" w:date="2020-09-11T14:09:00Z"/>
          <w:rFonts w:asciiTheme="minorHAnsi" w:eastAsiaTheme="minorEastAsia" w:hAnsiTheme="minorHAnsi" w:cstheme="minorBidi"/>
          <w:noProof/>
          <w:szCs w:val="22"/>
        </w:rPr>
      </w:pPr>
      <w:ins w:id="1199" w:author="Castillo Martínez Ana" w:date="2020-09-10T18:25:00Z">
        <w:del w:id="1200" w:author="Graván Serrano Eduardo" w:date="2020-09-11T14:09:00Z">
          <w:r w:rsidRPr="00F879FE" w:rsidDel="00043A05">
            <w:rPr>
              <w:rStyle w:val="Hipervnculo"/>
              <w:noProof/>
            </w:rPr>
            <w:delText>Figura 97. Menú de eliminación de un horario para</w:delText>
          </w:r>
          <w:r w:rsidRPr="00043A05" w:rsidDel="00043A05">
            <w:rPr>
              <w:rStyle w:val="Hipervnculo"/>
              <w:noProof/>
            </w:rPr>
            <w:delText xml:space="preserve"> un empleado.</w:delText>
          </w:r>
          <w:r w:rsidDel="00043A05">
            <w:rPr>
              <w:noProof/>
              <w:webHidden/>
            </w:rPr>
            <w:tab/>
            <w:delText>83</w:delText>
          </w:r>
        </w:del>
      </w:ins>
    </w:p>
    <w:p w14:paraId="449EFFAE" w14:textId="2FBCD89B" w:rsidR="00A5172E" w:rsidDel="00043A05" w:rsidRDefault="00A5172E">
      <w:pPr>
        <w:pStyle w:val="Tabladeilustraciones"/>
        <w:tabs>
          <w:tab w:val="right" w:leader="dot" w:pos="8494"/>
        </w:tabs>
        <w:rPr>
          <w:ins w:id="1201" w:author="Castillo Martínez Ana" w:date="2020-09-10T18:25:00Z"/>
          <w:del w:id="1202" w:author="Graván Serrano Eduardo" w:date="2020-09-11T14:09:00Z"/>
          <w:rFonts w:asciiTheme="minorHAnsi" w:eastAsiaTheme="minorEastAsia" w:hAnsiTheme="minorHAnsi" w:cstheme="minorBidi"/>
          <w:noProof/>
          <w:szCs w:val="22"/>
        </w:rPr>
      </w:pPr>
      <w:ins w:id="1203" w:author="Castillo Martínez Ana" w:date="2020-09-10T18:25:00Z">
        <w:del w:id="1204" w:author="Graván Serrano Eduardo" w:date="2020-09-11T14:09:00Z">
          <w:r w:rsidRPr="00F879FE" w:rsidDel="00043A05">
            <w:rPr>
              <w:rStyle w:val="Hipervnculo"/>
              <w:noProof/>
            </w:rPr>
            <w:delText xml:space="preserve">Figura 98. Menú de consulta de </w:delText>
          </w:r>
          <w:r w:rsidRPr="00043A05" w:rsidDel="00043A05">
            <w:rPr>
              <w:rStyle w:val="Hipervnculo"/>
              <w:noProof/>
            </w:rPr>
            <w:delText>información de horarios de empleados.</w:delText>
          </w:r>
          <w:r w:rsidDel="00043A05">
            <w:rPr>
              <w:noProof/>
              <w:webHidden/>
            </w:rPr>
            <w:tab/>
            <w:delText>84</w:delText>
          </w:r>
        </w:del>
      </w:ins>
    </w:p>
    <w:p w14:paraId="22C3899C" w14:textId="060E61FD" w:rsidR="00A5172E" w:rsidDel="00043A05" w:rsidRDefault="00A5172E">
      <w:pPr>
        <w:pStyle w:val="Tabladeilustraciones"/>
        <w:tabs>
          <w:tab w:val="right" w:leader="dot" w:pos="8494"/>
        </w:tabs>
        <w:rPr>
          <w:ins w:id="1205" w:author="Castillo Martínez Ana" w:date="2020-09-10T18:25:00Z"/>
          <w:del w:id="1206" w:author="Graván Serrano Eduardo" w:date="2020-09-11T14:09:00Z"/>
          <w:rFonts w:asciiTheme="minorHAnsi" w:eastAsiaTheme="minorEastAsia" w:hAnsiTheme="minorHAnsi" w:cstheme="minorBidi"/>
          <w:noProof/>
          <w:szCs w:val="22"/>
        </w:rPr>
      </w:pPr>
      <w:ins w:id="1207" w:author="Castillo Martínez Ana" w:date="2020-09-10T18:25:00Z">
        <w:del w:id="1208" w:author="Graván Serrano Eduardo" w:date="2020-09-11T14:09:00Z">
          <w:r w:rsidRPr="00F879FE" w:rsidDel="00043A05">
            <w:rPr>
              <w:rStyle w:val="Hipervnculo"/>
              <w:noProof/>
            </w:rPr>
            <w:delText>Figura 99. Menú de comp</w:delText>
          </w:r>
          <w:r w:rsidRPr="00043A05" w:rsidDel="00043A05">
            <w:rPr>
              <w:rStyle w:val="Hipervnculo"/>
              <w:noProof/>
            </w:rPr>
            <w:delText>robación de asistencia de un empleado.</w:delText>
          </w:r>
          <w:r w:rsidDel="00043A05">
            <w:rPr>
              <w:noProof/>
              <w:webHidden/>
            </w:rPr>
            <w:tab/>
            <w:delText>85</w:delText>
          </w:r>
        </w:del>
      </w:ins>
    </w:p>
    <w:p w14:paraId="4282DF84" w14:textId="4F3A143A" w:rsidR="00A5172E" w:rsidDel="00043A05" w:rsidRDefault="00A5172E">
      <w:pPr>
        <w:pStyle w:val="Tabladeilustraciones"/>
        <w:tabs>
          <w:tab w:val="right" w:leader="dot" w:pos="8494"/>
        </w:tabs>
        <w:rPr>
          <w:ins w:id="1209" w:author="Castillo Martínez Ana" w:date="2020-09-10T18:25:00Z"/>
          <w:del w:id="1210" w:author="Graván Serrano Eduardo" w:date="2020-09-11T14:09:00Z"/>
          <w:rFonts w:asciiTheme="minorHAnsi" w:eastAsiaTheme="minorEastAsia" w:hAnsiTheme="minorHAnsi" w:cstheme="minorBidi"/>
          <w:noProof/>
          <w:szCs w:val="22"/>
        </w:rPr>
      </w:pPr>
      <w:ins w:id="1211" w:author="Castillo Martínez Ana" w:date="2020-09-10T18:25:00Z">
        <w:del w:id="1212" w:author="Graván Serrano Eduardo" w:date="2020-09-11T14:09:00Z">
          <w:r w:rsidRPr="00F879FE" w:rsidDel="00043A05">
            <w:rPr>
              <w:rStyle w:val="Hipervnculo"/>
              <w:noProof/>
            </w:rPr>
            <w:delText>Figura 100. Menú de análisis de horas trabajas por u</w:delText>
          </w:r>
          <w:r w:rsidRPr="00043A05" w:rsidDel="00043A05">
            <w:rPr>
              <w:rStyle w:val="Hipervnculo"/>
              <w:noProof/>
            </w:rPr>
            <w:delText>n empleado.</w:delText>
          </w:r>
          <w:r w:rsidDel="00043A05">
            <w:rPr>
              <w:noProof/>
              <w:webHidden/>
            </w:rPr>
            <w:tab/>
            <w:delText>86</w:delText>
          </w:r>
        </w:del>
      </w:ins>
    </w:p>
    <w:p w14:paraId="31C5AD7C" w14:textId="14852A40" w:rsidR="00A5172E" w:rsidDel="00043A05" w:rsidRDefault="00A5172E">
      <w:pPr>
        <w:pStyle w:val="Tabladeilustraciones"/>
        <w:tabs>
          <w:tab w:val="right" w:leader="dot" w:pos="8494"/>
        </w:tabs>
        <w:rPr>
          <w:ins w:id="1213" w:author="Castillo Martínez Ana" w:date="2020-09-10T18:25:00Z"/>
          <w:del w:id="1214" w:author="Graván Serrano Eduardo" w:date="2020-09-11T14:09:00Z"/>
          <w:rFonts w:asciiTheme="minorHAnsi" w:eastAsiaTheme="minorEastAsia" w:hAnsiTheme="minorHAnsi" w:cstheme="minorBidi"/>
          <w:noProof/>
          <w:szCs w:val="22"/>
        </w:rPr>
      </w:pPr>
      <w:ins w:id="1215" w:author="Castillo Martínez Ana" w:date="2020-09-10T18:25:00Z">
        <w:del w:id="1216" w:author="Graván Serrano Eduardo" w:date="2020-09-11T14:09:00Z">
          <w:r w:rsidRPr="00F879FE" w:rsidDel="00043A05">
            <w:rPr>
              <w:rStyle w:val="Hipervnculo"/>
              <w:noProof/>
            </w:rPr>
            <w:delText xml:space="preserve">Figura 101. Posibles respuestas después de rellenar el formulario de análisis de </w:delText>
          </w:r>
          <w:r w:rsidRPr="00043A05" w:rsidDel="00043A05">
            <w:rPr>
              <w:rStyle w:val="Hipervnculo"/>
              <w:noProof/>
            </w:rPr>
            <w:delText>horas de empleados.</w:delText>
          </w:r>
          <w:r w:rsidDel="00043A05">
            <w:rPr>
              <w:noProof/>
              <w:webHidden/>
            </w:rPr>
            <w:tab/>
            <w:delText>86</w:delText>
          </w:r>
        </w:del>
      </w:ins>
    </w:p>
    <w:p w14:paraId="079D426B" w14:textId="4F0959B8" w:rsidR="00A5172E" w:rsidDel="00043A05" w:rsidRDefault="00A5172E">
      <w:pPr>
        <w:pStyle w:val="Tabladeilustraciones"/>
        <w:tabs>
          <w:tab w:val="right" w:leader="dot" w:pos="8494"/>
        </w:tabs>
        <w:rPr>
          <w:ins w:id="1217" w:author="Castillo Martínez Ana" w:date="2020-09-10T18:25:00Z"/>
          <w:del w:id="1218" w:author="Graván Serrano Eduardo" w:date="2020-09-11T14:09:00Z"/>
          <w:rFonts w:asciiTheme="minorHAnsi" w:eastAsiaTheme="minorEastAsia" w:hAnsiTheme="minorHAnsi" w:cstheme="minorBidi"/>
          <w:noProof/>
          <w:szCs w:val="22"/>
        </w:rPr>
      </w:pPr>
      <w:ins w:id="1219" w:author="Castillo Martínez Ana" w:date="2020-09-10T18:25:00Z">
        <w:del w:id="1220" w:author="Graván Serrano Eduardo" w:date="2020-09-11T14:09:00Z">
          <w:r w:rsidRPr="00F879FE" w:rsidDel="00043A05">
            <w:rPr>
              <w:rStyle w:val="Hipervnculo"/>
              <w:noProof/>
            </w:rPr>
            <w:delText>Figura 102. Respuesta de la consulta de horas trabaj</w:delText>
          </w:r>
          <w:r w:rsidRPr="00043A05" w:rsidDel="00043A05">
            <w:rPr>
              <w:rStyle w:val="Hipervnculo"/>
              <w:noProof/>
            </w:rPr>
            <w:delText>adas de un empleado en un mes con faltas.</w:delText>
          </w:r>
          <w:r w:rsidDel="00043A05">
            <w:rPr>
              <w:noProof/>
              <w:webHidden/>
            </w:rPr>
            <w:tab/>
            <w:delText>87</w:delText>
          </w:r>
        </w:del>
      </w:ins>
    </w:p>
    <w:p w14:paraId="17CE8293" w14:textId="347A1AB9" w:rsidR="00A5172E" w:rsidRPr="001C13CB" w:rsidDel="001C13CB" w:rsidRDefault="00A5172E">
      <w:pPr>
        <w:pStyle w:val="Tabladeilustraciones"/>
        <w:tabs>
          <w:tab w:val="right" w:leader="dot" w:pos="8494"/>
        </w:tabs>
        <w:rPr>
          <w:ins w:id="1221" w:author="Castillo Martínez Ana" w:date="2020-09-10T18:25:00Z"/>
          <w:del w:id="1222" w:author="Graván Serrano Eduardo" w:date="2020-09-11T13:19:00Z"/>
          <w:b/>
          <w:noProof/>
          <w:sz w:val="32"/>
          <w:szCs w:val="32"/>
          <w:rPrChange w:id="1223" w:author="Graván Serrano Eduardo" w:date="2020-09-11T13:19:00Z">
            <w:rPr>
              <w:ins w:id="1224" w:author="Castillo Martínez Ana" w:date="2020-09-10T18:25:00Z"/>
              <w:del w:id="1225" w:author="Graván Serrano Eduardo" w:date="2020-09-11T13:19:00Z"/>
              <w:rFonts w:asciiTheme="minorHAnsi" w:eastAsiaTheme="minorEastAsia" w:hAnsiTheme="minorHAnsi" w:cstheme="minorBidi"/>
              <w:noProof/>
              <w:szCs w:val="22"/>
            </w:rPr>
          </w:rPrChange>
        </w:rPr>
      </w:pPr>
      <w:ins w:id="1226" w:author="Castillo Martínez Ana" w:date="2020-09-10T18:25:00Z">
        <w:del w:id="1227" w:author="Graván Serrano Eduardo" w:date="2020-09-11T14:09:00Z">
          <w:r w:rsidRPr="00F879FE" w:rsidDel="00043A05">
            <w:rPr>
              <w:rStyle w:val="Hipervnculo"/>
              <w:noProof/>
            </w:rPr>
            <w:delText>Figura 103. Respuesta de la consulta de hora</w:delText>
          </w:r>
          <w:r w:rsidRPr="00043A05" w:rsidDel="00043A05">
            <w:rPr>
              <w:rStyle w:val="Hipervnculo"/>
              <w:noProof/>
            </w:rPr>
            <w:delText>s trabajadas de un empleado en un mes con horas extra.</w:delText>
          </w:r>
          <w:r w:rsidDel="00043A05">
            <w:rPr>
              <w:noProof/>
              <w:webHidden/>
            </w:rPr>
            <w:tab/>
            <w:delText>87</w:delText>
          </w:r>
        </w:del>
      </w:ins>
    </w:p>
    <w:p w14:paraId="47653255" w14:textId="70D778F9" w:rsidR="00A5172E" w:rsidDel="001C13CB" w:rsidRDefault="00A5172E" w:rsidP="00A5172E">
      <w:pPr>
        <w:pStyle w:val="Texto"/>
        <w:rPr>
          <w:del w:id="1228" w:author="Graván Serrano Eduardo" w:date="2020-09-11T13:19:00Z"/>
          <w:noProof/>
        </w:rPr>
      </w:pPr>
    </w:p>
    <w:p w14:paraId="0B593FFC" w14:textId="21A3D07F" w:rsidR="008D7A60" w:rsidDel="001C13CB" w:rsidRDefault="008D7A60" w:rsidP="00A5172E">
      <w:pPr>
        <w:pStyle w:val="Texto"/>
        <w:rPr>
          <w:del w:id="1229" w:author="Graván Serrano Eduardo" w:date="2020-09-11T13:19:00Z"/>
          <w:rFonts w:asciiTheme="minorHAnsi" w:eastAsiaTheme="minorEastAsia" w:hAnsiTheme="minorHAnsi" w:cstheme="minorBidi"/>
          <w:noProof/>
        </w:rPr>
      </w:pPr>
      <w:del w:id="1230" w:author="Graván Serrano Eduardo" w:date="2020-09-11T13:19:00Z">
        <w:r w:rsidRPr="00A5172E" w:rsidDel="001C13CB">
          <w:rPr>
            <w:rStyle w:val="Hipervnculo"/>
            <w:noProof/>
          </w:rPr>
          <w:delText>Figura 1. Usuarios de Smartphone en España vs Internautas - Ditrendia.</w:delText>
        </w:r>
        <w:r w:rsidDel="001C13CB">
          <w:rPr>
            <w:noProof/>
            <w:webHidden/>
          </w:rPr>
          <w:tab/>
          <w:delText>13</w:delText>
        </w:r>
      </w:del>
    </w:p>
    <w:p w14:paraId="79F85AD8" w14:textId="2A764171" w:rsidR="008D7A60" w:rsidDel="001C13CB" w:rsidRDefault="008D7A60" w:rsidP="00A5172E">
      <w:pPr>
        <w:pStyle w:val="Texto"/>
        <w:rPr>
          <w:del w:id="1231" w:author="Graván Serrano Eduardo" w:date="2020-09-11T13:19:00Z"/>
          <w:rFonts w:asciiTheme="minorHAnsi" w:eastAsiaTheme="minorEastAsia" w:hAnsiTheme="minorHAnsi" w:cstheme="minorBidi"/>
          <w:noProof/>
        </w:rPr>
      </w:pPr>
      <w:del w:id="1232" w:author="Graván Serrano Eduardo" w:date="2020-09-11T13:19:00Z">
        <w:r w:rsidRPr="00A5172E" w:rsidDel="001C13CB">
          <w:rPr>
            <w:rStyle w:val="Hipervnculo"/>
            <w:noProof/>
          </w:rPr>
          <w:delText>Figura 2. Sistema físico de identificación Odoo.</w:delText>
        </w:r>
        <w:r w:rsidDel="001C13CB">
          <w:rPr>
            <w:noProof/>
            <w:webHidden/>
          </w:rPr>
          <w:tab/>
          <w:delText>17</w:delText>
        </w:r>
      </w:del>
    </w:p>
    <w:p w14:paraId="47C2086E" w14:textId="313EB142" w:rsidR="008D7A60" w:rsidDel="001C13CB" w:rsidRDefault="008D7A60" w:rsidP="00A5172E">
      <w:pPr>
        <w:pStyle w:val="Texto"/>
        <w:rPr>
          <w:del w:id="1233" w:author="Graván Serrano Eduardo" w:date="2020-09-11T13:19:00Z"/>
          <w:rFonts w:asciiTheme="minorHAnsi" w:eastAsiaTheme="minorEastAsia" w:hAnsiTheme="minorHAnsi" w:cstheme="minorBidi"/>
          <w:noProof/>
        </w:rPr>
      </w:pPr>
      <w:del w:id="1234" w:author="Graván Serrano Eduardo" w:date="2020-09-11T13:19:00Z">
        <w:r w:rsidRPr="00A5172E" w:rsidDel="001C13CB">
          <w:rPr>
            <w:rStyle w:val="Hipervnculo"/>
            <w:noProof/>
          </w:rPr>
          <w:delText>Figura 3. Interfaz de la aplicación de Android de Cloud TnA.</w:delText>
        </w:r>
        <w:r w:rsidDel="001C13CB">
          <w:rPr>
            <w:noProof/>
            <w:webHidden/>
          </w:rPr>
          <w:tab/>
          <w:delText>17</w:delText>
        </w:r>
      </w:del>
    </w:p>
    <w:p w14:paraId="79CA3674" w14:textId="59136967" w:rsidR="008D7A60" w:rsidDel="001C13CB" w:rsidRDefault="008D7A60" w:rsidP="00A5172E">
      <w:pPr>
        <w:pStyle w:val="Texto"/>
        <w:rPr>
          <w:del w:id="1235" w:author="Graván Serrano Eduardo" w:date="2020-09-11T13:19:00Z"/>
          <w:rFonts w:asciiTheme="minorHAnsi" w:eastAsiaTheme="minorEastAsia" w:hAnsiTheme="minorHAnsi" w:cstheme="minorBidi"/>
          <w:noProof/>
        </w:rPr>
      </w:pPr>
      <w:del w:id="1236" w:author="Graván Serrano Eduardo" w:date="2020-09-11T13:19:00Z">
        <w:r w:rsidRPr="00A5172E" w:rsidDel="001C13CB">
          <w:rPr>
            <w:rStyle w:val="Hipervnculo"/>
            <w:noProof/>
          </w:rPr>
          <w:delText>Figura 4. Logo de NFC.</w:delText>
        </w:r>
        <w:r w:rsidDel="001C13CB">
          <w:rPr>
            <w:noProof/>
            <w:webHidden/>
          </w:rPr>
          <w:tab/>
          <w:delText>18</w:delText>
        </w:r>
      </w:del>
    </w:p>
    <w:p w14:paraId="5D97FFD1" w14:textId="6EEBF5B1" w:rsidR="008D7A60" w:rsidDel="001C13CB" w:rsidRDefault="008D7A60" w:rsidP="00A5172E">
      <w:pPr>
        <w:pStyle w:val="Texto"/>
        <w:rPr>
          <w:del w:id="1237" w:author="Graván Serrano Eduardo" w:date="2020-09-11T13:19:00Z"/>
          <w:rFonts w:asciiTheme="minorHAnsi" w:eastAsiaTheme="minorEastAsia" w:hAnsiTheme="minorHAnsi" w:cstheme="minorBidi"/>
          <w:noProof/>
        </w:rPr>
      </w:pPr>
      <w:del w:id="1238" w:author="Graván Serrano Eduardo" w:date="2020-09-11T13:19:00Z">
        <w:r w:rsidRPr="00A5172E" w:rsidDel="001C13CB">
          <w:rPr>
            <w:rStyle w:val="Hipervnculo"/>
            <w:noProof/>
          </w:rPr>
          <w:delText>Figura 5. Etiqueta NFC.</w:delText>
        </w:r>
        <w:r w:rsidDel="001C13CB">
          <w:rPr>
            <w:noProof/>
            <w:webHidden/>
          </w:rPr>
          <w:tab/>
          <w:delText>19</w:delText>
        </w:r>
      </w:del>
    </w:p>
    <w:p w14:paraId="2B3DE28C" w14:textId="5C3861F7" w:rsidR="008D7A60" w:rsidDel="001C13CB" w:rsidRDefault="008D7A60" w:rsidP="00A5172E">
      <w:pPr>
        <w:pStyle w:val="Texto"/>
        <w:rPr>
          <w:del w:id="1239" w:author="Graván Serrano Eduardo" w:date="2020-09-11T13:19:00Z"/>
          <w:rFonts w:asciiTheme="minorHAnsi" w:eastAsiaTheme="minorEastAsia" w:hAnsiTheme="minorHAnsi" w:cstheme="minorBidi"/>
          <w:noProof/>
        </w:rPr>
      </w:pPr>
      <w:del w:id="1240" w:author="Graván Serrano Eduardo" w:date="2020-09-11T13:19:00Z">
        <w:r w:rsidRPr="00A5172E" w:rsidDel="001C13CB">
          <w:rPr>
            <w:rStyle w:val="Hipervnculo"/>
            <w:noProof/>
          </w:rPr>
          <w:delText>Figura 6. Ventas de dispositivos móviles con soporte para NFC.</w:delText>
        </w:r>
        <w:r w:rsidDel="001C13CB">
          <w:rPr>
            <w:noProof/>
            <w:webHidden/>
          </w:rPr>
          <w:tab/>
          <w:delText>19</w:delText>
        </w:r>
      </w:del>
    </w:p>
    <w:p w14:paraId="0028E4BD" w14:textId="506A91C4" w:rsidR="008D7A60" w:rsidDel="001C13CB" w:rsidRDefault="008D7A60" w:rsidP="00A5172E">
      <w:pPr>
        <w:pStyle w:val="Texto"/>
        <w:rPr>
          <w:del w:id="1241" w:author="Graván Serrano Eduardo" w:date="2020-09-11T13:19:00Z"/>
          <w:rFonts w:asciiTheme="minorHAnsi" w:eastAsiaTheme="minorEastAsia" w:hAnsiTheme="minorHAnsi" w:cstheme="minorBidi"/>
          <w:noProof/>
        </w:rPr>
      </w:pPr>
      <w:del w:id="1242" w:author="Graván Serrano Eduardo" w:date="2020-09-11T13:19:00Z">
        <w:r w:rsidRPr="00A5172E" w:rsidDel="001C13CB">
          <w:rPr>
            <w:rStyle w:val="Hipervnculo"/>
            <w:noProof/>
          </w:rPr>
          <w:delText>Figura 7. Estructura de un mensaje NDEF.</w:delText>
        </w:r>
        <w:r w:rsidDel="001C13CB">
          <w:rPr>
            <w:noProof/>
            <w:webHidden/>
          </w:rPr>
          <w:tab/>
          <w:delText>21</w:delText>
        </w:r>
      </w:del>
    </w:p>
    <w:p w14:paraId="3BDBCBE6" w14:textId="59552425" w:rsidR="008D7A60" w:rsidDel="001C13CB" w:rsidRDefault="008D7A60" w:rsidP="00A5172E">
      <w:pPr>
        <w:pStyle w:val="Texto"/>
        <w:rPr>
          <w:del w:id="1243" w:author="Graván Serrano Eduardo" w:date="2020-09-11T13:19:00Z"/>
          <w:rFonts w:asciiTheme="minorHAnsi" w:eastAsiaTheme="minorEastAsia" w:hAnsiTheme="minorHAnsi" w:cstheme="minorBidi"/>
          <w:noProof/>
        </w:rPr>
      </w:pPr>
      <w:del w:id="1244" w:author="Graván Serrano Eduardo" w:date="2020-09-11T13:19:00Z">
        <w:r w:rsidRPr="00A5172E" w:rsidDel="001C13CB">
          <w:rPr>
            <w:rStyle w:val="Hipervnculo"/>
            <w:noProof/>
          </w:rPr>
          <w:delText>Figura 8. Logo de Android.</w:delText>
        </w:r>
        <w:r w:rsidDel="001C13CB">
          <w:rPr>
            <w:noProof/>
            <w:webHidden/>
          </w:rPr>
          <w:tab/>
          <w:delText>23</w:delText>
        </w:r>
      </w:del>
    </w:p>
    <w:p w14:paraId="7A2A1AF5" w14:textId="42E8193C" w:rsidR="008D7A60" w:rsidDel="001C13CB" w:rsidRDefault="008D7A60" w:rsidP="00A5172E">
      <w:pPr>
        <w:pStyle w:val="Texto"/>
        <w:rPr>
          <w:del w:id="1245" w:author="Graván Serrano Eduardo" w:date="2020-09-11T13:19:00Z"/>
          <w:rFonts w:asciiTheme="minorHAnsi" w:eastAsiaTheme="minorEastAsia" w:hAnsiTheme="minorHAnsi" w:cstheme="minorBidi"/>
          <w:noProof/>
        </w:rPr>
      </w:pPr>
      <w:del w:id="1246" w:author="Graván Serrano Eduardo" w:date="2020-09-11T13:19:00Z">
        <w:r w:rsidRPr="00A5172E" w:rsidDel="001C13CB">
          <w:rPr>
            <w:rStyle w:val="Hipervnculo"/>
            <w:noProof/>
          </w:rPr>
          <w:delText>Figura 9. Arquitectura del sistema Android.</w:delText>
        </w:r>
        <w:r w:rsidDel="001C13CB">
          <w:rPr>
            <w:noProof/>
            <w:webHidden/>
          </w:rPr>
          <w:tab/>
          <w:delText>25</w:delText>
        </w:r>
      </w:del>
    </w:p>
    <w:p w14:paraId="3C592084" w14:textId="1C0D5E79" w:rsidR="008D7A60" w:rsidDel="001C13CB" w:rsidRDefault="008D7A60" w:rsidP="00A5172E">
      <w:pPr>
        <w:pStyle w:val="Texto"/>
        <w:rPr>
          <w:del w:id="1247" w:author="Graván Serrano Eduardo" w:date="2020-09-11T13:19:00Z"/>
          <w:rFonts w:asciiTheme="minorHAnsi" w:eastAsiaTheme="minorEastAsia" w:hAnsiTheme="minorHAnsi" w:cstheme="minorBidi"/>
          <w:noProof/>
        </w:rPr>
      </w:pPr>
      <w:del w:id="1248" w:author="Graván Serrano Eduardo" w:date="2020-09-11T13:19:00Z">
        <w:r w:rsidRPr="00A5172E" w:rsidDel="001C13CB">
          <w:rPr>
            <w:rStyle w:val="Hipervnculo"/>
            <w:noProof/>
          </w:rPr>
          <w:delText>Figura 10. Ciclo de vida de una actividad Android.</w:delText>
        </w:r>
        <w:r w:rsidDel="001C13CB">
          <w:rPr>
            <w:noProof/>
            <w:webHidden/>
          </w:rPr>
          <w:tab/>
          <w:delText>26</w:delText>
        </w:r>
      </w:del>
    </w:p>
    <w:p w14:paraId="42413701" w14:textId="0DAFEC51" w:rsidR="008D7A60" w:rsidDel="001C13CB" w:rsidRDefault="008D7A60" w:rsidP="00A5172E">
      <w:pPr>
        <w:pStyle w:val="Texto"/>
        <w:rPr>
          <w:del w:id="1249" w:author="Graván Serrano Eduardo" w:date="2020-09-11T13:19:00Z"/>
          <w:rFonts w:asciiTheme="minorHAnsi" w:eastAsiaTheme="minorEastAsia" w:hAnsiTheme="minorHAnsi" w:cstheme="minorBidi"/>
          <w:noProof/>
        </w:rPr>
      </w:pPr>
      <w:del w:id="1250" w:author="Graván Serrano Eduardo" w:date="2020-09-11T13:19:00Z">
        <w:r w:rsidRPr="00A5172E" w:rsidDel="001C13CB">
          <w:rPr>
            <w:rStyle w:val="Hipervnculo"/>
            <w:noProof/>
          </w:rPr>
          <w:delText>Figura 11. Ciclo de vida de un servicio Android.</w:delText>
        </w:r>
        <w:r w:rsidDel="001C13CB">
          <w:rPr>
            <w:noProof/>
            <w:webHidden/>
          </w:rPr>
          <w:tab/>
          <w:delText>27</w:delText>
        </w:r>
      </w:del>
    </w:p>
    <w:p w14:paraId="5AE7ED0A" w14:textId="1E7B959D" w:rsidR="008D7A60" w:rsidDel="001C13CB" w:rsidRDefault="008D7A60" w:rsidP="00A5172E">
      <w:pPr>
        <w:pStyle w:val="Texto"/>
        <w:rPr>
          <w:del w:id="1251" w:author="Graván Serrano Eduardo" w:date="2020-09-11T13:19:00Z"/>
          <w:rFonts w:asciiTheme="minorHAnsi" w:eastAsiaTheme="minorEastAsia" w:hAnsiTheme="minorHAnsi" w:cstheme="minorBidi"/>
          <w:noProof/>
        </w:rPr>
      </w:pPr>
      <w:del w:id="1252" w:author="Graván Serrano Eduardo" w:date="2020-09-11T13:19:00Z">
        <w:r w:rsidRPr="00A5172E" w:rsidDel="001C13CB">
          <w:rPr>
            <w:rStyle w:val="Hipervnculo"/>
            <w:noProof/>
          </w:rPr>
          <w:delText>Figura 12. Esquema de funcionamiento de Android Beam.</w:delText>
        </w:r>
        <w:r w:rsidDel="001C13CB">
          <w:rPr>
            <w:noProof/>
            <w:webHidden/>
          </w:rPr>
          <w:tab/>
          <w:delText>29</w:delText>
        </w:r>
      </w:del>
    </w:p>
    <w:p w14:paraId="0E7D8402" w14:textId="3C3BF87B" w:rsidR="008D7A60" w:rsidDel="001C13CB" w:rsidRDefault="008D7A60" w:rsidP="00A5172E">
      <w:pPr>
        <w:pStyle w:val="Texto"/>
        <w:rPr>
          <w:del w:id="1253" w:author="Graván Serrano Eduardo" w:date="2020-09-11T13:19:00Z"/>
          <w:rFonts w:asciiTheme="minorHAnsi" w:eastAsiaTheme="minorEastAsia" w:hAnsiTheme="minorHAnsi" w:cstheme="minorBidi"/>
          <w:noProof/>
        </w:rPr>
      </w:pPr>
      <w:del w:id="1254" w:author="Graván Serrano Eduardo" w:date="2020-09-11T13:19:00Z">
        <w:r w:rsidRPr="00A5172E" w:rsidDel="001C13CB">
          <w:rPr>
            <w:rStyle w:val="Hipervnculo"/>
            <w:noProof/>
          </w:rPr>
          <w:delText>Figura 13. Emulación de etiquetas NFC en Android.</w:delText>
        </w:r>
        <w:r w:rsidDel="001C13CB">
          <w:rPr>
            <w:noProof/>
            <w:webHidden/>
          </w:rPr>
          <w:tab/>
          <w:delText>29</w:delText>
        </w:r>
      </w:del>
    </w:p>
    <w:p w14:paraId="003DFF5F" w14:textId="42F86F74" w:rsidR="008D7A60" w:rsidDel="001C13CB" w:rsidRDefault="008D7A60" w:rsidP="00A5172E">
      <w:pPr>
        <w:pStyle w:val="Texto"/>
        <w:rPr>
          <w:del w:id="1255" w:author="Graván Serrano Eduardo" w:date="2020-09-11T13:19:00Z"/>
          <w:rFonts w:asciiTheme="minorHAnsi" w:eastAsiaTheme="minorEastAsia" w:hAnsiTheme="minorHAnsi" w:cstheme="minorBidi"/>
          <w:noProof/>
        </w:rPr>
      </w:pPr>
      <w:del w:id="1256" w:author="Graván Serrano Eduardo" w:date="2020-09-11T13:19:00Z">
        <w:r w:rsidRPr="00A5172E" w:rsidDel="001C13CB">
          <w:rPr>
            <w:rStyle w:val="Hipervnculo"/>
            <w:noProof/>
          </w:rPr>
          <w:delText>Figura 14. Funcionamiento de Tag Dispatch System.</w:delText>
        </w:r>
        <w:r w:rsidDel="001C13CB">
          <w:rPr>
            <w:noProof/>
            <w:webHidden/>
          </w:rPr>
          <w:tab/>
          <w:delText>30</w:delText>
        </w:r>
      </w:del>
    </w:p>
    <w:p w14:paraId="657A8D4A" w14:textId="47DD47DE" w:rsidR="008D7A60" w:rsidDel="001C13CB" w:rsidRDefault="008D7A60" w:rsidP="00A5172E">
      <w:pPr>
        <w:pStyle w:val="Texto"/>
        <w:rPr>
          <w:del w:id="1257" w:author="Graván Serrano Eduardo" w:date="2020-09-11T13:19:00Z"/>
          <w:rFonts w:asciiTheme="minorHAnsi" w:eastAsiaTheme="minorEastAsia" w:hAnsiTheme="minorHAnsi" w:cstheme="minorBidi"/>
          <w:noProof/>
        </w:rPr>
      </w:pPr>
      <w:del w:id="1258" w:author="Graván Serrano Eduardo" w:date="2020-09-11T13:19:00Z">
        <w:r w:rsidRPr="00A5172E" w:rsidDel="001C13CB">
          <w:rPr>
            <w:rStyle w:val="Hipervnculo"/>
            <w:noProof/>
          </w:rPr>
          <w:delText>Figura 15. Visión general del sistema.</w:delText>
        </w:r>
        <w:r w:rsidDel="001C13CB">
          <w:rPr>
            <w:noProof/>
            <w:webHidden/>
          </w:rPr>
          <w:tab/>
          <w:delText>32</w:delText>
        </w:r>
      </w:del>
    </w:p>
    <w:p w14:paraId="298B4F6A" w14:textId="3130CF5B" w:rsidR="008D7A60" w:rsidDel="001C13CB" w:rsidRDefault="008D7A60" w:rsidP="00A5172E">
      <w:pPr>
        <w:pStyle w:val="Texto"/>
        <w:rPr>
          <w:del w:id="1259" w:author="Graván Serrano Eduardo" w:date="2020-09-11T13:19:00Z"/>
          <w:rFonts w:asciiTheme="minorHAnsi" w:eastAsiaTheme="minorEastAsia" w:hAnsiTheme="minorHAnsi" w:cstheme="minorBidi"/>
          <w:noProof/>
        </w:rPr>
      </w:pPr>
      <w:del w:id="1260" w:author="Graván Serrano Eduardo" w:date="2020-09-11T13:19:00Z">
        <w:r w:rsidRPr="00A5172E" w:rsidDel="001C13CB">
          <w:rPr>
            <w:rStyle w:val="Hipervnculo"/>
            <w:noProof/>
          </w:rPr>
          <w:delText>Figura 16. Modelo de datos.</w:delText>
        </w:r>
        <w:r w:rsidDel="001C13CB">
          <w:rPr>
            <w:noProof/>
            <w:webHidden/>
          </w:rPr>
          <w:tab/>
          <w:delText>33</w:delText>
        </w:r>
      </w:del>
    </w:p>
    <w:p w14:paraId="60725D36" w14:textId="19C4090F" w:rsidR="008D7A60" w:rsidDel="001C13CB" w:rsidRDefault="008D7A60" w:rsidP="00A5172E">
      <w:pPr>
        <w:pStyle w:val="Texto"/>
        <w:rPr>
          <w:del w:id="1261" w:author="Graván Serrano Eduardo" w:date="2020-09-11T13:19:00Z"/>
          <w:rFonts w:asciiTheme="minorHAnsi" w:eastAsiaTheme="minorEastAsia" w:hAnsiTheme="minorHAnsi" w:cstheme="minorBidi"/>
          <w:noProof/>
        </w:rPr>
      </w:pPr>
      <w:del w:id="1262" w:author="Graván Serrano Eduardo" w:date="2020-09-11T13:19:00Z">
        <w:r w:rsidRPr="00A5172E" w:rsidDel="001C13CB">
          <w:rPr>
            <w:rStyle w:val="Hipervnculo"/>
            <w:noProof/>
          </w:rPr>
          <w:delText>Figura 17. Logo de SQLite.</w:delText>
        </w:r>
        <w:r w:rsidDel="001C13CB">
          <w:rPr>
            <w:noProof/>
            <w:webHidden/>
          </w:rPr>
          <w:tab/>
          <w:delText>33</w:delText>
        </w:r>
      </w:del>
    </w:p>
    <w:p w14:paraId="1E6EDA4E" w14:textId="748398C7" w:rsidR="008D7A60" w:rsidDel="001C13CB" w:rsidRDefault="008D7A60" w:rsidP="00A5172E">
      <w:pPr>
        <w:pStyle w:val="Texto"/>
        <w:rPr>
          <w:del w:id="1263" w:author="Graván Serrano Eduardo" w:date="2020-09-11T13:19:00Z"/>
          <w:rFonts w:asciiTheme="minorHAnsi" w:eastAsiaTheme="minorEastAsia" w:hAnsiTheme="minorHAnsi" w:cstheme="minorBidi"/>
          <w:noProof/>
        </w:rPr>
      </w:pPr>
      <w:del w:id="1264" w:author="Graván Serrano Eduardo" w:date="2020-09-11T13:19:00Z">
        <w:r w:rsidRPr="00A5172E" w:rsidDel="001C13CB">
          <w:rPr>
            <w:rStyle w:val="Hipervnculo"/>
            <w:noProof/>
          </w:rPr>
          <w:delText>Figura 10. Logos de Python3 y el framework Flask.</w:delText>
        </w:r>
        <w:r w:rsidDel="001C13CB">
          <w:rPr>
            <w:noProof/>
            <w:webHidden/>
          </w:rPr>
          <w:tab/>
          <w:delText>36</w:delText>
        </w:r>
      </w:del>
    </w:p>
    <w:p w14:paraId="1DB99537" w14:textId="3563E9AB" w:rsidR="008D7A60" w:rsidDel="001C13CB" w:rsidRDefault="008D7A60" w:rsidP="00A5172E">
      <w:pPr>
        <w:pStyle w:val="Texto"/>
        <w:rPr>
          <w:del w:id="1265" w:author="Graván Serrano Eduardo" w:date="2020-09-11T13:19:00Z"/>
          <w:rFonts w:asciiTheme="minorHAnsi" w:eastAsiaTheme="minorEastAsia" w:hAnsiTheme="minorHAnsi" w:cstheme="minorBidi"/>
          <w:noProof/>
        </w:rPr>
      </w:pPr>
      <w:del w:id="1266" w:author="Graván Serrano Eduardo" w:date="2020-09-11T13:19:00Z">
        <w:r w:rsidRPr="00A5172E" w:rsidDel="001C13CB">
          <w:rPr>
            <w:rStyle w:val="Hipervnculo"/>
            <w:noProof/>
          </w:rPr>
          <w:delText>Figura 11. Visión general de la GUI de Swagger.</w:delText>
        </w:r>
        <w:r w:rsidDel="001C13CB">
          <w:rPr>
            <w:noProof/>
            <w:webHidden/>
          </w:rPr>
          <w:tab/>
          <w:delText>41</w:delText>
        </w:r>
      </w:del>
    </w:p>
    <w:p w14:paraId="739E1F44" w14:textId="21466AA6" w:rsidR="008D7A60" w:rsidDel="001C13CB" w:rsidRDefault="008D7A60" w:rsidP="00A5172E">
      <w:pPr>
        <w:pStyle w:val="Texto"/>
        <w:rPr>
          <w:del w:id="1267" w:author="Graván Serrano Eduardo" w:date="2020-09-11T13:19:00Z"/>
          <w:rFonts w:asciiTheme="minorHAnsi" w:eastAsiaTheme="minorEastAsia" w:hAnsiTheme="minorHAnsi" w:cstheme="minorBidi"/>
          <w:noProof/>
        </w:rPr>
      </w:pPr>
      <w:del w:id="1268" w:author="Graván Serrano Eduardo" w:date="2020-09-11T13:19:00Z">
        <w:r w:rsidRPr="00A5172E" w:rsidDel="001C13CB">
          <w:rPr>
            <w:rStyle w:val="Hipervnculo"/>
            <w:noProof/>
          </w:rPr>
          <w:delText>Figura 12. Ejemplo de llamadas a la API con la GUI de Swagger.</w:delText>
        </w:r>
        <w:r w:rsidDel="001C13CB">
          <w:rPr>
            <w:noProof/>
            <w:webHidden/>
          </w:rPr>
          <w:tab/>
          <w:delText>42</w:delText>
        </w:r>
      </w:del>
    </w:p>
    <w:p w14:paraId="14226E10" w14:textId="7632EAD0" w:rsidR="008D7A60" w:rsidDel="001C13CB" w:rsidRDefault="008D7A60" w:rsidP="00A5172E">
      <w:pPr>
        <w:pStyle w:val="Texto"/>
        <w:rPr>
          <w:del w:id="1269" w:author="Graván Serrano Eduardo" w:date="2020-09-11T13:19:00Z"/>
          <w:rFonts w:asciiTheme="minorHAnsi" w:eastAsiaTheme="minorEastAsia" w:hAnsiTheme="minorHAnsi" w:cstheme="minorBidi"/>
          <w:noProof/>
        </w:rPr>
      </w:pPr>
      <w:del w:id="1270" w:author="Graván Serrano Eduardo" w:date="2020-09-11T13:19:00Z">
        <w:r w:rsidRPr="00A5172E" w:rsidDel="001C13CB">
          <w:rPr>
            <w:rStyle w:val="Hipervnculo"/>
            <w:noProof/>
          </w:rPr>
          <w:delText>Figura 13. Ejemplo de llamada con la GUI de Swagger.</w:delText>
        </w:r>
        <w:r w:rsidDel="001C13CB">
          <w:rPr>
            <w:noProof/>
            <w:webHidden/>
          </w:rPr>
          <w:tab/>
          <w:delText>42</w:delText>
        </w:r>
      </w:del>
    </w:p>
    <w:p w14:paraId="07E5271F" w14:textId="473215FB" w:rsidR="008D7A60" w:rsidDel="001C13CB" w:rsidRDefault="008D7A60" w:rsidP="00A5172E">
      <w:pPr>
        <w:pStyle w:val="Texto"/>
        <w:rPr>
          <w:del w:id="1271" w:author="Graván Serrano Eduardo" w:date="2020-09-11T13:19:00Z"/>
          <w:rFonts w:asciiTheme="minorHAnsi" w:eastAsiaTheme="minorEastAsia" w:hAnsiTheme="minorHAnsi" w:cstheme="minorBidi"/>
          <w:noProof/>
        </w:rPr>
      </w:pPr>
      <w:del w:id="1272" w:author="Graván Serrano Eduardo" w:date="2020-09-11T13:19:00Z">
        <w:r w:rsidRPr="00A5172E" w:rsidDel="001C13CB">
          <w:rPr>
            <w:rStyle w:val="Hipervnculo"/>
            <w:noProof/>
          </w:rPr>
          <w:delText>Figura 14. Ejemplo de respuesta con la GUI de Swagger.</w:delText>
        </w:r>
        <w:r w:rsidDel="001C13CB">
          <w:rPr>
            <w:noProof/>
            <w:webHidden/>
          </w:rPr>
          <w:tab/>
          <w:delText>43</w:delText>
        </w:r>
      </w:del>
    </w:p>
    <w:p w14:paraId="7D1A726D" w14:textId="5EE026C3" w:rsidR="008D7A60" w:rsidDel="001C13CB" w:rsidRDefault="008D7A60" w:rsidP="00A5172E">
      <w:pPr>
        <w:pStyle w:val="Texto"/>
        <w:rPr>
          <w:del w:id="1273" w:author="Graván Serrano Eduardo" w:date="2020-09-11T13:19:00Z"/>
          <w:rFonts w:asciiTheme="minorHAnsi" w:eastAsiaTheme="minorEastAsia" w:hAnsiTheme="minorHAnsi" w:cstheme="minorBidi"/>
          <w:noProof/>
        </w:rPr>
      </w:pPr>
      <w:del w:id="1274" w:author="Graván Serrano Eduardo" w:date="2020-09-11T13:19:00Z">
        <w:r w:rsidRPr="00A5172E" w:rsidDel="001C13CB">
          <w:rPr>
            <w:rStyle w:val="Hipervnculo"/>
            <w:noProof/>
          </w:rPr>
          <w:delText>Figura 15. Vista general de la API ReST Implementada.</w:delText>
        </w:r>
        <w:r w:rsidDel="001C13CB">
          <w:rPr>
            <w:noProof/>
            <w:webHidden/>
          </w:rPr>
          <w:tab/>
          <w:delText>43</w:delText>
        </w:r>
      </w:del>
    </w:p>
    <w:p w14:paraId="7AA4B934" w14:textId="2347AAB1" w:rsidR="008D7A60" w:rsidDel="001C13CB" w:rsidRDefault="008D7A60" w:rsidP="00A5172E">
      <w:pPr>
        <w:pStyle w:val="Texto"/>
        <w:rPr>
          <w:del w:id="1275" w:author="Graván Serrano Eduardo" w:date="2020-09-11T13:19:00Z"/>
          <w:rFonts w:asciiTheme="minorHAnsi" w:eastAsiaTheme="minorEastAsia" w:hAnsiTheme="minorHAnsi" w:cstheme="minorBidi"/>
          <w:noProof/>
        </w:rPr>
      </w:pPr>
      <w:del w:id="1276" w:author="Graván Serrano Eduardo" w:date="2020-09-11T13:19:00Z">
        <w:r w:rsidRPr="00A5172E" w:rsidDel="001C13CB">
          <w:rPr>
            <w:rStyle w:val="Hipervnculo"/>
            <w:noProof/>
          </w:rPr>
          <w:delText>Figura 16. Función checkLoginStatus.</w:delText>
        </w:r>
        <w:r w:rsidDel="001C13CB">
          <w:rPr>
            <w:noProof/>
            <w:webHidden/>
          </w:rPr>
          <w:tab/>
          <w:delText>45</w:delText>
        </w:r>
      </w:del>
    </w:p>
    <w:p w14:paraId="1C61F89A" w14:textId="7EB99169" w:rsidR="008D7A60" w:rsidDel="001C13CB" w:rsidRDefault="008D7A60" w:rsidP="00A5172E">
      <w:pPr>
        <w:pStyle w:val="Texto"/>
        <w:rPr>
          <w:del w:id="1277" w:author="Graván Serrano Eduardo" w:date="2020-09-11T13:19:00Z"/>
          <w:rFonts w:asciiTheme="minorHAnsi" w:eastAsiaTheme="minorEastAsia" w:hAnsiTheme="minorHAnsi" w:cstheme="minorBidi"/>
          <w:noProof/>
        </w:rPr>
      </w:pPr>
      <w:del w:id="1278" w:author="Graván Serrano Eduardo" w:date="2020-09-11T13:19:00Z">
        <w:r w:rsidRPr="00A5172E" w:rsidDel="001C13CB">
          <w:rPr>
            <w:rStyle w:val="Hipervnculo"/>
            <w:noProof/>
          </w:rPr>
          <w:delText>Figura 17. Establecimiento de las SharedPreferences.</w:delText>
        </w:r>
        <w:r w:rsidDel="001C13CB">
          <w:rPr>
            <w:noProof/>
            <w:webHidden/>
          </w:rPr>
          <w:tab/>
          <w:delText>46</w:delText>
        </w:r>
      </w:del>
    </w:p>
    <w:p w14:paraId="758AF765" w14:textId="54C34CFF" w:rsidR="008D7A60" w:rsidDel="001C13CB" w:rsidRDefault="008D7A60" w:rsidP="00A5172E">
      <w:pPr>
        <w:pStyle w:val="Texto"/>
        <w:rPr>
          <w:del w:id="1279" w:author="Graván Serrano Eduardo" w:date="2020-09-11T13:19:00Z"/>
          <w:rFonts w:asciiTheme="minorHAnsi" w:eastAsiaTheme="minorEastAsia" w:hAnsiTheme="minorHAnsi" w:cstheme="minorBidi"/>
          <w:noProof/>
        </w:rPr>
      </w:pPr>
      <w:del w:id="1280" w:author="Graván Serrano Eduardo" w:date="2020-09-11T13:19:00Z">
        <w:r w:rsidRPr="00A5172E" w:rsidDel="001C13CB">
          <w:rPr>
            <w:rStyle w:val="Hipervnculo"/>
            <w:noProof/>
          </w:rPr>
          <w:delText>Figura 18. Permisos necesarios para el uso de conexiones de red.</w:delText>
        </w:r>
        <w:r w:rsidDel="001C13CB">
          <w:rPr>
            <w:noProof/>
            <w:webHidden/>
          </w:rPr>
          <w:tab/>
          <w:delText>46</w:delText>
        </w:r>
      </w:del>
    </w:p>
    <w:p w14:paraId="6F41DA85" w14:textId="605B3B82" w:rsidR="008D7A60" w:rsidDel="001C13CB" w:rsidRDefault="008D7A60" w:rsidP="00A5172E">
      <w:pPr>
        <w:pStyle w:val="Texto"/>
        <w:rPr>
          <w:del w:id="1281" w:author="Graván Serrano Eduardo" w:date="2020-09-11T13:19:00Z"/>
          <w:rFonts w:asciiTheme="minorHAnsi" w:eastAsiaTheme="minorEastAsia" w:hAnsiTheme="minorHAnsi" w:cstheme="minorBidi"/>
          <w:noProof/>
        </w:rPr>
      </w:pPr>
      <w:del w:id="1282" w:author="Graván Serrano Eduardo" w:date="2020-09-11T13:19:00Z">
        <w:r w:rsidRPr="00A5172E" w:rsidDel="001C13CB">
          <w:rPr>
            <w:rStyle w:val="Hipervnculo"/>
            <w:noProof/>
          </w:rPr>
          <w:delText>Figura 19. Lanzamiento de una AsyncTask.</w:delText>
        </w:r>
        <w:r w:rsidDel="001C13CB">
          <w:rPr>
            <w:noProof/>
            <w:webHidden/>
          </w:rPr>
          <w:tab/>
          <w:delText>46</w:delText>
        </w:r>
      </w:del>
    </w:p>
    <w:p w14:paraId="4C6911D5" w14:textId="05AB5AB5" w:rsidR="008D7A60" w:rsidDel="001C13CB" w:rsidRDefault="008D7A60" w:rsidP="00A5172E">
      <w:pPr>
        <w:pStyle w:val="Texto"/>
        <w:rPr>
          <w:del w:id="1283" w:author="Graván Serrano Eduardo" w:date="2020-09-11T13:19:00Z"/>
          <w:rFonts w:asciiTheme="minorHAnsi" w:eastAsiaTheme="minorEastAsia" w:hAnsiTheme="minorHAnsi" w:cstheme="minorBidi"/>
          <w:noProof/>
        </w:rPr>
      </w:pPr>
      <w:del w:id="1284" w:author="Graván Serrano Eduardo" w:date="2020-09-11T13:19:00Z">
        <w:r w:rsidRPr="00A5172E" w:rsidDel="001C13CB">
          <w:rPr>
            <w:rStyle w:val="Hipervnculo"/>
            <w:noProof/>
          </w:rPr>
          <w:delText>Figura 20. Código de ejemplo de una petición HTTP en una AsyncTask.</w:delText>
        </w:r>
        <w:r w:rsidDel="001C13CB">
          <w:rPr>
            <w:noProof/>
            <w:webHidden/>
          </w:rPr>
          <w:tab/>
          <w:delText>47</w:delText>
        </w:r>
      </w:del>
    </w:p>
    <w:p w14:paraId="75DDF968" w14:textId="161EBCEC" w:rsidR="008D7A60" w:rsidDel="001C13CB" w:rsidRDefault="008D7A60" w:rsidP="00A5172E">
      <w:pPr>
        <w:pStyle w:val="Texto"/>
        <w:rPr>
          <w:del w:id="1285" w:author="Graván Serrano Eduardo" w:date="2020-09-11T13:19:00Z"/>
          <w:rFonts w:asciiTheme="minorHAnsi" w:eastAsiaTheme="minorEastAsia" w:hAnsiTheme="minorHAnsi" w:cstheme="minorBidi"/>
          <w:noProof/>
        </w:rPr>
      </w:pPr>
      <w:del w:id="1286" w:author="Graván Serrano Eduardo" w:date="2020-09-11T13:19:00Z">
        <w:r w:rsidRPr="00A5172E" w:rsidDel="001C13CB">
          <w:rPr>
            <w:rStyle w:val="Hipervnculo"/>
            <w:noProof/>
          </w:rPr>
          <w:delText>Figura 21. Ejemplo de función onPostExecute.</w:delText>
        </w:r>
        <w:r w:rsidDel="001C13CB">
          <w:rPr>
            <w:noProof/>
            <w:webHidden/>
          </w:rPr>
          <w:tab/>
          <w:delText>47</w:delText>
        </w:r>
      </w:del>
    </w:p>
    <w:p w14:paraId="5FB61399" w14:textId="38687BF1" w:rsidR="008D7A60" w:rsidDel="001C13CB" w:rsidRDefault="008D7A60" w:rsidP="00A5172E">
      <w:pPr>
        <w:pStyle w:val="Texto"/>
        <w:rPr>
          <w:del w:id="1287" w:author="Graván Serrano Eduardo" w:date="2020-09-11T13:19:00Z"/>
          <w:rFonts w:asciiTheme="minorHAnsi" w:eastAsiaTheme="minorEastAsia" w:hAnsiTheme="minorHAnsi" w:cstheme="minorBidi"/>
          <w:noProof/>
        </w:rPr>
      </w:pPr>
      <w:del w:id="1288" w:author="Graván Serrano Eduardo" w:date="2020-09-11T13:19:00Z">
        <w:r w:rsidRPr="00A5172E" w:rsidDel="001C13CB">
          <w:rPr>
            <w:rStyle w:val="Hipervnculo"/>
            <w:noProof/>
          </w:rPr>
          <w:delText>Figura 22. Ejemplo de actualización de la interfaz de usuario con la información recogida de la petición HTTP.</w:delText>
        </w:r>
        <w:r w:rsidDel="001C13CB">
          <w:rPr>
            <w:noProof/>
            <w:webHidden/>
          </w:rPr>
          <w:tab/>
          <w:delText>48</w:delText>
        </w:r>
      </w:del>
    </w:p>
    <w:p w14:paraId="671AC87E" w14:textId="47A86282" w:rsidR="008D7A60" w:rsidDel="001C13CB" w:rsidRDefault="008D7A60" w:rsidP="00A5172E">
      <w:pPr>
        <w:pStyle w:val="Texto"/>
        <w:rPr>
          <w:del w:id="1289" w:author="Graván Serrano Eduardo" w:date="2020-09-11T13:19:00Z"/>
          <w:rFonts w:asciiTheme="minorHAnsi" w:eastAsiaTheme="minorEastAsia" w:hAnsiTheme="minorHAnsi" w:cstheme="minorBidi"/>
          <w:noProof/>
        </w:rPr>
      </w:pPr>
      <w:del w:id="1290" w:author="Graván Serrano Eduardo" w:date="2020-09-11T13:19:00Z">
        <w:r w:rsidRPr="00A5172E" w:rsidDel="001C13CB">
          <w:rPr>
            <w:rStyle w:val="Hipervnculo"/>
            <w:noProof/>
          </w:rPr>
          <w:delText>Figura 23. Inicialización del servicio de emulación de etiquetas.</w:delText>
        </w:r>
        <w:r w:rsidDel="001C13CB">
          <w:rPr>
            <w:noProof/>
            <w:webHidden/>
          </w:rPr>
          <w:tab/>
          <w:delText>49</w:delText>
        </w:r>
      </w:del>
    </w:p>
    <w:p w14:paraId="098A89E8" w14:textId="23145814" w:rsidR="008D7A60" w:rsidDel="001C13CB" w:rsidRDefault="008D7A60" w:rsidP="00A5172E">
      <w:pPr>
        <w:pStyle w:val="Texto"/>
        <w:rPr>
          <w:del w:id="1291" w:author="Graván Serrano Eduardo" w:date="2020-09-11T13:19:00Z"/>
          <w:rFonts w:asciiTheme="minorHAnsi" w:eastAsiaTheme="minorEastAsia" w:hAnsiTheme="minorHAnsi" w:cstheme="minorBidi"/>
          <w:noProof/>
        </w:rPr>
      </w:pPr>
      <w:del w:id="1292" w:author="Graván Serrano Eduardo" w:date="2020-09-11T13:19:00Z">
        <w:r w:rsidRPr="00A5172E" w:rsidDel="001C13CB">
          <w:rPr>
            <w:rStyle w:val="Hipervnculo"/>
            <w:noProof/>
          </w:rPr>
          <w:delText>Figura 24. Método encargado de parar el servicio de emulación de etiquetas.</w:delText>
        </w:r>
        <w:r w:rsidDel="001C13CB">
          <w:rPr>
            <w:noProof/>
            <w:webHidden/>
          </w:rPr>
          <w:tab/>
          <w:delText>49</w:delText>
        </w:r>
      </w:del>
    </w:p>
    <w:p w14:paraId="22D92DA0" w14:textId="36164168" w:rsidR="008D7A60" w:rsidDel="001C13CB" w:rsidRDefault="008D7A60" w:rsidP="00A5172E">
      <w:pPr>
        <w:pStyle w:val="Texto"/>
        <w:rPr>
          <w:del w:id="1293" w:author="Graván Serrano Eduardo" w:date="2020-09-11T13:19:00Z"/>
          <w:rFonts w:asciiTheme="minorHAnsi" w:eastAsiaTheme="minorEastAsia" w:hAnsiTheme="minorHAnsi" w:cstheme="minorBidi"/>
          <w:noProof/>
        </w:rPr>
      </w:pPr>
      <w:del w:id="1294" w:author="Graván Serrano Eduardo" w:date="2020-09-11T13:19:00Z">
        <w:r w:rsidRPr="00A5172E" w:rsidDel="001C13CB">
          <w:rPr>
            <w:rStyle w:val="Hipervnculo"/>
            <w:noProof/>
          </w:rPr>
          <w:delText>Figura 25. Método onResume de la actividad de emulación de etiquetas.</w:delText>
        </w:r>
        <w:r w:rsidDel="001C13CB">
          <w:rPr>
            <w:noProof/>
            <w:webHidden/>
          </w:rPr>
          <w:tab/>
          <w:delText>49</w:delText>
        </w:r>
      </w:del>
    </w:p>
    <w:p w14:paraId="00B80A47" w14:textId="60B77248" w:rsidR="008D7A60" w:rsidDel="001C13CB" w:rsidRDefault="008D7A60" w:rsidP="00A5172E">
      <w:pPr>
        <w:pStyle w:val="Texto"/>
        <w:rPr>
          <w:del w:id="1295" w:author="Graván Serrano Eduardo" w:date="2020-09-11T13:19:00Z"/>
          <w:rFonts w:asciiTheme="minorHAnsi" w:eastAsiaTheme="minorEastAsia" w:hAnsiTheme="minorHAnsi" w:cstheme="minorBidi"/>
          <w:noProof/>
        </w:rPr>
      </w:pPr>
      <w:del w:id="1296" w:author="Graván Serrano Eduardo" w:date="2020-09-11T13:19:00Z">
        <w:r w:rsidRPr="00A5172E" w:rsidDel="001C13CB">
          <w:rPr>
            <w:rStyle w:val="Hipervnculo"/>
            <w:noProof/>
          </w:rPr>
          <w:delText>Figura 26. Método onPause de la actividad de emulación de etiquetas.</w:delText>
        </w:r>
        <w:r w:rsidDel="001C13CB">
          <w:rPr>
            <w:noProof/>
            <w:webHidden/>
          </w:rPr>
          <w:tab/>
          <w:delText>50</w:delText>
        </w:r>
      </w:del>
    </w:p>
    <w:p w14:paraId="2F6EED48" w14:textId="2669DB31" w:rsidR="008D7A60" w:rsidDel="001C13CB" w:rsidRDefault="008D7A60" w:rsidP="00A5172E">
      <w:pPr>
        <w:pStyle w:val="Texto"/>
        <w:rPr>
          <w:del w:id="1297" w:author="Graván Serrano Eduardo" w:date="2020-09-11T13:19:00Z"/>
          <w:rFonts w:asciiTheme="minorHAnsi" w:eastAsiaTheme="minorEastAsia" w:hAnsiTheme="minorHAnsi" w:cstheme="minorBidi"/>
          <w:noProof/>
        </w:rPr>
      </w:pPr>
      <w:del w:id="1298" w:author="Graván Serrano Eduardo" w:date="2020-09-11T13:19:00Z">
        <w:r w:rsidRPr="00A5172E" w:rsidDel="001C13CB">
          <w:rPr>
            <w:rStyle w:val="Hipervnculo"/>
            <w:noProof/>
          </w:rPr>
          <w:delText>Figura 27. Método encargado de recoger los broadcasts lanzados por el servicio de emulación de etiquetas.</w:delText>
        </w:r>
        <w:r w:rsidDel="001C13CB">
          <w:rPr>
            <w:noProof/>
            <w:webHidden/>
          </w:rPr>
          <w:tab/>
          <w:delText>50</w:delText>
        </w:r>
      </w:del>
    </w:p>
    <w:p w14:paraId="4D91B26E" w14:textId="2D838CC5" w:rsidR="008D7A60" w:rsidDel="001C13CB" w:rsidRDefault="008D7A60" w:rsidP="00A5172E">
      <w:pPr>
        <w:pStyle w:val="Texto"/>
        <w:rPr>
          <w:del w:id="1299" w:author="Graván Serrano Eduardo" w:date="2020-09-11T13:19:00Z"/>
          <w:rFonts w:asciiTheme="minorHAnsi" w:eastAsiaTheme="minorEastAsia" w:hAnsiTheme="minorHAnsi" w:cstheme="minorBidi"/>
          <w:noProof/>
        </w:rPr>
      </w:pPr>
      <w:del w:id="1300" w:author="Graván Serrano Eduardo" w:date="2020-09-11T13:19:00Z">
        <w:r w:rsidRPr="00A5172E" w:rsidDel="001C13CB">
          <w:rPr>
            <w:rStyle w:val="Hipervnculo"/>
            <w:noProof/>
          </w:rPr>
          <w:delText>Figura 28. Declaración de permisos de NFC.</w:delText>
        </w:r>
        <w:r w:rsidDel="001C13CB">
          <w:rPr>
            <w:noProof/>
            <w:webHidden/>
          </w:rPr>
          <w:tab/>
          <w:delText>51</w:delText>
        </w:r>
      </w:del>
    </w:p>
    <w:p w14:paraId="6977120B" w14:textId="7D378C2E" w:rsidR="008D7A60" w:rsidDel="001C13CB" w:rsidRDefault="008D7A60" w:rsidP="00A5172E">
      <w:pPr>
        <w:pStyle w:val="Texto"/>
        <w:rPr>
          <w:del w:id="1301" w:author="Graván Serrano Eduardo" w:date="2020-09-11T13:19:00Z"/>
          <w:rFonts w:asciiTheme="minorHAnsi" w:eastAsiaTheme="minorEastAsia" w:hAnsiTheme="minorHAnsi" w:cstheme="minorBidi"/>
          <w:noProof/>
        </w:rPr>
      </w:pPr>
      <w:del w:id="1302" w:author="Graván Serrano Eduardo" w:date="2020-09-11T13:19:00Z">
        <w:r w:rsidRPr="00A5172E" w:rsidDel="001C13CB">
          <w:rPr>
            <w:rStyle w:val="Hipervnculo"/>
            <w:noProof/>
          </w:rPr>
          <w:delText>Figura 29. Declaración de características necesarias (NFC y HCE).</w:delText>
        </w:r>
        <w:r w:rsidDel="001C13CB">
          <w:rPr>
            <w:noProof/>
            <w:webHidden/>
          </w:rPr>
          <w:tab/>
          <w:delText>51</w:delText>
        </w:r>
      </w:del>
    </w:p>
    <w:p w14:paraId="17FC1DB2" w14:textId="0C6E0E91" w:rsidR="008D7A60" w:rsidDel="001C13CB" w:rsidRDefault="008D7A60" w:rsidP="00A5172E">
      <w:pPr>
        <w:pStyle w:val="Texto"/>
        <w:rPr>
          <w:del w:id="1303" w:author="Graván Serrano Eduardo" w:date="2020-09-11T13:19:00Z"/>
          <w:rFonts w:asciiTheme="minorHAnsi" w:eastAsiaTheme="minorEastAsia" w:hAnsiTheme="minorHAnsi" w:cstheme="minorBidi"/>
          <w:noProof/>
        </w:rPr>
      </w:pPr>
      <w:del w:id="1304" w:author="Graván Serrano Eduardo" w:date="2020-09-11T13:19:00Z">
        <w:r w:rsidRPr="00A5172E" w:rsidDel="001C13CB">
          <w:rPr>
            <w:rStyle w:val="Hipervnculo"/>
            <w:noProof/>
          </w:rPr>
          <w:delText>Figura 30. Descriptor del servicio de emulación de etiquetas.</w:delText>
        </w:r>
        <w:r w:rsidDel="001C13CB">
          <w:rPr>
            <w:noProof/>
            <w:webHidden/>
          </w:rPr>
          <w:tab/>
          <w:delText>51</w:delText>
        </w:r>
      </w:del>
    </w:p>
    <w:p w14:paraId="3E0BE625" w14:textId="1F4449FB" w:rsidR="008D7A60" w:rsidDel="001C13CB" w:rsidRDefault="008D7A60" w:rsidP="00A5172E">
      <w:pPr>
        <w:pStyle w:val="Texto"/>
        <w:rPr>
          <w:del w:id="1305" w:author="Graván Serrano Eduardo" w:date="2020-09-11T13:19:00Z"/>
          <w:rFonts w:asciiTheme="minorHAnsi" w:eastAsiaTheme="minorEastAsia" w:hAnsiTheme="minorHAnsi" w:cstheme="minorBidi"/>
          <w:noProof/>
        </w:rPr>
      </w:pPr>
      <w:del w:id="1306" w:author="Graván Serrano Eduardo" w:date="2020-09-11T13:19:00Z">
        <w:r w:rsidRPr="00A5172E" w:rsidDel="001C13CB">
          <w:rPr>
            <w:rStyle w:val="Hipervnculo"/>
            <w:noProof/>
          </w:rPr>
          <w:delText>Figura 31. Archivo XML que recoge los AID asociados al servicio de emulación de etiquetas.</w:delText>
        </w:r>
        <w:r w:rsidDel="001C13CB">
          <w:rPr>
            <w:noProof/>
            <w:webHidden/>
          </w:rPr>
          <w:tab/>
          <w:delText>52</w:delText>
        </w:r>
      </w:del>
    </w:p>
    <w:p w14:paraId="6988E0EC" w14:textId="7CA14ED7" w:rsidR="008D7A60" w:rsidDel="001C13CB" w:rsidRDefault="008D7A60" w:rsidP="00A5172E">
      <w:pPr>
        <w:pStyle w:val="Texto"/>
        <w:rPr>
          <w:del w:id="1307" w:author="Graván Serrano Eduardo" w:date="2020-09-11T13:19:00Z"/>
          <w:rFonts w:asciiTheme="minorHAnsi" w:eastAsiaTheme="minorEastAsia" w:hAnsiTheme="minorHAnsi" w:cstheme="minorBidi"/>
          <w:noProof/>
        </w:rPr>
      </w:pPr>
      <w:del w:id="1308" w:author="Graván Serrano Eduardo" w:date="2020-09-11T13:19:00Z">
        <w:r w:rsidRPr="00A5172E" w:rsidDel="001C13CB">
          <w:rPr>
            <w:rStyle w:val="Hipervnculo"/>
            <w:noProof/>
          </w:rPr>
          <w:delText>Figura 32. Método onStartCommand del servicio de emulación de etiquetas.</w:delText>
        </w:r>
        <w:r w:rsidDel="001C13CB">
          <w:rPr>
            <w:noProof/>
            <w:webHidden/>
          </w:rPr>
          <w:tab/>
          <w:delText>52</w:delText>
        </w:r>
      </w:del>
    </w:p>
    <w:p w14:paraId="4329A283" w14:textId="28482F0B" w:rsidR="008D7A60" w:rsidDel="001C13CB" w:rsidRDefault="008D7A60" w:rsidP="00A5172E">
      <w:pPr>
        <w:pStyle w:val="Texto"/>
        <w:rPr>
          <w:del w:id="1309" w:author="Graván Serrano Eduardo" w:date="2020-09-11T13:19:00Z"/>
          <w:rFonts w:asciiTheme="minorHAnsi" w:eastAsiaTheme="minorEastAsia" w:hAnsiTheme="minorHAnsi" w:cstheme="minorBidi"/>
          <w:noProof/>
        </w:rPr>
      </w:pPr>
      <w:del w:id="1310" w:author="Graván Serrano Eduardo" w:date="2020-09-11T13:19:00Z">
        <w:r w:rsidRPr="00A5172E" w:rsidDel="001C13CB">
          <w:rPr>
            <w:rStyle w:val="Hipervnculo"/>
            <w:noProof/>
          </w:rPr>
          <w:delText>Figura 33. Método auxiliar createTextRecord del servicio de emulación de etiquetas.</w:delText>
        </w:r>
        <w:r w:rsidDel="001C13CB">
          <w:rPr>
            <w:noProof/>
            <w:webHidden/>
          </w:rPr>
          <w:tab/>
          <w:delText>53</w:delText>
        </w:r>
      </w:del>
    </w:p>
    <w:p w14:paraId="2F4C6132" w14:textId="75C7D06A" w:rsidR="008D7A60" w:rsidDel="001C13CB" w:rsidRDefault="008D7A60" w:rsidP="00A5172E">
      <w:pPr>
        <w:pStyle w:val="Texto"/>
        <w:rPr>
          <w:del w:id="1311" w:author="Graván Serrano Eduardo" w:date="2020-09-11T13:19:00Z"/>
          <w:rFonts w:asciiTheme="minorHAnsi" w:eastAsiaTheme="minorEastAsia" w:hAnsiTheme="minorHAnsi" w:cstheme="minorBidi"/>
          <w:noProof/>
        </w:rPr>
      </w:pPr>
      <w:del w:id="1312" w:author="Graván Serrano Eduardo" w:date="2020-09-11T13:19:00Z">
        <w:r w:rsidRPr="00A5172E" w:rsidDel="001C13CB">
          <w:rPr>
            <w:rStyle w:val="Hipervnculo"/>
            <w:noProof/>
          </w:rPr>
          <w:delText>Figura 34. Ejemplo de comandos APDU.</w:delText>
        </w:r>
        <w:r w:rsidDel="001C13CB">
          <w:rPr>
            <w:noProof/>
            <w:webHidden/>
          </w:rPr>
          <w:tab/>
          <w:delText>53</w:delText>
        </w:r>
      </w:del>
    </w:p>
    <w:p w14:paraId="20397A55" w14:textId="69ADE8EA" w:rsidR="008D7A60" w:rsidDel="001C13CB" w:rsidRDefault="008D7A60" w:rsidP="00A5172E">
      <w:pPr>
        <w:pStyle w:val="Texto"/>
        <w:rPr>
          <w:del w:id="1313" w:author="Graván Serrano Eduardo" w:date="2020-09-11T13:19:00Z"/>
          <w:rFonts w:asciiTheme="minorHAnsi" w:eastAsiaTheme="minorEastAsia" w:hAnsiTheme="minorHAnsi" w:cstheme="minorBidi"/>
          <w:noProof/>
        </w:rPr>
      </w:pPr>
      <w:del w:id="1314" w:author="Graván Serrano Eduardo" w:date="2020-09-11T13:19:00Z">
        <w:r w:rsidRPr="00A5172E" w:rsidDel="001C13CB">
          <w:rPr>
            <w:rStyle w:val="Hipervnculo"/>
            <w:noProof/>
          </w:rPr>
          <w:delText>Figura 35. Ejemplo de respuestas APDU.</w:delText>
        </w:r>
        <w:r w:rsidDel="001C13CB">
          <w:rPr>
            <w:noProof/>
            <w:webHidden/>
          </w:rPr>
          <w:tab/>
          <w:delText>54</w:delText>
        </w:r>
      </w:del>
    </w:p>
    <w:p w14:paraId="5816C713" w14:textId="3A42789D" w:rsidR="008D7A60" w:rsidDel="001C13CB" w:rsidRDefault="008D7A60" w:rsidP="00A5172E">
      <w:pPr>
        <w:pStyle w:val="Texto"/>
        <w:rPr>
          <w:del w:id="1315" w:author="Graván Serrano Eduardo" w:date="2020-09-11T13:19:00Z"/>
          <w:rFonts w:asciiTheme="minorHAnsi" w:eastAsiaTheme="minorEastAsia" w:hAnsiTheme="minorHAnsi" w:cstheme="minorBidi"/>
          <w:noProof/>
        </w:rPr>
      </w:pPr>
      <w:del w:id="1316" w:author="Graván Serrano Eduardo" w:date="2020-09-11T13:19:00Z">
        <w:r w:rsidRPr="00A5172E" w:rsidDel="001C13CB">
          <w:rPr>
            <w:rStyle w:val="Hipervnculo"/>
            <w:noProof/>
          </w:rPr>
          <w:delText>Figura 36. Comprobación de la inicialización del servicio de emulación de etiquetas.</w:delText>
        </w:r>
        <w:r w:rsidDel="001C13CB">
          <w:rPr>
            <w:noProof/>
            <w:webHidden/>
          </w:rPr>
          <w:tab/>
          <w:delText>54</w:delText>
        </w:r>
      </w:del>
    </w:p>
    <w:p w14:paraId="7CE00694" w14:textId="7D840B6B" w:rsidR="008D7A60" w:rsidDel="001C13CB" w:rsidRDefault="008D7A60" w:rsidP="00A5172E">
      <w:pPr>
        <w:pStyle w:val="Texto"/>
        <w:rPr>
          <w:del w:id="1317" w:author="Graván Serrano Eduardo" w:date="2020-09-11T13:19:00Z"/>
          <w:rFonts w:asciiTheme="minorHAnsi" w:eastAsiaTheme="minorEastAsia" w:hAnsiTheme="minorHAnsi" w:cstheme="minorBidi"/>
          <w:noProof/>
        </w:rPr>
      </w:pPr>
      <w:del w:id="1318" w:author="Graván Serrano Eduardo" w:date="2020-09-11T13:19:00Z">
        <w:r w:rsidRPr="00A5172E" w:rsidDel="001C13CB">
          <w:rPr>
            <w:rStyle w:val="Hipervnculo"/>
            <w:noProof/>
          </w:rPr>
          <w:delText>Figura 37. Ejemplo de procesamiento de los C-APDU.</w:delText>
        </w:r>
        <w:r w:rsidDel="001C13CB">
          <w:rPr>
            <w:noProof/>
            <w:webHidden/>
          </w:rPr>
          <w:tab/>
          <w:delText>54</w:delText>
        </w:r>
      </w:del>
    </w:p>
    <w:p w14:paraId="39696470" w14:textId="6A323EFB" w:rsidR="008D7A60" w:rsidDel="001C13CB" w:rsidRDefault="008D7A60" w:rsidP="00A5172E">
      <w:pPr>
        <w:pStyle w:val="Texto"/>
        <w:rPr>
          <w:del w:id="1319" w:author="Graván Serrano Eduardo" w:date="2020-09-11T13:19:00Z"/>
          <w:rFonts w:asciiTheme="minorHAnsi" w:eastAsiaTheme="minorEastAsia" w:hAnsiTheme="minorHAnsi" w:cstheme="minorBidi"/>
          <w:noProof/>
        </w:rPr>
      </w:pPr>
      <w:del w:id="1320" w:author="Graván Serrano Eduardo" w:date="2020-09-11T13:19:00Z">
        <w:r w:rsidRPr="00A5172E" w:rsidDel="001C13CB">
          <w:rPr>
            <w:rStyle w:val="Hipervnculo"/>
            <w:noProof/>
          </w:rPr>
          <w:delText>Figura 38. Creación de R-APDU con el mensaje NDEF.</w:delText>
        </w:r>
        <w:r w:rsidDel="001C13CB">
          <w:rPr>
            <w:noProof/>
            <w:webHidden/>
          </w:rPr>
          <w:tab/>
          <w:delText>55</w:delText>
        </w:r>
      </w:del>
    </w:p>
    <w:p w14:paraId="1B3EDC28" w14:textId="0C0C0A6E" w:rsidR="008D7A60" w:rsidDel="001C13CB" w:rsidRDefault="008D7A60" w:rsidP="00A5172E">
      <w:pPr>
        <w:pStyle w:val="Texto"/>
        <w:rPr>
          <w:del w:id="1321" w:author="Graván Serrano Eduardo" w:date="2020-09-11T13:19:00Z"/>
          <w:rFonts w:asciiTheme="minorHAnsi" w:eastAsiaTheme="minorEastAsia" w:hAnsiTheme="minorHAnsi" w:cstheme="minorBidi"/>
          <w:noProof/>
        </w:rPr>
      </w:pPr>
      <w:del w:id="1322" w:author="Graván Serrano Eduardo" w:date="2020-09-11T13:19:00Z">
        <w:r w:rsidRPr="00A5172E" w:rsidDel="001C13CB">
          <w:rPr>
            <w:rStyle w:val="Hipervnculo"/>
            <w:noProof/>
          </w:rPr>
          <w:delText>Figura 39. Respuesta con R-APDU de error.</w:delText>
        </w:r>
        <w:r w:rsidDel="001C13CB">
          <w:rPr>
            <w:noProof/>
            <w:webHidden/>
          </w:rPr>
          <w:tab/>
          <w:delText>55</w:delText>
        </w:r>
      </w:del>
    </w:p>
    <w:p w14:paraId="5590983D" w14:textId="1436A59E" w:rsidR="008D7A60" w:rsidDel="001C13CB" w:rsidRDefault="008D7A60" w:rsidP="00A5172E">
      <w:pPr>
        <w:pStyle w:val="Texto"/>
        <w:rPr>
          <w:del w:id="1323" w:author="Graván Serrano Eduardo" w:date="2020-09-11T13:19:00Z"/>
          <w:rFonts w:asciiTheme="minorHAnsi" w:eastAsiaTheme="minorEastAsia" w:hAnsiTheme="minorHAnsi" w:cstheme="minorBidi"/>
          <w:noProof/>
        </w:rPr>
      </w:pPr>
      <w:del w:id="1324" w:author="Graván Serrano Eduardo" w:date="2020-09-11T13:19:00Z">
        <w:r w:rsidRPr="00A5172E" w:rsidDel="001C13CB">
          <w:rPr>
            <w:rStyle w:val="Hipervnculo"/>
            <w:noProof/>
          </w:rPr>
          <w:delText>Figura 40. Método encargado de enviar los broadcasts desde el servicio de emulación de etiquetas.</w:delText>
        </w:r>
        <w:r w:rsidDel="001C13CB">
          <w:rPr>
            <w:noProof/>
            <w:webHidden/>
          </w:rPr>
          <w:tab/>
          <w:delText>56</w:delText>
        </w:r>
      </w:del>
    </w:p>
    <w:p w14:paraId="272D2E5C" w14:textId="24BB27B4" w:rsidR="008D7A60" w:rsidDel="001C13CB" w:rsidRDefault="008D7A60" w:rsidP="00A5172E">
      <w:pPr>
        <w:pStyle w:val="Texto"/>
        <w:rPr>
          <w:del w:id="1325" w:author="Graván Serrano Eduardo" w:date="2020-09-11T13:19:00Z"/>
          <w:rFonts w:asciiTheme="minorHAnsi" w:eastAsiaTheme="minorEastAsia" w:hAnsiTheme="minorHAnsi" w:cstheme="minorBidi"/>
          <w:noProof/>
        </w:rPr>
      </w:pPr>
      <w:del w:id="1326" w:author="Graván Serrano Eduardo" w:date="2020-09-11T13:19:00Z">
        <w:r w:rsidRPr="00A5172E" w:rsidDel="001C13CB">
          <w:rPr>
            <w:rStyle w:val="Hipervnculo"/>
            <w:noProof/>
          </w:rPr>
          <w:delText>Figura 41. Método encargado de activar ReaderMode.</w:delText>
        </w:r>
        <w:r w:rsidDel="001C13CB">
          <w:rPr>
            <w:noProof/>
            <w:webHidden/>
          </w:rPr>
          <w:tab/>
          <w:delText>57</w:delText>
        </w:r>
      </w:del>
    </w:p>
    <w:p w14:paraId="0B583CDE" w14:textId="70D734D2" w:rsidR="008D7A60" w:rsidDel="001C13CB" w:rsidRDefault="008D7A60" w:rsidP="00A5172E">
      <w:pPr>
        <w:pStyle w:val="Texto"/>
        <w:rPr>
          <w:del w:id="1327" w:author="Graván Serrano Eduardo" w:date="2020-09-11T13:19:00Z"/>
          <w:rFonts w:asciiTheme="minorHAnsi" w:eastAsiaTheme="minorEastAsia" w:hAnsiTheme="minorHAnsi" w:cstheme="minorBidi"/>
          <w:noProof/>
        </w:rPr>
      </w:pPr>
      <w:del w:id="1328" w:author="Graván Serrano Eduardo" w:date="2020-09-11T13:19:00Z">
        <w:r w:rsidRPr="00A5172E" w:rsidDel="001C13CB">
          <w:rPr>
            <w:rStyle w:val="Hipervnculo"/>
            <w:noProof/>
          </w:rPr>
          <w:delText>Figura 42. Creación del AlertDialog de lectura de etiquetas.</w:delText>
        </w:r>
        <w:r w:rsidDel="001C13CB">
          <w:rPr>
            <w:noProof/>
            <w:webHidden/>
          </w:rPr>
          <w:tab/>
          <w:delText>58</w:delText>
        </w:r>
      </w:del>
    </w:p>
    <w:p w14:paraId="5323C206" w14:textId="4FB37CCA" w:rsidR="008D7A60" w:rsidDel="001C13CB" w:rsidRDefault="008D7A60" w:rsidP="00A5172E">
      <w:pPr>
        <w:pStyle w:val="Texto"/>
        <w:rPr>
          <w:del w:id="1329" w:author="Graván Serrano Eduardo" w:date="2020-09-11T13:19:00Z"/>
          <w:rFonts w:asciiTheme="minorHAnsi" w:eastAsiaTheme="minorEastAsia" w:hAnsiTheme="minorHAnsi" w:cstheme="minorBidi"/>
          <w:noProof/>
        </w:rPr>
      </w:pPr>
      <w:del w:id="1330" w:author="Graván Serrano Eduardo" w:date="2020-09-11T13:19:00Z">
        <w:r w:rsidRPr="00A5172E" w:rsidDel="001C13CB">
          <w:rPr>
            <w:rStyle w:val="Hipervnculo"/>
            <w:noProof/>
          </w:rPr>
          <w:delText>Figura 43. Método encargado de desactivar ReaderMode.</w:delText>
        </w:r>
        <w:r w:rsidDel="001C13CB">
          <w:rPr>
            <w:noProof/>
            <w:webHidden/>
          </w:rPr>
          <w:tab/>
          <w:delText>58</w:delText>
        </w:r>
      </w:del>
    </w:p>
    <w:p w14:paraId="1DD754EC" w14:textId="2F59B232" w:rsidR="008D7A60" w:rsidDel="001C13CB" w:rsidRDefault="008D7A60" w:rsidP="00A5172E">
      <w:pPr>
        <w:pStyle w:val="Texto"/>
        <w:rPr>
          <w:del w:id="1331" w:author="Graván Serrano Eduardo" w:date="2020-09-11T13:19:00Z"/>
          <w:rFonts w:asciiTheme="minorHAnsi" w:eastAsiaTheme="minorEastAsia" w:hAnsiTheme="minorHAnsi" w:cstheme="minorBidi"/>
          <w:noProof/>
        </w:rPr>
      </w:pPr>
      <w:del w:id="1332" w:author="Graván Serrano Eduardo" w:date="2020-09-11T13:19:00Z">
        <w:r w:rsidRPr="00A5172E" w:rsidDel="001C13CB">
          <w:rPr>
            <w:rStyle w:val="Hipervnculo"/>
            <w:noProof/>
          </w:rPr>
          <w:delText>Figura 44. Primera parte del método encargado de recoger las etiquetas leídas por el lector.</w:delText>
        </w:r>
        <w:r w:rsidDel="001C13CB">
          <w:rPr>
            <w:noProof/>
            <w:webHidden/>
          </w:rPr>
          <w:tab/>
          <w:delText>59</w:delText>
        </w:r>
      </w:del>
    </w:p>
    <w:p w14:paraId="68E1950F" w14:textId="13AB044E" w:rsidR="008D7A60" w:rsidDel="001C13CB" w:rsidRDefault="008D7A60" w:rsidP="00A5172E">
      <w:pPr>
        <w:pStyle w:val="Texto"/>
        <w:rPr>
          <w:del w:id="1333" w:author="Graván Serrano Eduardo" w:date="2020-09-11T13:19:00Z"/>
          <w:rFonts w:asciiTheme="minorHAnsi" w:eastAsiaTheme="minorEastAsia" w:hAnsiTheme="minorHAnsi" w:cstheme="minorBidi"/>
          <w:noProof/>
        </w:rPr>
      </w:pPr>
      <w:del w:id="1334" w:author="Graván Serrano Eduardo" w:date="2020-09-11T13:19:00Z">
        <w:r w:rsidRPr="00A5172E" w:rsidDel="001C13CB">
          <w:rPr>
            <w:rStyle w:val="Hipervnculo"/>
            <w:noProof/>
          </w:rPr>
          <w:delText>Figura 45. Segunda parte del método encargado de recoger las etiquetas leídas por el lector.</w:delText>
        </w:r>
        <w:r w:rsidDel="001C13CB">
          <w:rPr>
            <w:noProof/>
            <w:webHidden/>
          </w:rPr>
          <w:tab/>
          <w:delText>59</w:delText>
        </w:r>
      </w:del>
    </w:p>
    <w:p w14:paraId="31204A8D" w14:textId="44E6718E" w:rsidR="008D7A60" w:rsidDel="001C13CB" w:rsidRDefault="008D7A60" w:rsidP="00A5172E">
      <w:pPr>
        <w:pStyle w:val="Texto"/>
        <w:rPr>
          <w:del w:id="1335" w:author="Graván Serrano Eduardo" w:date="2020-09-11T13:19:00Z"/>
          <w:rFonts w:asciiTheme="minorHAnsi" w:eastAsiaTheme="minorEastAsia" w:hAnsiTheme="minorHAnsi" w:cstheme="minorBidi"/>
          <w:noProof/>
        </w:rPr>
      </w:pPr>
      <w:del w:id="1336" w:author="Graván Serrano Eduardo" w:date="2020-09-11T13:19:00Z">
        <w:r w:rsidRPr="00A5172E" w:rsidDel="001C13CB">
          <w:rPr>
            <w:rStyle w:val="Hipervnculo"/>
            <w:noProof/>
          </w:rPr>
          <w:delText>Figura 46. Análisis de la respuesta del servidor frente a la lectura de etiquetas y actualización de la interfaz de usuario.</w:delText>
        </w:r>
        <w:r w:rsidDel="001C13CB">
          <w:rPr>
            <w:noProof/>
            <w:webHidden/>
          </w:rPr>
          <w:tab/>
          <w:delText>60</w:delText>
        </w:r>
      </w:del>
    </w:p>
    <w:p w14:paraId="3ED8BE7E" w14:textId="7CC5B83E" w:rsidR="008D7A60" w:rsidDel="001C13CB" w:rsidRDefault="008D7A60" w:rsidP="00A5172E">
      <w:pPr>
        <w:pStyle w:val="Texto"/>
        <w:rPr>
          <w:del w:id="1337" w:author="Graván Serrano Eduardo" w:date="2020-09-11T13:19:00Z"/>
          <w:rFonts w:asciiTheme="minorHAnsi" w:eastAsiaTheme="minorEastAsia" w:hAnsiTheme="minorHAnsi" w:cstheme="minorBidi"/>
          <w:noProof/>
        </w:rPr>
      </w:pPr>
      <w:del w:id="1338" w:author="Graván Serrano Eduardo" w:date="2020-09-11T13:19:00Z">
        <w:r w:rsidRPr="00A5172E" w:rsidDel="001C13CB">
          <w:rPr>
            <w:rStyle w:val="Hipervnculo"/>
            <w:noProof/>
          </w:rPr>
          <w:delText>Figura 47. Ejemplo de recogida y formateo de datos en la aplicación de administración.</w:delText>
        </w:r>
        <w:r w:rsidDel="001C13CB">
          <w:rPr>
            <w:noProof/>
            <w:webHidden/>
          </w:rPr>
          <w:tab/>
          <w:delText>62</w:delText>
        </w:r>
      </w:del>
    </w:p>
    <w:p w14:paraId="1C10B540" w14:textId="3D520AA7" w:rsidR="008D7A60" w:rsidDel="001C13CB" w:rsidRDefault="008D7A60" w:rsidP="00A5172E">
      <w:pPr>
        <w:pStyle w:val="Texto"/>
        <w:rPr>
          <w:del w:id="1339" w:author="Graván Serrano Eduardo" w:date="2020-09-11T13:19:00Z"/>
          <w:rFonts w:asciiTheme="minorHAnsi" w:eastAsiaTheme="minorEastAsia" w:hAnsiTheme="minorHAnsi" w:cstheme="minorBidi"/>
          <w:noProof/>
        </w:rPr>
      </w:pPr>
      <w:del w:id="1340" w:author="Graván Serrano Eduardo" w:date="2020-09-11T13:19:00Z">
        <w:r w:rsidRPr="00A5172E" w:rsidDel="001C13CB">
          <w:rPr>
            <w:rStyle w:val="Hipervnculo"/>
            <w:noProof/>
          </w:rPr>
          <w:delText>Figura 48. Ejemplo de conexión con el servidor HTTP en la aplicación de administración.</w:delText>
        </w:r>
        <w:r w:rsidDel="001C13CB">
          <w:rPr>
            <w:noProof/>
            <w:webHidden/>
          </w:rPr>
          <w:tab/>
          <w:delText>62</w:delText>
        </w:r>
      </w:del>
    </w:p>
    <w:p w14:paraId="48062B0C" w14:textId="1D57BEFD" w:rsidR="008D7A60" w:rsidDel="001C13CB" w:rsidRDefault="008D7A60" w:rsidP="00A5172E">
      <w:pPr>
        <w:pStyle w:val="Texto"/>
        <w:rPr>
          <w:del w:id="1341" w:author="Graván Serrano Eduardo" w:date="2020-09-11T13:19:00Z"/>
          <w:rFonts w:asciiTheme="minorHAnsi" w:eastAsiaTheme="minorEastAsia" w:hAnsiTheme="minorHAnsi" w:cstheme="minorBidi"/>
          <w:noProof/>
        </w:rPr>
      </w:pPr>
      <w:del w:id="1342" w:author="Graván Serrano Eduardo" w:date="2020-09-11T13:19:00Z">
        <w:r w:rsidRPr="00A5172E" w:rsidDel="001C13CB">
          <w:rPr>
            <w:rStyle w:val="Hipervnculo"/>
            <w:noProof/>
          </w:rPr>
          <w:delText>Figura 49. Ejemplo de procesamiento de respuesta del servidor HTTP en la aplicación de administración.</w:delText>
        </w:r>
        <w:r w:rsidDel="001C13CB">
          <w:rPr>
            <w:noProof/>
            <w:webHidden/>
          </w:rPr>
          <w:tab/>
          <w:delText>62</w:delText>
        </w:r>
      </w:del>
    </w:p>
    <w:p w14:paraId="2FAE3A2F" w14:textId="17E21FCC" w:rsidR="008D7A60" w:rsidDel="001C13CB" w:rsidRDefault="008D7A60" w:rsidP="00A5172E">
      <w:pPr>
        <w:pStyle w:val="Texto"/>
        <w:rPr>
          <w:del w:id="1343" w:author="Graván Serrano Eduardo" w:date="2020-09-11T13:19:00Z"/>
          <w:rFonts w:asciiTheme="minorHAnsi" w:eastAsiaTheme="minorEastAsia" w:hAnsiTheme="minorHAnsi" w:cstheme="minorBidi"/>
          <w:noProof/>
        </w:rPr>
      </w:pPr>
      <w:del w:id="1344" w:author="Graván Serrano Eduardo" w:date="2020-09-11T13:19:00Z">
        <w:r w:rsidRPr="00A5172E" w:rsidDel="001C13CB">
          <w:rPr>
            <w:rStyle w:val="Hipervnculo"/>
            <w:noProof/>
          </w:rPr>
          <w:delText>Figura 50. Función encargada de rellenar un objeto de tipo jTable.</w:delText>
        </w:r>
        <w:r w:rsidDel="001C13CB">
          <w:rPr>
            <w:noProof/>
            <w:webHidden/>
          </w:rPr>
          <w:tab/>
          <w:delText>63</w:delText>
        </w:r>
      </w:del>
    </w:p>
    <w:p w14:paraId="49FAFA36" w14:textId="3158DA25" w:rsidR="008D7A60" w:rsidDel="001C13CB" w:rsidRDefault="008D7A60" w:rsidP="00A5172E">
      <w:pPr>
        <w:pStyle w:val="Texto"/>
        <w:rPr>
          <w:del w:id="1345" w:author="Graván Serrano Eduardo" w:date="2020-09-11T13:19:00Z"/>
          <w:rFonts w:asciiTheme="minorHAnsi" w:eastAsiaTheme="minorEastAsia" w:hAnsiTheme="minorHAnsi" w:cstheme="minorBidi"/>
          <w:noProof/>
        </w:rPr>
      </w:pPr>
      <w:del w:id="1346" w:author="Graván Serrano Eduardo" w:date="2020-09-11T13:19:00Z">
        <w:r w:rsidRPr="00A5172E" w:rsidDel="001C13CB">
          <w:rPr>
            <w:rStyle w:val="Hipervnculo"/>
            <w:noProof/>
          </w:rPr>
          <w:delText>Figura 51. Ejemplos de métodos encargados de gestionar el evento de pulsar un botón en la interfaz.</w:delText>
        </w:r>
        <w:r w:rsidDel="001C13CB">
          <w:rPr>
            <w:noProof/>
            <w:webHidden/>
          </w:rPr>
          <w:tab/>
          <w:delText>63</w:delText>
        </w:r>
      </w:del>
    </w:p>
    <w:p w14:paraId="3C5DBAFD" w14:textId="654E93B6" w:rsidR="008D7A60" w:rsidDel="001C13CB" w:rsidRDefault="008D7A60" w:rsidP="00A5172E">
      <w:pPr>
        <w:pStyle w:val="Texto"/>
        <w:rPr>
          <w:del w:id="1347" w:author="Graván Serrano Eduardo" w:date="2020-09-11T13:19:00Z"/>
          <w:rFonts w:asciiTheme="minorHAnsi" w:eastAsiaTheme="minorEastAsia" w:hAnsiTheme="minorHAnsi" w:cstheme="minorBidi"/>
          <w:noProof/>
        </w:rPr>
      </w:pPr>
      <w:del w:id="1348" w:author="Graván Serrano Eduardo" w:date="2020-09-11T13:19:00Z">
        <w:r w:rsidRPr="00A5172E" w:rsidDel="001C13CB">
          <w:rPr>
            <w:rStyle w:val="Hipervnculo"/>
            <w:noProof/>
          </w:rPr>
          <w:delText>Figura 52. Procesamiento de la respuesta del servidor HTTP en el caso del login.</w:delText>
        </w:r>
        <w:r w:rsidDel="001C13CB">
          <w:rPr>
            <w:noProof/>
            <w:webHidden/>
          </w:rPr>
          <w:tab/>
          <w:delText>64</w:delText>
        </w:r>
      </w:del>
    </w:p>
    <w:p w14:paraId="72DB5FC9" w14:textId="3B954BC3" w:rsidR="008D7A60" w:rsidDel="001C13CB" w:rsidRDefault="008D7A60" w:rsidP="00A5172E">
      <w:pPr>
        <w:pStyle w:val="Texto"/>
        <w:rPr>
          <w:del w:id="1349" w:author="Graván Serrano Eduardo" w:date="2020-09-11T13:19:00Z"/>
          <w:rFonts w:asciiTheme="minorHAnsi" w:eastAsiaTheme="minorEastAsia" w:hAnsiTheme="minorHAnsi" w:cstheme="minorBidi"/>
          <w:noProof/>
        </w:rPr>
      </w:pPr>
      <w:del w:id="1350" w:author="Graván Serrano Eduardo" w:date="2020-09-11T13:19:00Z">
        <w:r w:rsidRPr="00A5172E" w:rsidDel="001C13CB">
          <w:rPr>
            <w:rStyle w:val="Hipervnculo"/>
            <w:noProof/>
          </w:rPr>
          <w:delText>Figura 53. Capturas del panel de login en la aplicación Android.</w:delText>
        </w:r>
        <w:r w:rsidDel="001C13CB">
          <w:rPr>
            <w:noProof/>
            <w:webHidden/>
          </w:rPr>
          <w:tab/>
          <w:delText>65</w:delText>
        </w:r>
      </w:del>
    </w:p>
    <w:p w14:paraId="64F6A717" w14:textId="58630282" w:rsidR="008D7A60" w:rsidDel="001C13CB" w:rsidRDefault="008D7A60" w:rsidP="00A5172E">
      <w:pPr>
        <w:pStyle w:val="Texto"/>
        <w:rPr>
          <w:del w:id="1351" w:author="Graván Serrano Eduardo" w:date="2020-09-11T13:19:00Z"/>
          <w:rFonts w:asciiTheme="minorHAnsi" w:eastAsiaTheme="minorEastAsia" w:hAnsiTheme="minorHAnsi" w:cstheme="minorBidi"/>
          <w:noProof/>
        </w:rPr>
      </w:pPr>
      <w:del w:id="1352" w:author="Graván Serrano Eduardo" w:date="2020-09-11T13:19:00Z">
        <w:r w:rsidRPr="00A5172E" w:rsidDel="001C13CB">
          <w:rPr>
            <w:rStyle w:val="Hipervnculo"/>
            <w:noProof/>
          </w:rPr>
          <w:delText>Figura 54. Menú desplegable dentro de la pantalla principal de la aplicación Android.</w:delText>
        </w:r>
        <w:r w:rsidDel="001C13CB">
          <w:rPr>
            <w:noProof/>
            <w:webHidden/>
          </w:rPr>
          <w:tab/>
          <w:delText>65</w:delText>
        </w:r>
      </w:del>
    </w:p>
    <w:p w14:paraId="65750DF9" w14:textId="59DFF65D" w:rsidR="008D7A60" w:rsidDel="001C13CB" w:rsidRDefault="008D7A60" w:rsidP="00A5172E">
      <w:pPr>
        <w:pStyle w:val="Texto"/>
        <w:rPr>
          <w:del w:id="1353" w:author="Graván Serrano Eduardo" w:date="2020-09-11T13:19:00Z"/>
          <w:rFonts w:asciiTheme="minorHAnsi" w:eastAsiaTheme="minorEastAsia" w:hAnsiTheme="minorHAnsi" w:cstheme="minorBidi"/>
          <w:noProof/>
        </w:rPr>
      </w:pPr>
      <w:del w:id="1354" w:author="Graván Serrano Eduardo" w:date="2020-09-11T13:19:00Z">
        <w:r w:rsidRPr="00A5172E" w:rsidDel="001C13CB">
          <w:rPr>
            <w:rStyle w:val="Hipervnculo"/>
            <w:noProof/>
          </w:rPr>
          <w:delText>Figura 55. Posibles respuestas ante la emulación de etiquetas.</w:delText>
        </w:r>
        <w:r w:rsidDel="001C13CB">
          <w:rPr>
            <w:noProof/>
            <w:webHidden/>
          </w:rPr>
          <w:tab/>
          <w:delText>65</w:delText>
        </w:r>
      </w:del>
    </w:p>
    <w:p w14:paraId="56A5E385" w14:textId="4766D527" w:rsidR="008D7A60" w:rsidDel="001C13CB" w:rsidRDefault="008D7A60" w:rsidP="00A5172E">
      <w:pPr>
        <w:pStyle w:val="Texto"/>
        <w:rPr>
          <w:del w:id="1355" w:author="Graván Serrano Eduardo" w:date="2020-09-11T13:19:00Z"/>
          <w:rFonts w:asciiTheme="minorHAnsi" w:eastAsiaTheme="minorEastAsia" w:hAnsiTheme="minorHAnsi" w:cstheme="minorBidi"/>
          <w:noProof/>
        </w:rPr>
      </w:pPr>
      <w:del w:id="1356" w:author="Graván Serrano Eduardo" w:date="2020-09-11T13:19:00Z">
        <w:r w:rsidRPr="00A5172E" w:rsidDel="001C13CB">
          <w:rPr>
            <w:rStyle w:val="Hipervnculo"/>
            <w:noProof/>
          </w:rPr>
          <w:delText>Figura 56. Menú de comprobar horarios para usuarios no administradores en la aplicación Android.</w:delText>
        </w:r>
        <w:r w:rsidDel="001C13CB">
          <w:rPr>
            <w:noProof/>
            <w:webHidden/>
          </w:rPr>
          <w:tab/>
          <w:delText>65</w:delText>
        </w:r>
      </w:del>
    </w:p>
    <w:p w14:paraId="35164BE5" w14:textId="447B84EA" w:rsidR="008D7A60" w:rsidDel="001C13CB" w:rsidRDefault="008D7A60" w:rsidP="00A5172E">
      <w:pPr>
        <w:pStyle w:val="Texto"/>
        <w:rPr>
          <w:del w:id="1357" w:author="Graván Serrano Eduardo" w:date="2020-09-11T13:19:00Z"/>
          <w:rFonts w:asciiTheme="minorHAnsi" w:eastAsiaTheme="minorEastAsia" w:hAnsiTheme="minorHAnsi" w:cstheme="minorBidi"/>
          <w:noProof/>
        </w:rPr>
      </w:pPr>
      <w:del w:id="1358" w:author="Graván Serrano Eduardo" w:date="2020-09-11T13:19:00Z">
        <w:r w:rsidRPr="00A5172E" w:rsidDel="001C13CB">
          <w:rPr>
            <w:rStyle w:val="Hipervnculo"/>
            <w:noProof/>
          </w:rPr>
          <w:delText>Figura 57. Posibles respuestas del menú de comprobar horario.</w:delText>
        </w:r>
        <w:r w:rsidDel="001C13CB">
          <w:rPr>
            <w:noProof/>
            <w:webHidden/>
          </w:rPr>
          <w:tab/>
          <w:delText>65</w:delText>
        </w:r>
      </w:del>
    </w:p>
    <w:p w14:paraId="336A5D38" w14:textId="70391507" w:rsidR="008D7A60" w:rsidDel="001C13CB" w:rsidRDefault="008D7A60" w:rsidP="00A5172E">
      <w:pPr>
        <w:pStyle w:val="Texto"/>
        <w:rPr>
          <w:del w:id="1359" w:author="Graván Serrano Eduardo" w:date="2020-09-11T13:19:00Z"/>
          <w:rFonts w:asciiTheme="minorHAnsi" w:eastAsiaTheme="minorEastAsia" w:hAnsiTheme="minorHAnsi" w:cstheme="minorBidi"/>
          <w:noProof/>
        </w:rPr>
      </w:pPr>
      <w:del w:id="1360" w:author="Graván Serrano Eduardo" w:date="2020-09-11T13:19:00Z">
        <w:r w:rsidRPr="00A5172E" w:rsidDel="001C13CB">
          <w:rPr>
            <w:rStyle w:val="Hipervnculo"/>
            <w:noProof/>
          </w:rPr>
          <w:delText>Figura 58. Mensajes de fichaje correcto en la aplicación.</w:delText>
        </w:r>
        <w:r w:rsidDel="001C13CB">
          <w:rPr>
            <w:noProof/>
            <w:webHidden/>
          </w:rPr>
          <w:tab/>
          <w:delText>65</w:delText>
        </w:r>
      </w:del>
    </w:p>
    <w:p w14:paraId="1286FCB2" w14:textId="083F2B72" w:rsidR="008D7A60" w:rsidDel="001C13CB" w:rsidRDefault="008D7A60" w:rsidP="00A5172E">
      <w:pPr>
        <w:pStyle w:val="Texto"/>
        <w:rPr>
          <w:del w:id="1361" w:author="Graván Serrano Eduardo" w:date="2020-09-11T13:19:00Z"/>
          <w:rFonts w:asciiTheme="minorHAnsi" w:eastAsiaTheme="minorEastAsia" w:hAnsiTheme="minorHAnsi" w:cstheme="minorBidi"/>
          <w:noProof/>
        </w:rPr>
      </w:pPr>
      <w:del w:id="1362" w:author="Graván Serrano Eduardo" w:date="2020-09-11T13:19:00Z">
        <w:r w:rsidRPr="00A5172E" w:rsidDel="001C13CB">
          <w:rPr>
            <w:rStyle w:val="Hipervnculo"/>
            <w:noProof/>
          </w:rPr>
          <w:delText>Figura 59. Mensajes de fichaje erróneo en la aplicación.</w:delText>
        </w:r>
        <w:r w:rsidDel="001C13CB">
          <w:rPr>
            <w:noProof/>
            <w:webHidden/>
          </w:rPr>
          <w:tab/>
          <w:delText>65</w:delText>
        </w:r>
      </w:del>
    </w:p>
    <w:p w14:paraId="5F98F9DA" w14:textId="57C3DE1A" w:rsidR="008D7A60" w:rsidDel="001C13CB" w:rsidRDefault="008D7A60" w:rsidP="00A5172E">
      <w:pPr>
        <w:pStyle w:val="Texto"/>
        <w:rPr>
          <w:del w:id="1363" w:author="Graván Serrano Eduardo" w:date="2020-09-11T13:19:00Z"/>
          <w:rFonts w:asciiTheme="minorHAnsi" w:eastAsiaTheme="minorEastAsia" w:hAnsiTheme="minorHAnsi" w:cstheme="minorBidi"/>
          <w:noProof/>
        </w:rPr>
      </w:pPr>
      <w:del w:id="1364" w:author="Graván Serrano Eduardo" w:date="2020-09-11T13:19:00Z">
        <w:r w:rsidRPr="00A5172E" w:rsidDel="001C13CB">
          <w:rPr>
            <w:rStyle w:val="Hipervnculo"/>
            <w:noProof/>
          </w:rPr>
          <w:delText>Figura 60. Menú de registro de nuevos empleados para usuarios administradores.</w:delText>
        </w:r>
        <w:r w:rsidDel="001C13CB">
          <w:rPr>
            <w:noProof/>
            <w:webHidden/>
          </w:rPr>
          <w:tab/>
          <w:delText>65</w:delText>
        </w:r>
      </w:del>
    </w:p>
    <w:p w14:paraId="0AB5FB16" w14:textId="0477AB14" w:rsidR="008D7A60" w:rsidDel="001C13CB" w:rsidRDefault="008D7A60" w:rsidP="00A5172E">
      <w:pPr>
        <w:pStyle w:val="Texto"/>
        <w:rPr>
          <w:del w:id="1365" w:author="Graván Serrano Eduardo" w:date="2020-09-11T13:19:00Z"/>
          <w:rFonts w:asciiTheme="minorHAnsi" w:eastAsiaTheme="minorEastAsia" w:hAnsiTheme="minorHAnsi" w:cstheme="minorBidi"/>
          <w:noProof/>
        </w:rPr>
      </w:pPr>
      <w:del w:id="1366" w:author="Graván Serrano Eduardo" w:date="2020-09-11T13:19:00Z">
        <w:r w:rsidRPr="00A5172E" w:rsidDel="001C13CB">
          <w:rPr>
            <w:rStyle w:val="Hipervnculo"/>
            <w:noProof/>
          </w:rPr>
          <w:delText>Figura 61. Posibles errores a la hora de rellenar el formulario de registro de nuevos empleados.</w:delText>
        </w:r>
        <w:r w:rsidDel="001C13CB">
          <w:rPr>
            <w:noProof/>
            <w:webHidden/>
          </w:rPr>
          <w:tab/>
          <w:delText>65</w:delText>
        </w:r>
      </w:del>
    </w:p>
    <w:p w14:paraId="026E3B23" w14:textId="40A962C7" w:rsidR="008D7A60" w:rsidDel="001C13CB" w:rsidRDefault="008D7A60" w:rsidP="00A5172E">
      <w:pPr>
        <w:pStyle w:val="Texto"/>
        <w:rPr>
          <w:del w:id="1367" w:author="Graván Serrano Eduardo" w:date="2020-09-11T13:19:00Z"/>
          <w:rFonts w:asciiTheme="minorHAnsi" w:eastAsiaTheme="minorEastAsia" w:hAnsiTheme="minorHAnsi" w:cstheme="minorBidi"/>
          <w:noProof/>
        </w:rPr>
      </w:pPr>
      <w:del w:id="1368" w:author="Graván Serrano Eduardo" w:date="2020-09-11T13:19:00Z">
        <w:r w:rsidRPr="00A5172E" w:rsidDel="001C13CB">
          <w:rPr>
            <w:rStyle w:val="Hipervnculo"/>
            <w:noProof/>
          </w:rPr>
          <w:delText>Figura 62. Posibles respuestas del servidor ante el intento de creación de un nuevo empleado a través de la aplicación Android.</w:delText>
        </w:r>
        <w:r w:rsidDel="001C13CB">
          <w:rPr>
            <w:noProof/>
            <w:webHidden/>
          </w:rPr>
          <w:tab/>
          <w:delText>65</w:delText>
        </w:r>
      </w:del>
    </w:p>
    <w:p w14:paraId="59DF4D69" w14:textId="01AE82C5" w:rsidR="008D7A60" w:rsidDel="001C13CB" w:rsidRDefault="008D7A60" w:rsidP="00A5172E">
      <w:pPr>
        <w:pStyle w:val="Texto"/>
        <w:rPr>
          <w:del w:id="1369" w:author="Graván Serrano Eduardo" w:date="2020-09-11T13:19:00Z"/>
          <w:rFonts w:asciiTheme="minorHAnsi" w:eastAsiaTheme="minorEastAsia" w:hAnsiTheme="minorHAnsi" w:cstheme="minorBidi"/>
          <w:noProof/>
        </w:rPr>
      </w:pPr>
      <w:del w:id="1370" w:author="Graván Serrano Eduardo" w:date="2020-09-11T13:19:00Z">
        <w:r w:rsidRPr="00A5172E" w:rsidDel="001C13CB">
          <w:rPr>
            <w:rStyle w:val="Hipervnculo"/>
            <w:noProof/>
          </w:rPr>
          <w:delText>Figura 63. Mensajes de error ante el inicio de sesión en la aplicación de escritorio.</w:delText>
        </w:r>
        <w:r w:rsidDel="001C13CB">
          <w:rPr>
            <w:noProof/>
            <w:webHidden/>
          </w:rPr>
          <w:tab/>
          <w:delText>65</w:delText>
        </w:r>
      </w:del>
    </w:p>
    <w:p w14:paraId="66A9889D" w14:textId="26B57159" w:rsidR="008D7A60" w:rsidDel="001C13CB" w:rsidRDefault="008D7A60" w:rsidP="00A5172E">
      <w:pPr>
        <w:pStyle w:val="Texto"/>
        <w:rPr>
          <w:del w:id="1371" w:author="Graván Serrano Eduardo" w:date="2020-09-11T13:19:00Z"/>
          <w:rFonts w:asciiTheme="minorHAnsi" w:eastAsiaTheme="minorEastAsia" w:hAnsiTheme="minorHAnsi" w:cstheme="minorBidi"/>
          <w:noProof/>
        </w:rPr>
      </w:pPr>
      <w:del w:id="1372" w:author="Graván Serrano Eduardo" w:date="2020-09-11T13:19:00Z">
        <w:r w:rsidRPr="00A5172E" w:rsidDel="001C13CB">
          <w:rPr>
            <w:rStyle w:val="Hipervnculo"/>
            <w:noProof/>
          </w:rPr>
          <w:delText>Figura 64. Pestañas del menú principal en la aplicación de escritorio para administradores.</w:delText>
        </w:r>
        <w:r w:rsidDel="001C13CB">
          <w:rPr>
            <w:noProof/>
            <w:webHidden/>
          </w:rPr>
          <w:tab/>
          <w:delText>65</w:delText>
        </w:r>
      </w:del>
    </w:p>
    <w:p w14:paraId="10EAED38" w14:textId="475A04D2" w:rsidR="008D7A60" w:rsidDel="001C13CB" w:rsidRDefault="008D7A60" w:rsidP="00A5172E">
      <w:pPr>
        <w:pStyle w:val="Texto"/>
        <w:rPr>
          <w:del w:id="1373" w:author="Graván Serrano Eduardo" w:date="2020-09-11T13:19:00Z"/>
          <w:rFonts w:asciiTheme="minorHAnsi" w:eastAsiaTheme="minorEastAsia" w:hAnsiTheme="minorHAnsi" w:cstheme="minorBidi"/>
          <w:noProof/>
        </w:rPr>
      </w:pPr>
      <w:del w:id="1374" w:author="Graván Serrano Eduardo" w:date="2020-09-11T13:19:00Z">
        <w:r w:rsidRPr="00A5172E" w:rsidDel="001C13CB">
          <w:rPr>
            <w:rStyle w:val="Hipervnculo"/>
            <w:noProof/>
          </w:rPr>
          <w:delText>Figura 65. Menú de alta de empleado y posibles respuestas de la aplicación.</w:delText>
        </w:r>
        <w:r w:rsidDel="001C13CB">
          <w:rPr>
            <w:noProof/>
            <w:webHidden/>
          </w:rPr>
          <w:tab/>
          <w:delText>65</w:delText>
        </w:r>
      </w:del>
    </w:p>
    <w:p w14:paraId="1F9B2C53" w14:textId="0DD94AEC" w:rsidR="008D7A60" w:rsidDel="001C13CB" w:rsidRDefault="008D7A60" w:rsidP="00A5172E">
      <w:pPr>
        <w:pStyle w:val="Texto"/>
        <w:rPr>
          <w:del w:id="1375" w:author="Graván Serrano Eduardo" w:date="2020-09-11T13:19:00Z"/>
          <w:rFonts w:asciiTheme="minorHAnsi" w:eastAsiaTheme="minorEastAsia" w:hAnsiTheme="minorHAnsi" w:cstheme="minorBidi"/>
          <w:noProof/>
        </w:rPr>
      </w:pPr>
      <w:del w:id="1376" w:author="Graván Serrano Eduardo" w:date="2020-09-11T13:19:00Z">
        <w:r w:rsidRPr="00A5172E" w:rsidDel="001C13CB">
          <w:rPr>
            <w:rStyle w:val="Hipervnculo"/>
            <w:noProof/>
          </w:rPr>
          <w:delText>Figura 66. Menú de baja de empleado y respuesta correcta del servidor.</w:delText>
        </w:r>
        <w:r w:rsidDel="001C13CB">
          <w:rPr>
            <w:noProof/>
            <w:webHidden/>
          </w:rPr>
          <w:tab/>
          <w:delText>65</w:delText>
        </w:r>
      </w:del>
    </w:p>
    <w:p w14:paraId="1F0041B9" w14:textId="01C0ABE4" w:rsidR="008D7A60" w:rsidDel="001C13CB" w:rsidRDefault="008D7A60" w:rsidP="00A5172E">
      <w:pPr>
        <w:pStyle w:val="Texto"/>
        <w:rPr>
          <w:del w:id="1377" w:author="Graván Serrano Eduardo" w:date="2020-09-11T13:19:00Z"/>
          <w:rFonts w:asciiTheme="minorHAnsi" w:eastAsiaTheme="minorEastAsia" w:hAnsiTheme="minorHAnsi" w:cstheme="minorBidi"/>
          <w:noProof/>
        </w:rPr>
      </w:pPr>
      <w:del w:id="1378" w:author="Graván Serrano Eduardo" w:date="2020-09-11T13:19:00Z">
        <w:r w:rsidRPr="00A5172E" w:rsidDel="001C13CB">
          <w:rPr>
            <w:rStyle w:val="Hipervnculo"/>
            <w:noProof/>
          </w:rPr>
          <w:delText>Figura 67. Menú de información de usuario y respuesta de la aplicación.</w:delText>
        </w:r>
        <w:r w:rsidDel="001C13CB">
          <w:rPr>
            <w:noProof/>
            <w:webHidden/>
          </w:rPr>
          <w:tab/>
          <w:delText>65</w:delText>
        </w:r>
      </w:del>
    </w:p>
    <w:p w14:paraId="67E61A51" w14:textId="747EB11C" w:rsidR="008D7A60" w:rsidDel="001C13CB" w:rsidRDefault="008D7A60" w:rsidP="00A5172E">
      <w:pPr>
        <w:pStyle w:val="Texto"/>
        <w:rPr>
          <w:del w:id="1379" w:author="Graván Serrano Eduardo" w:date="2020-09-11T13:19:00Z"/>
          <w:rFonts w:asciiTheme="minorHAnsi" w:eastAsiaTheme="minorEastAsia" w:hAnsiTheme="minorHAnsi" w:cstheme="minorBidi"/>
          <w:noProof/>
        </w:rPr>
      </w:pPr>
      <w:del w:id="1380" w:author="Graván Serrano Eduardo" w:date="2020-09-11T13:19:00Z">
        <w:r w:rsidRPr="00A5172E" w:rsidDel="001C13CB">
          <w:rPr>
            <w:rStyle w:val="Hipervnculo"/>
            <w:noProof/>
          </w:rPr>
          <w:delText>Figura 68. Posibles respuestas del servidor ante la creación de un nuevo horario para un empleado.</w:delText>
        </w:r>
        <w:r w:rsidDel="001C13CB">
          <w:rPr>
            <w:noProof/>
            <w:webHidden/>
          </w:rPr>
          <w:tab/>
          <w:delText>65</w:delText>
        </w:r>
      </w:del>
    </w:p>
    <w:p w14:paraId="018C738A" w14:textId="39B7B761" w:rsidR="008D7A60" w:rsidDel="001C13CB" w:rsidRDefault="008D7A60" w:rsidP="00A5172E">
      <w:pPr>
        <w:pStyle w:val="Texto"/>
        <w:rPr>
          <w:del w:id="1381" w:author="Graván Serrano Eduardo" w:date="2020-09-11T13:19:00Z"/>
          <w:rFonts w:asciiTheme="minorHAnsi" w:eastAsiaTheme="minorEastAsia" w:hAnsiTheme="minorHAnsi" w:cstheme="minorBidi"/>
          <w:noProof/>
        </w:rPr>
      </w:pPr>
      <w:del w:id="1382" w:author="Graván Serrano Eduardo" w:date="2020-09-11T13:19:00Z">
        <w:r w:rsidRPr="00A5172E" w:rsidDel="001C13CB">
          <w:rPr>
            <w:rStyle w:val="Hipervnculo"/>
            <w:noProof/>
          </w:rPr>
          <w:delText>Figura 69. Menú de eliminación de un horario para un empleado.</w:delText>
        </w:r>
        <w:r w:rsidDel="001C13CB">
          <w:rPr>
            <w:noProof/>
            <w:webHidden/>
          </w:rPr>
          <w:tab/>
          <w:delText>65</w:delText>
        </w:r>
      </w:del>
    </w:p>
    <w:p w14:paraId="04392E02" w14:textId="77899AC7" w:rsidR="008D7A60" w:rsidDel="001C13CB" w:rsidRDefault="008D7A60" w:rsidP="00A5172E">
      <w:pPr>
        <w:pStyle w:val="Texto"/>
        <w:rPr>
          <w:del w:id="1383" w:author="Graván Serrano Eduardo" w:date="2020-09-11T13:19:00Z"/>
          <w:rFonts w:asciiTheme="minorHAnsi" w:eastAsiaTheme="minorEastAsia" w:hAnsiTheme="minorHAnsi" w:cstheme="minorBidi"/>
          <w:noProof/>
        </w:rPr>
      </w:pPr>
      <w:del w:id="1384" w:author="Graván Serrano Eduardo" w:date="2020-09-11T13:19:00Z">
        <w:r w:rsidRPr="00A5172E" w:rsidDel="001C13CB">
          <w:rPr>
            <w:rStyle w:val="Hipervnculo"/>
            <w:noProof/>
          </w:rPr>
          <w:delText>Figura 70. Menú de consulta de información de horarios de empleados.</w:delText>
        </w:r>
        <w:r w:rsidDel="001C13CB">
          <w:rPr>
            <w:noProof/>
            <w:webHidden/>
          </w:rPr>
          <w:tab/>
          <w:delText>65</w:delText>
        </w:r>
      </w:del>
    </w:p>
    <w:p w14:paraId="20A6B109" w14:textId="779BA397" w:rsidR="008D7A60" w:rsidDel="001C13CB" w:rsidRDefault="008D7A60" w:rsidP="00A5172E">
      <w:pPr>
        <w:pStyle w:val="Texto"/>
        <w:rPr>
          <w:del w:id="1385" w:author="Graván Serrano Eduardo" w:date="2020-09-11T13:19:00Z"/>
          <w:rFonts w:asciiTheme="minorHAnsi" w:eastAsiaTheme="minorEastAsia" w:hAnsiTheme="minorHAnsi" w:cstheme="minorBidi"/>
          <w:noProof/>
        </w:rPr>
      </w:pPr>
      <w:del w:id="1386" w:author="Graván Serrano Eduardo" w:date="2020-09-11T13:19:00Z">
        <w:r w:rsidRPr="00A5172E" w:rsidDel="001C13CB">
          <w:rPr>
            <w:rStyle w:val="Hipervnculo"/>
            <w:noProof/>
          </w:rPr>
          <w:delText>Figura 71. Menú de comprobación de asistencia de un empleado.</w:delText>
        </w:r>
        <w:r w:rsidDel="001C13CB">
          <w:rPr>
            <w:noProof/>
            <w:webHidden/>
          </w:rPr>
          <w:tab/>
          <w:delText>65</w:delText>
        </w:r>
      </w:del>
    </w:p>
    <w:p w14:paraId="35E26EFC" w14:textId="661D586C" w:rsidR="008D7A60" w:rsidDel="001C13CB" w:rsidRDefault="008D7A60" w:rsidP="00A5172E">
      <w:pPr>
        <w:pStyle w:val="Texto"/>
        <w:rPr>
          <w:del w:id="1387" w:author="Graván Serrano Eduardo" w:date="2020-09-11T13:19:00Z"/>
          <w:rFonts w:asciiTheme="minorHAnsi" w:eastAsiaTheme="minorEastAsia" w:hAnsiTheme="minorHAnsi" w:cstheme="minorBidi"/>
          <w:noProof/>
        </w:rPr>
      </w:pPr>
      <w:del w:id="1388" w:author="Graván Serrano Eduardo" w:date="2020-09-11T13:19:00Z">
        <w:r w:rsidRPr="00A5172E" w:rsidDel="001C13CB">
          <w:rPr>
            <w:rStyle w:val="Hipervnculo"/>
            <w:noProof/>
          </w:rPr>
          <w:delText>Figura 72. Posibles respuestas después de rellenar el formulario de análisis de horas de empleados.</w:delText>
        </w:r>
        <w:r w:rsidDel="001C13CB">
          <w:rPr>
            <w:noProof/>
            <w:webHidden/>
          </w:rPr>
          <w:tab/>
          <w:delText>65</w:delText>
        </w:r>
      </w:del>
    </w:p>
    <w:p w14:paraId="4AC88363" w14:textId="7FC6E265" w:rsidR="008D7A60" w:rsidDel="001C13CB" w:rsidRDefault="008D7A60" w:rsidP="00A5172E">
      <w:pPr>
        <w:pStyle w:val="Texto"/>
        <w:rPr>
          <w:del w:id="1389" w:author="Graván Serrano Eduardo" w:date="2020-09-11T13:19:00Z"/>
          <w:rFonts w:asciiTheme="minorHAnsi" w:eastAsiaTheme="minorEastAsia" w:hAnsiTheme="minorHAnsi" w:cstheme="minorBidi"/>
          <w:noProof/>
        </w:rPr>
      </w:pPr>
      <w:del w:id="1390" w:author="Graván Serrano Eduardo" w:date="2020-09-11T13:19:00Z">
        <w:r w:rsidRPr="00A5172E" w:rsidDel="001C13CB">
          <w:rPr>
            <w:rStyle w:val="Hipervnculo"/>
            <w:noProof/>
          </w:rPr>
          <w:delText>Figura 73. Capturas del panel de login en la aplicación Android.</w:delText>
        </w:r>
        <w:r w:rsidDel="001C13CB">
          <w:rPr>
            <w:noProof/>
            <w:webHidden/>
          </w:rPr>
          <w:tab/>
          <w:delText>70</w:delText>
        </w:r>
      </w:del>
    </w:p>
    <w:p w14:paraId="09655A37" w14:textId="398D9FBF" w:rsidR="008D7A60" w:rsidDel="001C13CB" w:rsidRDefault="008D7A60" w:rsidP="00A5172E">
      <w:pPr>
        <w:pStyle w:val="Texto"/>
        <w:rPr>
          <w:del w:id="1391" w:author="Graván Serrano Eduardo" w:date="2020-09-11T13:19:00Z"/>
          <w:rFonts w:asciiTheme="minorHAnsi" w:eastAsiaTheme="minorEastAsia" w:hAnsiTheme="minorHAnsi" w:cstheme="minorBidi"/>
          <w:noProof/>
        </w:rPr>
      </w:pPr>
      <w:del w:id="1392" w:author="Graván Serrano Eduardo" w:date="2020-09-11T13:19:00Z">
        <w:r w:rsidRPr="00A5172E" w:rsidDel="001C13CB">
          <w:rPr>
            <w:rStyle w:val="Hipervnculo"/>
            <w:noProof/>
          </w:rPr>
          <w:delText>Figura 74. Menú desplegable dentro de la pantalla principal de la aplicación Android.</w:delText>
        </w:r>
        <w:r w:rsidDel="001C13CB">
          <w:rPr>
            <w:noProof/>
            <w:webHidden/>
          </w:rPr>
          <w:tab/>
          <w:delText>71</w:delText>
        </w:r>
      </w:del>
    </w:p>
    <w:p w14:paraId="10429D04" w14:textId="660215C2" w:rsidR="008D7A60" w:rsidDel="001C13CB" w:rsidRDefault="008D7A60" w:rsidP="00A5172E">
      <w:pPr>
        <w:pStyle w:val="Texto"/>
        <w:rPr>
          <w:del w:id="1393" w:author="Graván Serrano Eduardo" w:date="2020-09-11T13:19:00Z"/>
          <w:rFonts w:asciiTheme="minorHAnsi" w:eastAsiaTheme="minorEastAsia" w:hAnsiTheme="minorHAnsi" w:cstheme="minorBidi"/>
          <w:noProof/>
        </w:rPr>
      </w:pPr>
      <w:del w:id="1394" w:author="Graván Serrano Eduardo" w:date="2020-09-11T13:19:00Z">
        <w:r w:rsidRPr="00A5172E" w:rsidDel="001C13CB">
          <w:rPr>
            <w:rStyle w:val="Hipervnculo"/>
            <w:noProof/>
          </w:rPr>
          <w:delText>Figura 75. Menú principal de la aplicación Android para usuarios no administradores.</w:delText>
        </w:r>
        <w:r w:rsidDel="001C13CB">
          <w:rPr>
            <w:noProof/>
            <w:webHidden/>
          </w:rPr>
          <w:tab/>
          <w:delText>71</w:delText>
        </w:r>
      </w:del>
    </w:p>
    <w:p w14:paraId="668E5C4C" w14:textId="7DB1B61B" w:rsidR="008D7A60" w:rsidDel="001C13CB" w:rsidRDefault="008D7A60" w:rsidP="00A5172E">
      <w:pPr>
        <w:pStyle w:val="Texto"/>
        <w:rPr>
          <w:del w:id="1395" w:author="Graván Serrano Eduardo" w:date="2020-09-11T13:19:00Z"/>
          <w:rFonts w:asciiTheme="minorHAnsi" w:eastAsiaTheme="minorEastAsia" w:hAnsiTheme="minorHAnsi" w:cstheme="minorBidi"/>
          <w:noProof/>
        </w:rPr>
      </w:pPr>
      <w:del w:id="1396" w:author="Graván Serrano Eduardo" w:date="2020-09-11T13:19:00Z">
        <w:r w:rsidRPr="00A5172E" w:rsidDel="001C13CB">
          <w:rPr>
            <w:rStyle w:val="Hipervnculo"/>
            <w:noProof/>
          </w:rPr>
          <w:delText>Figura 76. Menú de emulación de etiquetas.</w:delText>
        </w:r>
        <w:r w:rsidDel="001C13CB">
          <w:rPr>
            <w:noProof/>
            <w:webHidden/>
          </w:rPr>
          <w:tab/>
          <w:delText>72</w:delText>
        </w:r>
      </w:del>
    </w:p>
    <w:p w14:paraId="7E77B223" w14:textId="764012DD" w:rsidR="008D7A60" w:rsidDel="001C13CB" w:rsidRDefault="008D7A60" w:rsidP="00A5172E">
      <w:pPr>
        <w:pStyle w:val="Texto"/>
        <w:rPr>
          <w:del w:id="1397" w:author="Graván Serrano Eduardo" w:date="2020-09-11T13:19:00Z"/>
          <w:rFonts w:asciiTheme="minorHAnsi" w:eastAsiaTheme="minorEastAsia" w:hAnsiTheme="minorHAnsi" w:cstheme="minorBidi"/>
          <w:noProof/>
        </w:rPr>
      </w:pPr>
      <w:del w:id="1398" w:author="Graván Serrano Eduardo" w:date="2020-09-11T13:19:00Z">
        <w:r w:rsidRPr="00A5172E" w:rsidDel="001C13CB">
          <w:rPr>
            <w:rStyle w:val="Hipervnculo"/>
            <w:noProof/>
          </w:rPr>
          <w:delText>Figura 77. Emulación de etiquetas en proceso.</w:delText>
        </w:r>
        <w:r w:rsidDel="001C13CB">
          <w:rPr>
            <w:noProof/>
            <w:webHidden/>
          </w:rPr>
          <w:tab/>
          <w:delText>72</w:delText>
        </w:r>
      </w:del>
    </w:p>
    <w:p w14:paraId="50F9E372" w14:textId="3EAF480B" w:rsidR="008D7A60" w:rsidDel="001C13CB" w:rsidRDefault="008D7A60" w:rsidP="00A5172E">
      <w:pPr>
        <w:pStyle w:val="Texto"/>
        <w:rPr>
          <w:del w:id="1399" w:author="Graván Serrano Eduardo" w:date="2020-09-11T13:19:00Z"/>
          <w:rFonts w:asciiTheme="minorHAnsi" w:eastAsiaTheme="minorEastAsia" w:hAnsiTheme="minorHAnsi" w:cstheme="minorBidi"/>
          <w:noProof/>
        </w:rPr>
      </w:pPr>
      <w:del w:id="1400" w:author="Graván Serrano Eduardo" w:date="2020-09-11T13:19:00Z">
        <w:r w:rsidRPr="00A5172E" w:rsidDel="001C13CB">
          <w:rPr>
            <w:rStyle w:val="Hipervnculo"/>
            <w:noProof/>
          </w:rPr>
          <w:delText>Figura 78. Posibles respuestas ante la emulación de etiquetas.</w:delText>
        </w:r>
        <w:r w:rsidDel="001C13CB">
          <w:rPr>
            <w:noProof/>
            <w:webHidden/>
          </w:rPr>
          <w:tab/>
          <w:delText>73</w:delText>
        </w:r>
      </w:del>
    </w:p>
    <w:p w14:paraId="1D977AA3" w14:textId="17BCA5A8" w:rsidR="008D7A60" w:rsidDel="001C13CB" w:rsidRDefault="008D7A60" w:rsidP="00A5172E">
      <w:pPr>
        <w:pStyle w:val="Texto"/>
        <w:rPr>
          <w:del w:id="1401" w:author="Graván Serrano Eduardo" w:date="2020-09-11T13:19:00Z"/>
          <w:rFonts w:asciiTheme="minorHAnsi" w:eastAsiaTheme="minorEastAsia" w:hAnsiTheme="minorHAnsi" w:cstheme="minorBidi"/>
          <w:noProof/>
        </w:rPr>
      </w:pPr>
      <w:del w:id="1402" w:author="Graván Serrano Eduardo" w:date="2020-09-11T13:19:00Z">
        <w:r w:rsidRPr="00A5172E" w:rsidDel="001C13CB">
          <w:rPr>
            <w:rStyle w:val="Hipervnculo"/>
            <w:noProof/>
          </w:rPr>
          <w:delText>Figura 79. Menú de comprobar horarios para usuarios no administradores en la aplicación Android.</w:delText>
        </w:r>
        <w:r w:rsidDel="001C13CB">
          <w:rPr>
            <w:noProof/>
            <w:webHidden/>
          </w:rPr>
          <w:tab/>
          <w:delText>74</w:delText>
        </w:r>
      </w:del>
    </w:p>
    <w:p w14:paraId="57487A1B" w14:textId="730C7AB7" w:rsidR="008D7A60" w:rsidDel="001C13CB" w:rsidRDefault="008D7A60" w:rsidP="00A5172E">
      <w:pPr>
        <w:pStyle w:val="Texto"/>
        <w:rPr>
          <w:del w:id="1403" w:author="Graván Serrano Eduardo" w:date="2020-09-11T13:19:00Z"/>
          <w:rFonts w:asciiTheme="minorHAnsi" w:eastAsiaTheme="minorEastAsia" w:hAnsiTheme="minorHAnsi" w:cstheme="minorBidi"/>
          <w:noProof/>
        </w:rPr>
      </w:pPr>
      <w:del w:id="1404" w:author="Graván Serrano Eduardo" w:date="2020-09-11T13:19:00Z">
        <w:r w:rsidRPr="00A5172E" w:rsidDel="001C13CB">
          <w:rPr>
            <w:rStyle w:val="Hipervnculo"/>
            <w:noProof/>
          </w:rPr>
          <w:delText>Figura 80. Posibles respuestas del menú de comprobar horario.</w:delText>
        </w:r>
        <w:r w:rsidDel="001C13CB">
          <w:rPr>
            <w:noProof/>
            <w:webHidden/>
          </w:rPr>
          <w:tab/>
          <w:delText>74</w:delText>
        </w:r>
      </w:del>
    </w:p>
    <w:p w14:paraId="1281552C" w14:textId="38B1E139" w:rsidR="008D7A60" w:rsidDel="001C13CB" w:rsidRDefault="008D7A60" w:rsidP="00A5172E">
      <w:pPr>
        <w:pStyle w:val="Texto"/>
        <w:rPr>
          <w:del w:id="1405" w:author="Graván Serrano Eduardo" w:date="2020-09-11T13:19:00Z"/>
          <w:rFonts w:asciiTheme="minorHAnsi" w:eastAsiaTheme="minorEastAsia" w:hAnsiTheme="minorHAnsi" w:cstheme="minorBidi"/>
          <w:noProof/>
        </w:rPr>
      </w:pPr>
      <w:del w:id="1406" w:author="Graván Serrano Eduardo" w:date="2020-09-11T13:19:00Z">
        <w:r w:rsidRPr="00A5172E" w:rsidDel="001C13CB">
          <w:rPr>
            <w:rStyle w:val="Hipervnculo"/>
            <w:noProof/>
          </w:rPr>
          <w:delText>Figura 81. Menú principal de la aplicación Android para usuarios administradores.</w:delText>
        </w:r>
        <w:r w:rsidDel="001C13CB">
          <w:rPr>
            <w:noProof/>
            <w:webHidden/>
          </w:rPr>
          <w:tab/>
          <w:delText>75</w:delText>
        </w:r>
      </w:del>
    </w:p>
    <w:p w14:paraId="06AD3A07" w14:textId="5167C481" w:rsidR="008D7A60" w:rsidDel="001C13CB" w:rsidRDefault="008D7A60" w:rsidP="00A5172E">
      <w:pPr>
        <w:pStyle w:val="Texto"/>
        <w:rPr>
          <w:del w:id="1407" w:author="Graván Serrano Eduardo" w:date="2020-09-11T13:19:00Z"/>
          <w:rFonts w:asciiTheme="minorHAnsi" w:eastAsiaTheme="minorEastAsia" w:hAnsiTheme="minorHAnsi" w:cstheme="minorBidi"/>
          <w:noProof/>
        </w:rPr>
      </w:pPr>
      <w:del w:id="1408" w:author="Graván Serrano Eduardo" w:date="2020-09-11T13:19:00Z">
        <w:r w:rsidRPr="00A5172E" w:rsidDel="001C13CB">
          <w:rPr>
            <w:rStyle w:val="Hipervnculo"/>
            <w:noProof/>
          </w:rPr>
          <w:delText>Figura 82. Lectura de etiquetas en proceso.</w:delText>
        </w:r>
        <w:r w:rsidDel="001C13CB">
          <w:rPr>
            <w:noProof/>
            <w:webHidden/>
          </w:rPr>
          <w:tab/>
          <w:delText>76</w:delText>
        </w:r>
      </w:del>
    </w:p>
    <w:p w14:paraId="3E97C522" w14:textId="1410C2C3" w:rsidR="008D7A60" w:rsidDel="001C13CB" w:rsidRDefault="008D7A60" w:rsidP="00A5172E">
      <w:pPr>
        <w:pStyle w:val="Texto"/>
        <w:rPr>
          <w:del w:id="1409" w:author="Graván Serrano Eduardo" w:date="2020-09-11T13:19:00Z"/>
          <w:rFonts w:asciiTheme="minorHAnsi" w:eastAsiaTheme="minorEastAsia" w:hAnsiTheme="minorHAnsi" w:cstheme="minorBidi"/>
          <w:noProof/>
        </w:rPr>
      </w:pPr>
      <w:del w:id="1410" w:author="Graván Serrano Eduardo" w:date="2020-09-11T13:19:00Z">
        <w:r w:rsidRPr="00A5172E" w:rsidDel="001C13CB">
          <w:rPr>
            <w:rStyle w:val="Hipervnculo"/>
            <w:noProof/>
          </w:rPr>
          <w:delText>Figura 83. Mensajes de fichaje correcto en la aplicación.</w:delText>
        </w:r>
        <w:r w:rsidDel="001C13CB">
          <w:rPr>
            <w:noProof/>
            <w:webHidden/>
          </w:rPr>
          <w:tab/>
          <w:delText>76</w:delText>
        </w:r>
      </w:del>
    </w:p>
    <w:p w14:paraId="5F7271BB" w14:textId="20828C1F" w:rsidR="008D7A60" w:rsidDel="001C13CB" w:rsidRDefault="008D7A60" w:rsidP="00A5172E">
      <w:pPr>
        <w:pStyle w:val="Texto"/>
        <w:rPr>
          <w:del w:id="1411" w:author="Graván Serrano Eduardo" w:date="2020-09-11T13:19:00Z"/>
          <w:rFonts w:asciiTheme="minorHAnsi" w:eastAsiaTheme="minorEastAsia" w:hAnsiTheme="minorHAnsi" w:cstheme="minorBidi"/>
          <w:noProof/>
        </w:rPr>
      </w:pPr>
      <w:del w:id="1412" w:author="Graván Serrano Eduardo" w:date="2020-09-11T13:19:00Z">
        <w:r w:rsidRPr="00A5172E" w:rsidDel="001C13CB">
          <w:rPr>
            <w:rStyle w:val="Hipervnculo"/>
            <w:noProof/>
          </w:rPr>
          <w:delText>Figura 84. Mensajes de fichaje erróneo en la aplicación.</w:delText>
        </w:r>
        <w:r w:rsidDel="001C13CB">
          <w:rPr>
            <w:noProof/>
            <w:webHidden/>
          </w:rPr>
          <w:tab/>
          <w:delText>77</w:delText>
        </w:r>
      </w:del>
    </w:p>
    <w:p w14:paraId="4481FE9B" w14:textId="3C9156A0" w:rsidR="008D7A60" w:rsidDel="001C13CB" w:rsidRDefault="008D7A60" w:rsidP="00A5172E">
      <w:pPr>
        <w:pStyle w:val="Texto"/>
        <w:rPr>
          <w:del w:id="1413" w:author="Graván Serrano Eduardo" w:date="2020-09-11T13:19:00Z"/>
          <w:rFonts w:asciiTheme="minorHAnsi" w:eastAsiaTheme="minorEastAsia" w:hAnsiTheme="minorHAnsi" w:cstheme="minorBidi"/>
          <w:noProof/>
        </w:rPr>
      </w:pPr>
      <w:del w:id="1414" w:author="Graván Serrano Eduardo" w:date="2020-09-11T13:19:00Z">
        <w:r w:rsidRPr="00A5172E" w:rsidDel="001C13CB">
          <w:rPr>
            <w:rStyle w:val="Hipervnculo"/>
            <w:noProof/>
          </w:rPr>
          <w:delText>Figura 85. Menú de registro de nuevos empleados para usuarios administradores.</w:delText>
        </w:r>
        <w:r w:rsidDel="001C13CB">
          <w:rPr>
            <w:noProof/>
            <w:webHidden/>
          </w:rPr>
          <w:tab/>
          <w:delText>78</w:delText>
        </w:r>
      </w:del>
    </w:p>
    <w:p w14:paraId="4A115AD2" w14:textId="23C4C77B" w:rsidR="008D7A60" w:rsidDel="001C13CB" w:rsidRDefault="008D7A60" w:rsidP="00A5172E">
      <w:pPr>
        <w:pStyle w:val="Texto"/>
        <w:rPr>
          <w:del w:id="1415" w:author="Graván Serrano Eduardo" w:date="2020-09-11T13:19:00Z"/>
          <w:rFonts w:asciiTheme="minorHAnsi" w:eastAsiaTheme="minorEastAsia" w:hAnsiTheme="minorHAnsi" w:cstheme="minorBidi"/>
          <w:noProof/>
        </w:rPr>
      </w:pPr>
      <w:del w:id="1416" w:author="Graván Serrano Eduardo" w:date="2020-09-11T13:19:00Z">
        <w:r w:rsidRPr="00A5172E" w:rsidDel="001C13CB">
          <w:rPr>
            <w:rStyle w:val="Hipervnculo"/>
            <w:noProof/>
          </w:rPr>
          <w:delText>Figura 86. Posibles errores a la hora de rellenar el formulario de registro de nuevos empleados.</w:delText>
        </w:r>
        <w:r w:rsidDel="001C13CB">
          <w:rPr>
            <w:noProof/>
            <w:webHidden/>
          </w:rPr>
          <w:tab/>
          <w:delText>78</w:delText>
        </w:r>
      </w:del>
    </w:p>
    <w:p w14:paraId="16D61451" w14:textId="3719AB5C" w:rsidR="008D7A60" w:rsidDel="001C13CB" w:rsidRDefault="008D7A60" w:rsidP="00A5172E">
      <w:pPr>
        <w:pStyle w:val="Texto"/>
        <w:rPr>
          <w:del w:id="1417" w:author="Graván Serrano Eduardo" w:date="2020-09-11T13:19:00Z"/>
          <w:rFonts w:asciiTheme="minorHAnsi" w:eastAsiaTheme="minorEastAsia" w:hAnsiTheme="minorHAnsi" w:cstheme="minorBidi"/>
          <w:noProof/>
        </w:rPr>
      </w:pPr>
      <w:del w:id="1418" w:author="Graván Serrano Eduardo" w:date="2020-09-11T13:19:00Z">
        <w:r w:rsidRPr="00A5172E" w:rsidDel="001C13CB">
          <w:rPr>
            <w:rStyle w:val="Hipervnculo"/>
            <w:noProof/>
          </w:rPr>
          <w:delText>Figura 87. Posibles respuestas del servidor ante el intento de creación de un nuevo empleado a través de la aplicación Android.</w:delText>
        </w:r>
        <w:r w:rsidDel="001C13CB">
          <w:rPr>
            <w:noProof/>
            <w:webHidden/>
          </w:rPr>
          <w:tab/>
          <w:delText>79</w:delText>
        </w:r>
      </w:del>
    </w:p>
    <w:p w14:paraId="2DD61BBA" w14:textId="4960E8D8" w:rsidR="008D7A60" w:rsidDel="001C13CB" w:rsidRDefault="008D7A60" w:rsidP="00A5172E">
      <w:pPr>
        <w:pStyle w:val="Texto"/>
        <w:rPr>
          <w:del w:id="1419" w:author="Graván Serrano Eduardo" w:date="2020-09-11T13:19:00Z"/>
          <w:rFonts w:asciiTheme="minorHAnsi" w:eastAsiaTheme="minorEastAsia" w:hAnsiTheme="minorHAnsi" w:cstheme="minorBidi"/>
          <w:noProof/>
        </w:rPr>
      </w:pPr>
      <w:del w:id="1420" w:author="Graván Serrano Eduardo" w:date="2020-09-11T13:19:00Z">
        <w:r w:rsidRPr="00A5172E" w:rsidDel="001C13CB">
          <w:rPr>
            <w:rStyle w:val="Hipervnculo"/>
            <w:noProof/>
          </w:rPr>
          <w:delText>Figura 88. Pantalla de login en la aplicación de escritorio.</w:delText>
        </w:r>
        <w:r w:rsidDel="001C13CB">
          <w:rPr>
            <w:noProof/>
            <w:webHidden/>
          </w:rPr>
          <w:tab/>
          <w:delText>80</w:delText>
        </w:r>
      </w:del>
    </w:p>
    <w:p w14:paraId="09F2802C" w14:textId="004F714C" w:rsidR="008D7A60" w:rsidDel="001C13CB" w:rsidRDefault="008D7A60" w:rsidP="00A5172E">
      <w:pPr>
        <w:pStyle w:val="Texto"/>
        <w:rPr>
          <w:del w:id="1421" w:author="Graván Serrano Eduardo" w:date="2020-09-11T13:19:00Z"/>
          <w:rFonts w:asciiTheme="minorHAnsi" w:eastAsiaTheme="minorEastAsia" w:hAnsiTheme="minorHAnsi" w:cstheme="minorBidi"/>
          <w:noProof/>
        </w:rPr>
      </w:pPr>
      <w:del w:id="1422" w:author="Graván Serrano Eduardo" w:date="2020-09-11T13:19:00Z">
        <w:r w:rsidRPr="00A5172E" w:rsidDel="001C13CB">
          <w:rPr>
            <w:rStyle w:val="Hipervnculo"/>
            <w:noProof/>
          </w:rPr>
          <w:delText>Figura 89. Mensajes de error ante el inicio de sesión en la aplicación de escritorio.</w:delText>
        </w:r>
        <w:r w:rsidDel="001C13CB">
          <w:rPr>
            <w:noProof/>
            <w:webHidden/>
          </w:rPr>
          <w:tab/>
          <w:delText>80</w:delText>
        </w:r>
      </w:del>
    </w:p>
    <w:p w14:paraId="372BC40B" w14:textId="1C371C4C" w:rsidR="008D7A60" w:rsidDel="001C13CB" w:rsidRDefault="008D7A60" w:rsidP="00A5172E">
      <w:pPr>
        <w:pStyle w:val="Texto"/>
        <w:rPr>
          <w:del w:id="1423" w:author="Graván Serrano Eduardo" w:date="2020-09-11T13:19:00Z"/>
          <w:rFonts w:asciiTheme="minorHAnsi" w:eastAsiaTheme="minorEastAsia" w:hAnsiTheme="minorHAnsi" w:cstheme="minorBidi"/>
          <w:noProof/>
        </w:rPr>
      </w:pPr>
      <w:del w:id="1424" w:author="Graván Serrano Eduardo" w:date="2020-09-11T13:19:00Z">
        <w:r w:rsidRPr="00A5172E" w:rsidDel="001C13CB">
          <w:rPr>
            <w:rStyle w:val="Hipervnculo"/>
            <w:noProof/>
          </w:rPr>
          <w:delText>Figura 90. Mensaje de inicio de sesión correcto en la aplicación de escritorio.</w:delText>
        </w:r>
        <w:r w:rsidDel="001C13CB">
          <w:rPr>
            <w:noProof/>
            <w:webHidden/>
          </w:rPr>
          <w:tab/>
          <w:delText>80</w:delText>
        </w:r>
      </w:del>
    </w:p>
    <w:p w14:paraId="250CAC58" w14:textId="50517E10" w:rsidR="008D7A60" w:rsidDel="001C13CB" w:rsidRDefault="008D7A60" w:rsidP="00A5172E">
      <w:pPr>
        <w:pStyle w:val="Texto"/>
        <w:rPr>
          <w:del w:id="1425" w:author="Graván Serrano Eduardo" w:date="2020-09-11T13:19:00Z"/>
          <w:rFonts w:asciiTheme="minorHAnsi" w:eastAsiaTheme="minorEastAsia" w:hAnsiTheme="minorHAnsi" w:cstheme="minorBidi"/>
          <w:noProof/>
        </w:rPr>
      </w:pPr>
      <w:del w:id="1426" w:author="Graván Serrano Eduardo" w:date="2020-09-11T13:19:00Z">
        <w:r w:rsidRPr="00A5172E" w:rsidDel="001C13CB">
          <w:rPr>
            <w:rStyle w:val="Hipervnculo"/>
            <w:noProof/>
          </w:rPr>
          <w:delText>Figura 91. Pestañas del menú principal en la aplicación de escritorio para administradores.</w:delText>
        </w:r>
        <w:r w:rsidDel="001C13CB">
          <w:rPr>
            <w:noProof/>
            <w:webHidden/>
          </w:rPr>
          <w:tab/>
          <w:delText>81</w:delText>
        </w:r>
      </w:del>
    </w:p>
    <w:p w14:paraId="723C7758" w14:textId="20161E7B" w:rsidR="008D7A60" w:rsidDel="001C13CB" w:rsidRDefault="008D7A60" w:rsidP="00A5172E">
      <w:pPr>
        <w:pStyle w:val="Texto"/>
        <w:rPr>
          <w:del w:id="1427" w:author="Graván Serrano Eduardo" w:date="2020-09-11T13:19:00Z"/>
          <w:rFonts w:asciiTheme="minorHAnsi" w:eastAsiaTheme="minorEastAsia" w:hAnsiTheme="minorHAnsi" w:cstheme="minorBidi"/>
          <w:noProof/>
        </w:rPr>
      </w:pPr>
      <w:del w:id="1428" w:author="Graván Serrano Eduardo" w:date="2020-09-11T13:19:00Z">
        <w:r w:rsidRPr="00A5172E" w:rsidDel="001C13CB">
          <w:rPr>
            <w:rStyle w:val="Hipervnculo"/>
            <w:noProof/>
          </w:rPr>
          <w:delText>Figura 92. Menú de alta de empleado y posibles respuestas de la aplicación.</w:delText>
        </w:r>
        <w:r w:rsidDel="001C13CB">
          <w:rPr>
            <w:noProof/>
            <w:webHidden/>
          </w:rPr>
          <w:tab/>
          <w:delText>82</w:delText>
        </w:r>
      </w:del>
    </w:p>
    <w:p w14:paraId="14BB60D5" w14:textId="33242C7F" w:rsidR="008D7A60" w:rsidDel="001C13CB" w:rsidRDefault="008D7A60" w:rsidP="00A5172E">
      <w:pPr>
        <w:pStyle w:val="Texto"/>
        <w:rPr>
          <w:del w:id="1429" w:author="Graván Serrano Eduardo" w:date="2020-09-11T13:19:00Z"/>
          <w:rFonts w:asciiTheme="minorHAnsi" w:eastAsiaTheme="minorEastAsia" w:hAnsiTheme="minorHAnsi" w:cstheme="minorBidi"/>
          <w:noProof/>
        </w:rPr>
      </w:pPr>
      <w:del w:id="1430" w:author="Graván Serrano Eduardo" w:date="2020-09-11T13:19:00Z">
        <w:r w:rsidRPr="00A5172E" w:rsidDel="001C13CB">
          <w:rPr>
            <w:rStyle w:val="Hipervnculo"/>
            <w:noProof/>
          </w:rPr>
          <w:delText>Figura 93. Menú de baja de empleado y respuesta correcta del servidor.</w:delText>
        </w:r>
        <w:r w:rsidDel="001C13CB">
          <w:rPr>
            <w:noProof/>
            <w:webHidden/>
          </w:rPr>
          <w:tab/>
          <w:delText>82</w:delText>
        </w:r>
      </w:del>
    </w:p>
    <w:p w14:paraId="737E9A93" w14:textId="1BD20C45" w:rsidR="008D7A60" w:rsidDel="001C13CB" w:rsidRDefault="008D7A60" w:rsidP="00A5172E">
      <w:pPr>
        <w:pStyle w:val="Texto"/>
        <w:rPr>
          <w:del w:id="1431" w:author="Graván Serrano Eduardo" w:date="2020-09-11T13:19:00Z"/>
          <w:rFonts w:asciiTheme="minorHAnsi" w:eastAsiaTheme="minorEastAsia" w:hAnsiTheme="minorHAnsi" w:cstheme="minorBidi"/>
          <w:noProof/>
        </w:rPr>
      </w:pPr>
      <w:del w:id="1432" w:author="Graván Serrano Eduardo" w:date="2020-09-11T13:19:00Z">
        <w:r w:rsidRPr="00A5172E" w:rsidDel="001C13CB">
          <w:rPr>
            <w:rStyle w:val="Hipervnculo"/>
            <w:noProof/>
          </w:rPr>
          <w:delText>Figura 94. Menú de información de usuario y respuesta de la aplicación.</w:delText>
        </w:r>
        <w:r w:rsidDel="001C13CB">
          <w:rPr>
            <w:noProof/>
            <w:webHidden/>
          </w:rPr>
          <w:tab/>
          <w:delText>83</w:delText>
        </w:r>
      </w:del>
    </w:p>
    <w:p w14:paraId="5AFCF961" w14:textId="38805685" w:rsidR="008D7A60" w:rsidDel="001C13CB" w:rsidRDefault="008D7A60" w:rsidP="00A5172E">
      <w:pPr>
        <w:pStyle w:val="Texto"/>
        <w:rPr>
          <w:del w:id="1433" w:author="Graván Serrano Eduardo" w:date="2020-09-11T13:19:00Z"/>
          <w:rFonts w:asciiTheme="minorHAnsi" w:eastAsiaTheme="minorEastAsia" w:hAnsiTheme="minorHAnsi" w:cstheme="minorBidi"/>
          <w:noProof/>
        </w:rPr>
      </w:pPr>
      <w:del w:id="1434" w:author="Graván Serrano Eduardo" w:date="2020-09-11T13:19:00Z">
        <w:r w:rsidRPr="00A5172E" w:rsidDel="001C13CB">
          <w:rPr>
            <w:rStyle w:val="Hipervnculo"/>
            <w:noProof/>
          </w:rPr>
          <w:delText>Figura 95. Menú de creación de horarios.</w:delText>
        </w:r>
        <w:r w:rsidDel="001C13CB">
          <w:rPr>
            <w:noProof/>
            <w:webHidden/>
          </w:rPr>
          <w:tab/>
          <w:delText>83</w:delText>
        </w:r>
      </w:del>
    </w:p>
    <w:p w14:paraId="35F7E15F" w14:textId="4A85CA95" w:rsidR="008D7A60" w:rsidDel="001C13CB" w:rsidRDefault="008D7A60" w:rsidP="00A5172E">
      <w:pPr>
        <w:pStyle w:val="Texto"/>
        <w:rPr>
          <w:del w:id="1435" w:author="Graván Serrano Eduardo" w:date="2020-09-11T13:19:00Z"/>
          <w:rFonts w:asciiTheme="minorHAnsi" w:eastAsiaTheme="minorEastAsia" w:hAnsiTheme="minorHAnsi" w:cstheme="minorBidi"/>
          <w:noProof/>
        </w:rPr>
      </w:pPr>
      <w:del w:id="1436" w:author="Graván Serrano Eduardo" w:date="2020-09-11T13:19:00Z">
        <w:r w:rsidRPr="00A5172E" w:rsidDel="001C13CB">
          <w:rPr>
            <w:rStyle w:val="Hipervnculo"/>
            <w:noProof/>
          </w:rPr>
          <w:delText>Figura 96. Posibles respuestas del servidor ante la creación de un nuevo horario para un empleado.</w:delText>
        </w:r>
        <w:r w:rsidDel="001C13CB">
          <w:rPr>
            <w:noProof/>
            <w:webHidden/>
          </w:rPr>
          <w:tab/>
          <w:delText>84</w:delText>
        </w:r>
      </w:del>
    </w:p>
    <w:p w14:paraId="018DB8E8" w14:textId="180E2C3A" w:rsidR="008D7A60" w:rsidDel="001C13CB" w:rsidRDefault="008D7A60" w:rsidP="00A5172E">
      <w:pPr>
        <w:pStyle w:val="Texto"/>
        <w:rPr>
          <w:del w:id="1437" w:author="Graván Serrano Eduardo" w:date="2020-09-11T13:19:00Z"/>
          <w:rFonts w:asciiTheme="minorHAnsi" w:eastAsiaTheme="minorEastAsia" w:hAnsiTheme="minorHAnsi" w:cstheme="minorBidi"/>
          <w:noProof/>
        </w:rPr>
      </w:pPr>
      <w:del w:id="1438" w:author="Graván Serrano Eduardo" w:date="2020-09-11T13:19:00Z">
        <w:r w:rsidRPr="00A5172E" w:rsidDel="001C13CB">
          <w:rPr>
            <w:rStyle w:val="Hipervnculo"/>
            <w:noProof/>
          </w:rPr>
          <w:delText>Figura 97. Menú de eliminación de un horario para un empleado.</w:delText>
        </w:r>
        <w:r w:rsidDel="001C13CB">
          <w:rPr>
            <w:noProof/>
            <w:webHidden/>
          </w:rPr>
          <w:tab/>
          <w:delText>84</w:delText>
        </w:r>
      </w:del>
    </w:p>
    <w:p w14:paraId="34FB4305" w14:textId="798C45F4" w:rsidR="008D7A60" w:rsidDel="001C13CB" w:rsidRDefault="008D7A60" w:rsidP="00A5172E">
      <w:pPr>
        <w:pStyle w:val="Texto"/>
        <w:rPr>
          <w:del w:id="1439" w:author="Graván Serrano Eduardo" w:date="2020-09-11T13:19:00Z"/>
          <w:rFonts w:asciiTheme="minorHAnsi" w:eastAsiaTheme="minorEastAsia" w:hAnsiTheme="minorHAnsi" w:cstheme="minorBidi"/>
          <w:noProof/>
        </w:rPr>
      </w:pPr>
      <w:del w:id="1440" w:author="Graván Serrano Eduardo" w:date="2020-09-11T13:19:00Z">
        <w:r w:rsidRPr="00A5172E" w:rsidDel="001C13CB">
          <w:rPr>
            <w:rStyle w:val="Hipervnculo"/>
            <w:noProof/>
          </w:rPr>
          <w:delText>Figura 98. Menú de consulta de información de horarios de empleados.</w:delText>
        </w:r>
        <w:r w:rsidDel="001C13CB">
          <w:rPr>
            <w:noProof/>
            <w:webHidden/>
          </w:rPr>
          <w:tab/>
          <w:delText>85</w:delText>
        </w:r>
      </w:del>
    </w:p>
    <w:p w14:paraId="2646ED23" w14:textId="6848BBC9" w:rsidR="008D7A60" w:rsidDel="001C13CB" w:rsidRDefault="008D7A60" w:rsidP="00A5172E">
      <w:pPr>
        <w:pStyle w:val="Texto"/>
        <w:rPr>
          <w:del w:id="1441" w:author="Graván Serrano Eduardo" w:date="2020-09-11T13:19:00Z"/>
          <w:rFonts w:asciiTheme="minorHAnsi" w:eastAsiaTheme="minorEastAsia" w:hAnsiTheme="minorHAnsi" w:cstheme="minorBidi"/>
          <w:noProof/>
        </w:rPr>
      </w:pPr>
      <w:del w:id="1442" w:author="Graván Serrano Eduardo" w:date="2020-09-11T13:19:00Z">
        <w:r w:rsidRPr="00A5172E" w:rsidDel="001C13CB">
          <w:rPr>
            <w:rStyle w:val="Hipervnculo"/>
            <w:noProof/>
          </w:rPr>
          <w:delText>Figura 99. Menú de comprobación de asistencia de un empleado.</w:delText>
        </w:r>
        <w:r w:rsidDel="001C13CB">
          <w:rPr>
            <w:noProof/>
            <w:webHidden/>
          </w:rPr>
          <w:tab/>
          <w:delText>86</w:delText>
        </w:r>
      </w:del>
    </w:p>
    <w:p w14:paraId="0A042049" w14:textId="56C45494" w:rsidR="008D7A60" w:rsidDel="001C13CB" w:rsidRDefault="008D7A60" w:rsidP="00A5172E">
      <w:pPr>
        <w:pStyle w:val="Texto"/>
        <w:rPr>
          <w:del w:id="1443" w:author="Graván Serrano Eduardo" w:date="2020-09-11T13:19:00Z"/>
          <w:rFonts w:asciiTheme="minorHAnsi" w:eastAsiaTheme="minorEastAsia" w:hAnsiTheme="minorHAnsi" w:cstheme="minorBidi"/>
          <w:noProof/>
        </w:rPr>
      </w:pPr>
      <w:del w:id="1444" w:author="Graván Serrano Eduardo" w:date="2020-09-11T13:19:00Z">
        <w:r w:rsidRPr="00A5172E" w:rsidDel="001C13CB">
          <w:rPr>
            <w:rStyle w:val="Hipervnculo"/>
            <w:noProof/>
          </w:rPr>
          <w:delText>Figura 100. Menú de análisis de horas trabajas por un empleado.</w:delText>
        </w:r>
        <w:r w:rsidDel="001C13CB">
          <w:rPr>
            <w:noProof/>
            <w:webHidden/>
          </w:rPr>
          <w:tab/>
          <w:delText>87</w:delText>
        </w:r>
      </w:del>
    </w:p>
    <w:p w14:paraId="5B575411" w14:textId="1FC6176E" w:rsidR="008D7A60" w:rsidDel="001C13CB" w:rsidRDefault="008D7A60" w:rsidP="00A5172E">
      <w:pPr>
        <w:pStyle w:val="Texto"/>
        <w:rPr>
          <w:del w:id="1445" w:author="Graván Serrano Eduardo" w:date="2020-09-11T13:19:00Z"/>
          <w:rFonts w:asciiTheme="minorHAnsi" w:eastAsiaTheme="minorEastAsia" w:hAnsiTheme="minorHAnsi" w:cstheme="minorBidi"/>
          <w:noProof/>
        </w:rPr>
      </w:pPr>
      <w:del w:id="1446" w:author="Graván Serrano Eduardo" w:date="2020-09-11T13:19:00Z">
        <w:r w:rsidRPr="00A5172E" w:rsidDel="001C13CB">
          <w:rPr>
            <w:rStyle w:val="Hipervnculo"/>
            <w:noProof/>
          </w:rPr>
          <w:delText>Figura 101. Posibles respuestas después de rellenar el formulario de análisis de horas de empleados.</w:delText>
        </w:r>
        <w:r w:rsidDel="001C13CB">
          <w:rPr>
            <w:noProof/>
            <w:webHidden/>
          </w:rPr>
          <w:tab/>
          <w:delText>87</w:delText>
        </w:r>
      </w:del>
    </w:p>
    <w:p w14:paraId="4040F392" w14:textId="0269CDE0" w:rsidR="008D7A60" w:rsidDel="001C13CB" w:rsidRDefault="008D7A60" w:rsidP="00A5172E">
      <w:pPr>
        <w:pStyle w:val="Texto"/>
        <w:rPr>
          <w:del w:id="1447" w:author="Graván Serrano Eduardo" w:date="2020-09-11T13:19:00Z"/>
          <w:rFonts w:asciiTheme="minorHAnsi" w:eastAsiaTheme="minorEastAsia" w:hAnsiTheme="minorHAnsi" w:cstheme="minorBidi"/>
          <w:noProof/>
        </w:rPr>
      </w:pPr>
      <w:del w:id="1448" w:author="Graván Serrano Eduardo" w:date="2020-09-11T13:19:00Z">
        <w:r w:rsidRPr="00A5172E" w:rsidDel="001C13CB">
          <w:rPr>
            <w:rStyle w:val="Hipervnculo"/>
            <w:noProof/>
          </w:rPr>
          <w:delText>Figura 102. Respuesta de la consulta de horas trabajadas de un empleado en un mes con faltas.</w:delText>
        </w:r>
        <w:r w:rsidDel="001C13CB">
          <w:rPr>
            <w:noProof/>
            <w:webHidden/>
          </w:rPr>
          <w:tab/>
          <w:delText>88</w:delText>
        </w:r>
      </w:del>
    </w:p>
    <w:p w14:paraId="16CCECAD" w14:textId="6AD0FD35" w:rsidR="008D7A60" w:rsidDel="001C13CB" w:rsidRDefault="008D7A60" w:rsidP="00A5172E">
      <w:pPr>
        <w:pStyle w:val="Texto"/>
        <w:rPr>
          <w:del w:id="1449" w:author="Graván Serrano Eduardo" w:date="2020-09-11T13:19:00Z"/>
          <w:rFonts w:asciiTheme="minorHAnsi" w:eastAsiaTheme="minorEastAsia" w:hAnsiTheme="minorHAnsi" w:cstheme="minorBidi"/>
          <w:noProof/>
        </w:rPr>
      </w:pPr>
      <w:del w:id="1450" w:author="Graván Serrano Eduardo" w:date="2020-09-11T13:19:00Z">
        <w:r w:rsidRPr="00A5172E" w:rsidDel="001C13CB">
          <w:rPr>
            <w:rStyle w:val="Hipervnculo"/>
            <w:noProof/>
          </w:rPr>
          <w:delText>Figura 103. Respuesta de la consulta de horas trabajadas de un empleado en un mes con horas extra.</w:delText>
        </w:r>
        <w:r w:rsidDel="001C13CB">
          <w:rPr>
            <w:noProof/>
            <w:webHidden/>
          </w:rPr>
          <w:tab/>
          <w:delText>88</w:delText>
        </w:r>
      </w:del>
    </w:p>
    <w:p w14:paraId="5ADEBDBE" w14:textId="6E8ED37C" w:rsidR="008D7A60" w:rsidDel="001C13CB" w:rsidRDefault="008D7A60" w:rsidP="00A5172E">
      <w:pPr>
        <w:pStyle w:val="Texto"/>
        <w:rPr>
          <w:del w:id="1451" w:author="Graván Serrano Eduardo" w:date="2020-09-11T13:19:00Z"/>
          <w:noProof/>
        </w:rPr>
      </w:pPr>
    </w:p>
    <w:p w14:paraId="35DBD99F" w14:textId="4DE878C1" w:rsidR="00FD56CE" w:rsidDel="001C13CB" w:rsidRDefault="00FD56CE" w:rsidP="00A5172E">
      <w:pPr>
        <w:pStyle w:val="Texto"/>
        <w:rPr>
          <w:del w:id="1452" w:author="Graván Serrano Eduardo" w:date="2020-09-11T13:19:00Z"/>
          <w:rFonts w:asciiTheme="minorHAnsi" w:eastAsiaTheme="minorEastAsia" w:hAnsiTheme="minorHAnsi" w:cstheme="minorBidi"/>
          <w:noProof/>
          <w:lang w:val="en-GB"/>
        </w:rPr>
      </w:pPr>
      <w:del w:id="1453" w:author="Graván Serrano Eduardo" w:date="2020-09-11T13:19:00Z">
        <w:r w:rsidRPr="008D7A60" w:rsidDel="001C13CB">
          <w:rPr>
            <w:rStyle w:val="Hipervnculo"/>
            <w:noProof/>
          </w:rPr>
          <w:delText>Figura 1. Usuarios de Smartphone en España vs Internautas - Ditrendia.</w:delText>
        </w:r>
        <w:r w:rsidDel="001C13CB">
          <w:rPr>
            <w:noProof/>
            <w:webHidden/>
          </w:rPr>
          <w:tab/>
          <w:delText>13</w:delText>
        </w:r>
      </w:del>
    </w:p>
    <w:p w14:paraId="4E3873FD" w14:textId="283E4CB1" w:rsidR="00FD56CE" w:rsidDel="001C13CB" w:rsidRDefault="00FD56CE" w:rsidP="00A5172E">
      <w:pPr>
        <w:pStyle w:val="Texto"/>
        <w:rPr>
          <w:del w:id="1454" w:author="Graván Serrano Eduardo" w:date="2020-09-11T13:19:00Z"/>
          <w:rFonts w:asciiTheme="minorHAnsi" w:eastAsiaTheme="minorEastAsia" w:hAnsiTheme="minorHAnsi" w:cstheme="minorBidi"/>
          <w:noProof/>
          <w:lang w:val="en-GB"/>
        </w:rPr>
      </w:pPr>
      <w:del w:id="1455" w:author="Graván Serrano Eduardo" w:date="2020-09-11T13:19:00Z">
        <w:r w:rsidRPr="008D7A60" w:rsidDel="001C13CB">
          <w:rPr>
            <w:rStyle w:val="Hipervnculo"/>
            <w:noProof/>
          </w:rPr>
          <w:delText>Figura 2. Sistema físico de identificación Odoo.</w:delText>
        </w:r>
        <w:r w:rsidDel="001C13CB">
          <w:rPr>
            <w:noProof/>
            <w:webHidden/>
          </w:rPr>
          <w:tab/>
          <w:delText>17</w:delText>
        </w:r>
      </w:del>
    </w:p>
    <w:p w14:paraId="66C698D5" w14:textId="5AF5F72E" w:rsidR="00FD56CE" w:rsidDel="001C13CB" w:rsidRDefault="00FD56CE" w:rsidP="00A5172E">
      <w:pPr>
        <w:pStyle w:val="Texto"/>
        <w:rPr>
          <w:del w:id="1456" w:author="Graván Serrano Eduardo" w:date="2020-09-11T13:19:00Z"/>
          <w:rFonts w:asciiTheme="minorHAnsi" w:eastAsiaTheme="minorEastAsia" w:hAnsiTheme="minorHAnsi" w:cstheme="minorBidi"/>
          <w:noProof/>
          <w:lang w:val="en-GB"/>
        </w:rPr>
      </w:pPr>
      <w:del w:id="1457" w:author="Graván Serrano Eduardo" w:date="2020-09-11T13:19:00Z">
        <w:r w:rsidRPr="008D7A60" w:rsidDel="001C13CB">
          <w:rPr>
            <w:rStyle w:val="Hipervnculo"/>
            <w:noProof/>
          </w:rPr>
          <w:delText>Figura 3. Interfaz de la aplicación de Android de Cloud TnA.</w:delText>
        </w:r>
        <w:r w:rsidDel="001C13CB">
          <w:rPr>
            <w:noProof/>
            <w:webHidden/>
          </w:rPr>
          <w:tab/>
          <w:delText>17</w:delText>
        </w:r>
      </w:del>
    </w:p>
    <w:p w14:paraId="6BE2211B" w14:textId="16EA1212" w:rsidR="00FD56CE" w:rsidDel="001C13CB" w:rsidRDefault="00FD56CE" w:rsidP="00A5172E">
      <w:pPr>
        <w:pStyle w:val="Texto"/>
        <w:rPr>
          <w:del w:id="1458" w:author="Graván Serrano Eduardo" w:date="2020-09-11T13:19:00Z"/>
          <w:rFonts w:asciiTheme="minorHAnsi" w:eastAsiaTheme="minorEastAsia" w:hAnsiTheme="minorHAnsi" w:cstheme="minorBidi"/>
          <w:noProof/>
          <w:lang w:val="en-GB"/>
        </w:rPr>
      </w:pPr>
      <w:del w:id="1459" w:author="Graván Serrano Eduardo" w:date="2020-09-11T13:19:00Z">
        <w:r w:rsidRPr="008D7A60" w:rsidDel="001C13CB">
          <w:rPr>
            <w:rStyle w:val="Hipervnculo"/>
            <w:noProof/>
          </w:rPr>
          <w:delText>Figura 4. Logo de NFC.</w:delText>
        </w:r>
        <w:r w:rsidDel="001C13CB">
          <w:rPr>
            <w:noProof/>
            <w:webHidden/>
          </w:rPr>
          <w:tab/>
          <w:delText>18</w:delText>
        </w:r>
      </w:del>
    </w:p>
    <w:p w14:paraId="5D1D0111" w14:textId="67DEC566" w:rsidR="00FD56CE" w:rsidDel="001C13CB" w:rsidRDefault="00FD56CE" w:rsidP="00A5172E">
      <w:pPr>
        <w:pStyle w:val="Texto"/>
        <w:rPr>
          <w:del w:id="1460" w:author="Graván Serrano Eduardo" w:date="2020-09-11T13:19:00Z"/>
          <w:rFonts w:asciiTheme="minorHAnsi" w:eastAsiaTheme="minorEastAsia" w:hAnsiTheme="minorHAnsi" w:cstheme="minorBidi"/>
          <w:noProof/>
          <w:lang w:val="en-GB"/>
        </w:rPr>
      </w:pPr>
      <w:del w:id="1461" w:author="Graván Serrano Eduardo" w:date="2020-09-11T13:19:00Z">
        <w:r w:rsidRPr="008D7A60" w:rsidDel="001C13CB">
          <w:rPr>
            <w:rStyle w:val="Hipervnculo"/>
            <w:noProof/>
          </w:rPr>
          <w:delText>Figura 5. Etiqueta NFC.</w:delText>
        </w:r>
        <w:r w:rsidDel="001C13CB">
          <w:rPr>
            <w:noProof/>
            <w:webHidden/>
          </w:rPr>
          <w:tab/>
          <w:delText>19</w:delText>
        </w:r>
      </w:del>
    </w:p>
    <w:p w14:paraId="3CBED78C" w14:textId="77DBB066" w:rsidR="00FD56CE" w:rsidDel="001C13CB" w:rsidRDefault="00FD56CE" w:rsidP="00A5172E">
      <w:pPr>
        <w:pStyle w:val="Texto"/>
        <w:rPr>
          <w:del w:id="1462" w:author="Graván Serrano Eduardo" w:date="2020-09-11T13:19:00Z"/>
          <w:rFonts w:asciiTheme="minorHAnsi" w:eastAsiaTheme="minorEastAsia" w:hAnsiTheme="minorHAnsi" w:cstheme="minorBidi"/>
          <w:noProof/>
          <w:lang w:val="en-GB"/>
        </w:rPr>
      </w:pPr>
      <w:del w:id="1463" w:author="Graván Serrano Eduardo" w:date="2020-09-11T13:19:00Z">
        <w:r w:rsidRPr="008D7A60" w:rsidDel="001C13CB">
          <w:rPr>
            <w:rStyle w:val="Hipervnculo"/>
            <w:noProof/>
          </w:rPr>
          <w:delText>Figura 6. Ventas de dispositivos móviles con soporte para NFC.</w:delText>
        </w:r>
        <w:r w:rsidDel="001C13CB">
          <w:rPr>
            <w:noProof/>
            <w:webHidden/>
          </w:rPr>
          <w:tab/>
          <w:delText>19</w:delText>
        </w:r>
      </w:del>
    </w:p>
    <w:p w14:paraId="005FDEB2" w14:textId="433370FB" w:rsidR="00FD56CE" w:rsidDel="001C13CB" w:rsidRDefault="00FD56CE" w:rsidP="00A5172E">
      <w:pPr>
        <w:pStyle w:val="Texto"/>
        <w:rPr>
          <w:del w:id="1464" w:author="Graván Serrano Eduardo" w:date="2020-09-11T13:19:00Z"/>
          <w:rFonts w:asciiTheme="minorHAnsi" w:eastAsiaTheme="minorEastAsia" w:hAnsiTheme="minorHAnsi" w:cstheme="minorBidi"/>
          <w:noProof/>
          <w:lang w:val="en-GB"/>
        </w:rPr>
      </w:pPr>
      <w:del w:id="1465" w:author="Graván Serrano Eduardo" w:date="2020-09-11T13:19:00Z">
        <w:r w:rsidRPr="008D7A60" w:rsidDel="001C13CB">
          <w:rPr>
            <w:rStyle w:val="Hipervnculo"/>
            <w:noProof/>
          </w:rPr>
          <w:delText>Figura 7. Estructura de un mensaje NDEF.</w:delText>
        </w:r>
        <w:r w:rsidDel="001C13CB">
          <w:rPr>
            <w:noProof/>
            <w:webHidden/>
          </w:rPr>
          <w:tab/>
          <w:delText>20</w:delText>
        </w:r>
      </w:del>
    </w:p>
    <w:p w14:paraId="78EEF50E" w14:textId="78EFFAD8" w:rsidR="00FD56CE" w:rsidDel="001C13CB" w:rsidRDefault="00FD56CE" w:rsidP="00A5172E">
      <w:pPr>
        <w:pStyle w:val="Texto"/>
        <w:rPr>
          <w:del w:id="1466" w:author="Graván Serrano Eduardo" w:date="2020-09-11T13:19:00Z"/>
          <w:rFonts w:asciiTheme="minorHAnsi" w:eastAsiaTheme="minorEastAsia" w:hAnsiTheme="minorHAnsi" w:cstheme="minorBidi"/>
          <w:noProof/>
          <w:lang w:val="en-GB"/>
        </w:rPr>
      </w:pPr>
      <w:del w:id="1467" w:author="Graván Serrano Eduardo" w:date="2020-09-11T13:19:00Z">
        <w:r w:rsidRPr="008D7A60" w:rsidDel="001C13CB">
          <w:rPr>
            <w:rStyle w:val="Hipervnculo"/>
            <w:noProof/>
          </w:rPr>
          <w:delText>Figura 8. Logo de Android.</w:delText>
        </w:r>
        <w:r w:rsidDel="001C13CB">
          <w:rPr>
            <w:noProof/>
            <w:webHidden/>
          </w:rPr>
          <w:tab/>
          <w:delText>23</w:delText>
        </w:r>
      </w:del>
    </w:p>
    <w:p w14:paraId="023C023E" w14:textId="738712BA" w:rsidR="00FD56CE" w:rsidDel="001C13CB" w:rsidRDefault="00FD56CE" w:rsidP="00A5172E">
      <w:pPr>
        <w:pStyle w:val="Texto"/>
        <w:rPr>
          <w:del w:id="1468" w:author="Graván Serrano Eduardo" w:date="2020-09-11T13:19:00Z"/>
          <w:rFonts w:asciiTheme="minorHAnsi" w:eastAsiaTheme="minorEastAsia" w:hAnsiTheme="minorHAnsi" w:cstheme="minorBidi"/>
          <w:noProof/>
          <w:lang w:val="en-GB"/>
        </w:rPr>
      </w:pPr>
      <w:del w:id="1469" w:author="Graván Serrano Eduardo" w:date="2020-09-11T13:19:00Z">
        <w:r w:rsidRPr="008D7A60" w:rsidDel="001C13CB">
          <w:rPr>
            <w:rStyle w:val="Hipervnculo"/>
            <w:noProof/>
          </w:rPr>
          <w:delText>Figura 9. Arquitectura del sistema Android.</w:delText>
        </w:r>
        <w:r w:rsidDel="001C13CB">
          <w:rPr>
            <w:noProof/>
            <w:webHidden/>
          </w:rPr>
          <w:tab/>
          <w:delText>24</w:delText>
        </w:r>
      </w:del>
    </w:p>
    <w:p w14:paraId="532EB274" w14:textId="4E87AEE9" w:rsidR="00FD56CE" w:rsidDel="001C13CB" w:rsidRDefault="00FD56CE" w:rsidP="00A5172E">
      <w:pPr>
        <w:pStyle w:val="Texto"/>
        <w:rPr>
          <w:del w:id="1470" w:author="Graván Serrano Eduardo" w:date="2020-09-11T13:19:00Z"/>
          <w:rFonts w:asciiTheme="minorHAnsi" w:eastAsiaTheme="minorEastAsia" w:hAnsiTheme="minorHAnsi" w:cstheme="minorBidi"/>
          <w:noProof/>
          <w:lang w:val="en-GB"/>
        </w:rPr>
      </w:pPr>
      <w:del w:id="1471" w:author="Graván Serrano Eduardo" w:date="2020-09-11T13:19:00Z">
        <w:r w:rsidRPr="008D7A60" w:rsidDel="001C13CB">
          <w:rPr>
            <w:rStyle w:val="Hipervnculo"/>
            <w:noProof/>
          </w:rPr>
          <w:delText>Figura 10. Ciclo de vida de una actividad Android.</w:delText>
        </w:r>
        <w:r w:rsidDel="001C13CB">
          <w:rPr>
            <w:noProof/>
            <w:webHidden/>
          </w:rPr>
          <w:tab/>
          <w:delText>25</w:delText>
        </w:r>
      </w:del>
    </w:p>
    <w:p w14:paraId="4180F33F" w14:textId="598DF514" w:rsidR="00FD56CE" w:rsidDel="001C13CB" w:rsidRDefault="00FD56CE" w:rsidP="00A5172E">
      <w:pPr>
        <w:pStyle w:val="Texto"/>
        <w:rPr>
          <w:del w:id="1472" w:author="Graván Serrano Eduardo" w:date="2020-09-11T13:19:00Z"/>
          <w:rFonts w:asciiTheme="minorHAnsi" w:eastAsiaTheme="minorEastAsia" w:hAnsiTheme="minorHAnsi" w:cstheme="minorBidi"/>
          <w:noProof/>
          <w:lang w:val="en-GB"/>
        </w:rPr>
      </w:pPr>
      <w:del w:id="1473" w:author="Graván Serrano Eduardo" w:date="2020-09-11T13:19:00Z">
        <w:r w:rsidRPr="008D7A60" w:rsidDel="001C13CB">
          <w:rPr>
            <w:rStyle w:val="Hipervnculo"/>
            <w:noProof/>
          </w:rPr>
          <w:delText>Figura 11. Ciclo de vida de un servicio Android.</w:delText>
        </w:r>
        <w:r w:rsidDel="001C13CB">
          <w:rPr>
            <w:noProof/>
            <w:webHidden/>
          </w:rPr>
          <w:tab/>
          <w:delText>25</w:delText>
        </w:r>
      </w:del>
    </w:p>
    <w:p w14:paraId="0B007FF9" w14:textId="4C869242" w:rsidR="00FD56CE" w:rsidDel="001C13CB" w:rsidRDefault="00FD56CE" w:rsidP="00A5172E">
      <w:pPr>
        <w:pStyle w:val="Texto"/>
        <w:rPr>
          <w:del w:id="1474" w:author="Graván Serrano Eduardo" w:date="2020-09-11T13:19:00Z"/>
          <w:rFonts w:asciiTheme="minorHAnsi" w:eastAsiaTheme="minorEastAsia" w:hAnsiTheme="minorHAnsi" w:cstheme="minorBidi"/>
          <w:noProof/>
          <w:lang w:val="en-GB"/>
        </w:rPr>
      </w:pPr>
      <w:del w:id="1475" w:author="Graván Serrano Eduardo" w:date="2020-09-11T13:19:00Z">
        <w:r w:rsidRPr="008D7A60" w:rsidDel="001C13CB">
          <w:rPr>
            <w:rStyle w:val="Hipervnculo"/>
            <w:noProof/>
          </w:rPr>
          <w:delText>Figura 12. Esquema de funcionamiento de Android Beam.</w:delText>
        </w:r>
        <w:r w:rsidDel="001C13CB">
          <w:rPr>
            <w:noProof/>
            <w:webHidden/>
          </w:rPr>
          <w:tab/>
          <w:delText>27</w:delText>
        </w:r>
      </w:del>
    </w:p>
    <w:p w14:paraId="2D3A1CE5" w14:textId="54D2BBB7" w:rsidR="00FD56CE" w:rsidDel="001C13CB" w:rsidRDefault="00FD56CE" w:rsidP="00A5172E">
      <w:pPr>
        <w:pStyle w:val="Texto"/>
        <w:rPr>
          <w:del w:id="1476" w:author="Graván Serrano Eduardo" w:date="2020-09-11T13:19:00Z"/>
          <w:rFonts w:asciiTheme="minorHAnsi" w:eastAsiaTheme="minorEastAsia" w:hAnsiTheme="minorHAnsi" w:cstheme="minorBidi"/>
          <w:noProof/>
          <w:lang w:val="en-GB"/>
        </w:rPr>
      </w:pPr>
      <w:del w:id="1477" w:author="Graván Serrano Eduardo" w:date="2020-09-11T13:19:00Z">
        <w:r w:rsidRPr="008D7A60" w:rsidDel="001C13CB">
          <w:rPr>
            <w:rStyle w:val="Hipervnculo"/>
            <w:noProof/>
          </w:rPr>
          <w:delText>Figura 13. Emulación de etiquetas NFC en Android.</w:delText>
        </w:r>
        <w:r w:rsidDel="001C13CB">
          <w:rPr>
            <w:noProof/>
            <w:webHidden/>
          </w:rPr>
          <w:tab/>
          <w:delText>27</w:delText>
        </w:r>
      </w:del>
    </w:p>
    <w:p w14:paraId="297341D4" w14:textId="07D7CE18" w:rsidR="00FD56CE" w:rsidDel="001C13CB" w:rsidRDefault="00FD56CE" w:rsidP="00A5172E">
      <w:pPr>
        <w:pStyle w:val="Texto"/>
        <w:rPr>
          <w:del w:id="1478" w:author="Graván Serrano Eduardo" w:date="2020-09-11T13:19:00Z"/>
          <w:rFonts w:asciiTheme="minorHAnsi" w:eastAsiaTheme="minorEastAsia" w:hAnsiTheme="minorHAnsi" w:cstheme="minorBidi"/>
          <w:noProof/>
          <w:lang w:val="en-GB"/>
        </w:rPr>
      </w:pPr>
      <w:del w:id="1479" w:author="Graván Serrano Eduardo" w:date="2020-09-11T13:19:00Z">
        <w:r w:rsidRPr="008D7A60" w:rsidDel="001C13CB">
          <w:rPr>
            <w:rStyle w:val="Hipervnculo"/>
            <w:noProof/>
          </w:rPr>
          <w:delText>Figura 14. Funcionamiento de Tag Dispatch System.</w:delText>
        </w:r>
        <w:r w:rsidDel="001C13CB">
          <w:rPr>
            <w:noProof/>
            <w:webHidden/>
          </w:rPr>
          <w:tab/>
          <w:delText>28</w:delText>
        </w:r>
      </w:del>
    </w:p>
    <w:p w14:paraId="45B1242D" w14:textId="2E3ED73A" w:rsidR="00FD56CE" w:rsidDel="001C13CB" w:rsidRDefault="00FD56CE" w:rsidP="00A5172E">
      <w:pPr>
        <w:pStyle w:val="Texto"/>
        <w:rPr>
          <w:del w:id="1480" w:author="Graván Serrano Eduardo" w:date="2020-09-11T13:19:00Z"/>
          <w:rFonts w:asciiTheme="minorHAnsi" w:eastAsiaTheme="minorEastAsia" w:hAnsiTheme="minorHAnsi" w:cstheme="minorBidi"/>
          <w:noProof/>
          <w:lang w:val="en-GB"/>
        </w:rPr>
      </w:pPr>
      <w:del w:id="1481" w:author="Graván Serrano Eduardo" w:date="2020-09-11T13:19:00Z">
        <w:r w:rsidRPr="008D7A60" w:rsidDel="001C13CB">
          <w:rPr>
            <w:rStyle w:val="Hipervnculo"/>
            <w:noProof/>
          </w:rPr>
          <w:delText>Figura 15. Visión general del sistema.</w:delText>
        </w:r>
        <w:r w:rsidDel="001C13CB">
          <w:rPr>
            <w:noProof/>
            <w:webHidden/>
          </w:rPr>
          <w:tab/>
          <w:delText>30</w:delText>
        </w:r>
      </w:del>
    </w:p>
    <w:p w14:paraId="37C5BB19" w14:textId="25BFBB1B" w:rsidR="00FD56CE" w:rsidDel="001C13CB" w:rsidRDefault="00FD56CE" w:rsidP="00A5172E">
      <w:pPr>
        <w:pStyle w:val="Texto"/>
        <w:rPr>
          <w:del w:id="1482" w:author="Graván Serrano Eduardo" w:date="2020-09-11T13:19:00Z"/>
          <w:rFonts w:asciiTheme="minorHAnsi" w:eastAsiaTheme="minorEastAsia" w:hAnsiTheme="minorHAnsi" w:cstheme="minorBidi"/>
          <w:noProof/>
          <w:lang w:val="en-GB"/>
        </w:rPr>
      </w:pPr>
      <w:del w:id="1483" w:author="Graván Serrano Eduardo" w:date="2020-09-11T13:19:00Z">
        <w:r w:rsidRPr="008D7A60" w:rsidDel="001C13CB">
          <w:rPr>
            <w:rStyle w:val="Hipervnculo"/>
            <w:noProof/>
          </w:rPr>
          <w:delText>Figura 16. Modelo de datos.</w:delText>
        </w:r>
        <w:r w:rsidDel="001C13CB">
          <w:rPr>
            <w:noProof/>
            <w:webHidden/>
          </w:rPr>
          <w:tab/>
          <w:delText>31</w:delText>
        </w:r>
      </w:del>
    </w:p>
    <w:p w14:paraId="37A78560" w14:textId="5E6BFEA3" w:rsidR="00FD56CE" w:rsidDel="001C13CB" w:rsidRDefault="00FD56CE" w:rsidP="00A5172E">
      <w:pPr>
        <w:pStyle w:val="Texto"/>
        <w:rPr>
          <w:del w:id="1484" w:author="Graván Serrano Eduardo" w:date="2020-09-11T13:19:00Z"/>
          <w:rFonts w:asciiTheme="minorHAnsi" w:eastAsiaTheme="minorEastAsia" w:hAnsiTheme="minorHAnsi" w:cstheme="minorBidi"/>
          <w:noProof/>
          <w:lang w:val="en-GB"/>
        </w:rPr>
      </w:pPr>
      <w:del w:id="1485" w:author="Graván Serrano Eduardo" w:date="2020-09-11T13:19:00Z">
        <w:r w:rsidRPr="008D7A60" w:rsidDel="001C13CB">
          <w:rPr>
            <w:rStyle w:val="Hipervnculo"/>
            <w:noProof/>
          </w:rPr>
          <w:delText>Figura 17. Logo de SQLite.</w:delText>
        </w:r>
        <w:r w:rsidDel="001C13CB">
          <w:rPr>
            <w:noProof/>
            <w:webHidden/>
          </w:rPr>
          <w:tab/>
          <w:delText>31</w:delText>
        </w:r>
      </w:del>
    </w:p>
    <w:p w14:paraId="30B47ECE" w14:textId="41D88119" w:rsidR="00FD56CE" w:rsidDel="001C13CB" w:rsidRDefault="00FD56CE" w:rsidP="00A5172E">
      <w:pPr>
        <w:pStyle w:val="Texto"/>
        <w:rPr>
          <w:del w:id="1486" w:author="Graván Serrano Eduardo" w:date="2020-09-11T13:19:00Z"/>
          <w:rFonts w:asciiTheme="minorHAnsi" w:eastAsiaTheme="minorEastAsia" w:hAnsiTheme="minorHAnsi" w:cstheme="minorBidi"/>
          <w:noProof/>
          <w:lang w:val="en-GB"/>
        </w:rPr>
      </w:pPr>
      <w:del w:id="1487" w:author="Graván Serrano Eduardo" w:date="2020-09-11T13:19:00Z">
        <w:r w:rsidRPr="008D7A60" w:rsidDel="001C13CB">
          <w:rPr>
            <w:rStyle w:val="Hipervnculo"/>
            <w:noProof/>
          </w:rPr>
          <w:delText>Figura 10. Logos de Python3 y el framework Flask.</w:delText>
        </w:r>
        <w:r w:rsidDel="001C13CB">
          <w:rPr>
            <w:noProof/>
            <w:webHidden/>
          </w:rPr>
          <w:tab/>
          <w:delText>33</w:delText>
        </w:r>
      </w:del>
    </w:p>
    <w:p w14:paraId="177170E4" w14:textId="12D803EC" w:rsidR="00FD56CE" w:rsidDel="001C13CB" w:rsidRDefault="00FD56CE" w:rsidP="00A5172E">
      <w:pPr>
        <w:pStyle w:val="Texto"/>
        <w:rPr>
          <w:del w:id="1488" w:author="Graván Serrano Eduardo" w:date="2020-09-11T13:19:00Z"/>
          <w:rFonts w:asciiTheme="minorHAnsi" w:eastAsiaTheme="minorEastAsia" w:hAnsiTheme="minorHAnsi" w:cstheme="minorBidi"/>
          <w:noProof/>
          <w:lang w:val="en-GB"/>
        </w:rPr>
      </w:pPr>
      <w:del w:id="1489" w:author="Graván Serrano Eduardo" w:date="2020-09-11T13:19:00Z">
        <w:r w:rsidRPr="008D7A60" w:rsidDel="001C13CB">
          <w:rPr>
            <w:rStyle w:val="Hipervnculo"/>
            <w:noProof/>
          </w:rPr>
          <w:delText>Figura 11. Visión general de la GUI de Swagger.</w:delText>
        </w:r>
        <w:r w:rsidDel="001C13CB">
          <w:rPr>
            <w:noProof/>
            <w:webHidden/>
          </w:rPr>
          <w:tab/>
          <w:delText>38</w:delText>
        </w:r>
      </w:del>
    </w:p>
    <w:p w14:paraId="76049C50" w14:textId="1910C0D8" w:rsidR="00FD56CE" w:rsidDel="001C13CB" w:rsidRDefault="00FD56CE" w:rsidP="00A5172E">
      <w:pPr>
        <w:pStyle w:val="Texto"/>
        <w:rPr>
          <w:del w:id="1490" w:author="Graván Serrano Eduardo" w:date="2020-09-11T13:19:00Z"/>
          <w:rFonts w:asciiTheme="minorHAnsi" w:eastAsiaTheme="minorEastAsia" w:hAnsiTheme="minorHAnsi" w:cstheme="minorBidi"/>
          <w:noProof/>
          <w:lang w:val="en-GB"/>
        </w:rPr>
      </w:pPr>
      <w:del w:id="1491" w:author="Graván Serrano Eduardo" w:date="2020-09-11T13:19:00Z">
        <w:r w:rsidRPr="008D7A60" w:rsidDel="001C13CB">
          <w:rPr>
            <w:rStyle w:val="Hipervnculo"/>
            <w:noProof/>
          </w:rPr>
          <w:delText>Figura 12. Ejemplo de llamadas a la API con la GUI de Swagger.</w:delText>
        </w:r>
        <w:r w:rsidDel="001C13CB">
          <w:rPr>
            <w:noProof/>
            <w:webHidden/>
          </w:rPr>
          <w:tab/>
          <w:delText>38</w:delText>
        </w:r>
      </w:del>
    </w:p>
    <w:p w14:paraId="29ED9FD3" w14:textId="63782AFD" w:rsidR="00FD56CE" w:rsidDel="001C13CB" w:rsidRDefault="00FD56CE" w:rsidP="00A5172E">
      <w:pPr>
        <w:pStyle w:val="Texto"/>
        <w:rPr>
          <w:del w:id="1492" w:author="Graván Serrano Eduardo" w:date="2020-09-11T13:19:00Z"/>
          <w:rFonts w:asciiTheme="minorHAnsi" w:eastAsiaTheme="minorEastAsia" w:hAnsiTheme="minorHAnsi" w:cstheme="minorBidi"/>
          <w:noProof/>
          <w:lang w:val="en-GB"/>
        </w:rPr>
      </w:pPr>
      <w:del w:id="1493" w:author="Graván Serrano Eduardo" w:date="2020-09-11T13:19:00Z">
        <w:r w:rsidRPr="008D7A60" w:rsidDel="001C13CB">
          <w:rPr>
            <w:rStyle w:val="Hipervnculo"/>
            <w:noProof/>
          </w:rPr>
          <w:delText>Figura 13. Ejemplo de llamada con la GUI de Swagger.</w:delText>
        </w:r>
        <w:r w:rsidDel="001C13CB">
          <w:rPr>
            <w:noProof/>
            <w:webHidden/>
          </w:rPr>
          <w:tab/>
          <w:delText>39</w:delText>
        </w:r>
      </w:del>
    </w:p>
    <w:p w14:paraId="1C1937BF" w14:textId="306B0D20" w:rsidR="00FD56CE" w:rsidDel="001C13CB" w:rsidRDefault="00FD56CE" w:rsidP="00A5172E">
      <w:pPr>
        <w:pStyle w:val="Texto"/>
        <w:rPr>
          <w:del w:id="1494" w:author="Graván Serrano Eduardo" w:date="2020-09-11T13:19:00Z"/>
          <w:rFonts w:asciiTheme="minorHAnsi" w:eastAsiaTheme="minorEastAsia" w:hAnsiTheme="minorHAnsi" w:cstheme="minorBidi"/>
          <w:noProof/>
          <w:lang w:val="en-GB"/>
        </w:rPr>
      </w:pPr>
      <w:del w:id="1495" w:author="Graván Serrano Eduardo" w:date="2020-09-11T13:19:00Z">
        <w:r w:rsidRPr="008D7A60" w:rsidDel="001C13CB">
          <w:rPr>
            <w:rStyle w:val="Hipervnculo"/>
            <w:noProof/>
          </w:rPr>
          <w:delText>Figura 14. Ejemplo de respuesta con la GUI de Swagger.</w:delText>
        </w:r>
        <w:r w:rsidDel="001C13CB">
          <w:rPr>
            <w:noProof/>
            <w:webHidden/>
          </w:rPr>
          <w:tab/>
          <w:delText>39</w:delText>
        </w:r>
      </w:del>
    </w:p>
    <w:p w14:paraId="0E7C68EA" w14:textId="65FD9CF0" w:rsidR="00FD56CE" w:rsidDel="001C13CB" w:rsidRDefault="00FD56CE" w:rsidP="00A5172E">
      <w:pPr>
        <w:pStyle w:val="Texto"/>
        <w:rPr>
          <w:del w:id="1496" w:author="Graván Serrano Eduardo" w:date="2020-09-11T13:19:00Z"/>
          <w:rFonts w:asciiTheme="minorHAnsi" w:eastAsiaTheme="minorEastAsia" w:hAnsiTheme="minorHAnsi" w:cstheme="minorBidi"/>
          <w:noProof/>
          <w:lang w:val="en-GB"/>
        </w:rPr>
      </w:pPr>
      <w:del w:id="1497" w:author="Graván Serrano Eduardo" w:date="2020-09-11T13:19:00Z">
        <w:r w:rsidRPr="008D7A60" w:rsidDel="001C13CB">
          <w:rPr>
            <w:rStyle w:val="Hipervnculo"/>
            <w:noProof/>
          </w:rPr>
          <w:delText>Figura 15. Vista general de la API ReST Implementada.</w:delText>
        </w:r>
        <w:r w:rsidDel="001C13CB">
          <w:rPr>
            <w:noProof/>
            <w:webHidden/>
          </w:rPr>
          <w:tab/>
          <w:delText>40</w:delText>
        </w:r>
      </w:del>
    </w:p>
    <w:p w14:paraId="55D19A45" w14:textId="5B02B2A3" w:rsidR="00FD56CE" w:rsidDel="001C13CB" w:rsidRDefault="00FD56CE" w:rsidP="00A5172E">
      <w:pPr>
        <w:pStyle w:val="Texto"/>
        <w:rPr>
          <w:del w:id="1498" w:author="Graván Serrano Eduardo" w:date="2020-09-11T13:19:00Z"/>
          <w:rFonts w:asciiTheme="minorHAnsi" w:eastAsiaTheme="minorEastAsia" w:hAnsiTheme="minorHAnsi" w:cstheme="minorBidi"/>
          <w:noProof/>
          <w:lang w:val="en-GB"/>
        </w:rPr>
      </w:pPr>
      <w:del w:id="1499" w:author="Graván Serrano Eduardo" w:date="2020-09-11T13:19:00Z">
        <w:r w:rsidRPr="008D7A60" w:rsidDel="001C13CB">
          <w:rPr>
            <w:rStyle w:val="Hipervnculo"/>
            <w:noProof/>
          </w:rPr>
          <w:delText>Figura 16. Función checkLoginStatus.</w:delText>
        </w:r>
        <w:r w:rsidDel="001C13CB">
          <w:rPr>
            <w:noProof/>
            <w:webHidden/>
          </w:rPr>
          <w:tab/>
          <w:delText>41</w:delText>
        </w:r>
      </w:del>
    </w:p>
    <w:p w14:paraId="65182AEC" w14:textId="556EEEF0" w:rsidR="00FD56CE" w:rsidDel="001C13CB" w:rsidRDefault="00FD56CE" w:rsidP="00A5172E">
      <w:pPr>
        <w:pStyle w:val="Texto"/>
        <w:rPr>
          <w:del w:id="1500" w:author="Graván Serrano Eduardo" w:date="2020-09-11T13:19:00Z"/>
          <w:rFonts w:asciiTheme="minorHAnsi" w:eastAsiaTheme="minorEastAsia" w:hAnsiTheme="minorHAnsi" w:cstheme="minorBidi"/>
          <w:noProof/>
          <w:lang w:val="en-GB"/>
        </w:rPr>
      </w:pPr>
      <w:del w:id="1501" w:author="Graván Serrano Eduardo" w:date="2020-09-11T13:19:00Z">
        <w:r w:rsidRPr="008D7A60" w:rsidDel="001C13CB">
          <w:rPr>
            <w:rStyle w:val="Hipervnculo"/>
            <w:noProof/>
          </w:rPr>
          <w:delText>Figura 17. Establecimiento de las SharedPreferences.</w:delText>
        </w:r>
        <w:r w:rsidDel="001C13CB">
          <w:rPr>
            <w:noProof/>
            <w:webHidden/>
          </w:rPr>
          <w:tab/>
          <w:delText>42</w:delText>
        </w:r>
      </w:del>
    </w:p>
    <w:p w14:paraId="6B33821D" w14:textId="5B18B7A5" w:rsidR="00FD56CE" w:rsidDel="001C13CB" w:rsidRDefault="00FD56CE" w:rsidP="00A5172E">
      <w:pPr>
        <w:pStyle w:val="Texto"/>
        <w:rPr>
          <w:del w:id="1502" w:author="Graván Serrano Eduardo" w:date="2020-09-11T13:19:00Z"/>
          <w:rFonts w:asciiTheme="minorHAnsi" w:eastAsiaTheme="minorEastAsia" w:hAnsiTheme="minorHAnsi" w:cstheme="minorBidi"/>
          <w:noProof/>
          <w:lang w:val="en-GB"/>
        </w:rPr>
      </w:pPr>
      <w:del w:id="1503" w:author="Graván Serrano Eduardo" w:date="2020-09-11T13:19:00Z">
        <w:r w:rsidRPr="008D7A60" w:rsidDel="001C13CB">
          <w:rPr>
            <w:rStyle w:val="Hipervnculo"/>
            <w:noProof/>
          </w:rPr>
          <w:delText>Figura 18. Permisos necesarios para el uso de conexiones de red.</w:delText>
        </w:r>
        <w:r w:rsidDel="001C13CB">
          <w:rPr>
            <w:noProof/>
            <w:webHidden/>
          </w:rPr>
          <w:tab/>
          <w:delText>42</w:delText>
        </w:r>
      </w:del>
    </w:p>
    <w:p w14:paraId="32137F55" w14:textId="54454B32" w:rsidR="00FD56CE" w:rsidDel="001C13CB" w:rsidRDefault="00FD56CE" w:rsidP="00A5172E">
      <w:pPr>
        <w:pStyle w:val="Texto"/>
        <w:rPr>
          <w:del w:id="1504" w:author="Graván Serrano Eduardo" w:date="2020-09-11T13:19:00Z"/>
          <w:rFonts w:asciiTheme="minorHAnsi" w:eastAsiaTheme="minorEastAsia" w:hAnsiTheme="minorHAnsi" w:cstheme="minorBidi"/>
          <w:noProof/>
          <w:lang w:val="en-GB"/>
        </w:rPr>
      </w:pPr>
      <w:del w:id="1505" w:author="Graván Serrano Eduardo" w:date="2020-09-11T13:19:00Z">
        <w:r w:rsidRPr="008D7A60" w:rsidDel="001C13CB">
          <w:rPr>
            <w:rStyle w:val="Hipervnculo"/>
            <w:noProof/>
          </w:rPr>
          <w:delText>Figura 19. Lanzamiento de una AsyncTask.</w:delText>
        </w:r>
        <w:r w:rsidDel="001C13CB">
          <w:rPr>
            <w:noProof/>
            <w:webHidden/>
          </w:rPr>
          <w:tab/>
          <w:delText>42</w:delText>
        </w:r>
      </w:del>
    </w:p>
    <w:p w14:paraId="3108AFD4" w14:textId="434AA826" w:rsidR="00FD56CE" w:rsidDel="001C13CB" w:rsidRDefault="00FD56CE" w:rsidP="00A5172E">
      <w:pPr>
        <w:pStyle w:val="Texto"/>
        <w:rPr>
          <w:del w:id="1506" w:author="Graván Serrano Eduardo" w:date="2020-09-11T13:19:00Z"/>
          <w:rFonts w:asciiTheme="minorHAnsi" w:eastAsiaTheme="minorEastAsia" w:hAnsiTheme="minorHAnsi" w:cstheme="minorBidi"/>
          <w:noProof/>
          <w:lang w:val="en-GB"/>
        </w:rPr>
      </w:pPr>
      <w:del w:id="1507" w:author="Graván Serrano Eduardo" w:date="2020-09-11T13:19:00Z">
        <w:r w:rsidRPr="008D7A60" w:rsidDel="001C13CB">
          <w:rPr>
            <w:rStyle w:val="Hipervnculo"/>
            <w:noProof/>
          </w:rPr>
          <w:delText>Figura 20. Código de ejemplo de una petición HTTP en una AsyncTask.</w:delText>
        </w:r>
        <w:r w:rsidDel="001C13CB">
          <w:rPr>
            <w:noProof/>
            <w:webHidden/>
          </w:rPr>
          <w:tab/>
          <w:delText>43</w:delText>
        </w:r>
      </w:del>
    </w:p>
    <w:p w14:paraId="354E2A96" w14:textId="25407DCA" w:rsidR="00FD56CE" w:rsidDel="001C13CB" w:rsidRDefault="00FD56CE" w:rsidP="00A5172E">
      <w:pPr>
        <w:pStyle w:val="Texto"/>
        <w:rPr>
          <w:del w:id="1508" w:author="Graván Serrano Eduardo" w:date="2020-09-11T13:19:00Z"/>
          <w:rFonts w:asciiTheme="minorHAnsi" w:eastAsiaTheme="minorEastAsia" w:hAnsiTheme="minorHAnsi" w:cstheme="minorBidi"/>
          <w:noProof/>
          <w:lang w:val="en-GB"/>
        </w:rPr>
      </w:pPr>
      <w:del w:id="1509" w:author="Graván Serrano Eduardo" w:date="2020-09-11T13:19:00Z">
        <w:r w:rsidRPr="008D7A60" w:rsidDel="001C13CB">
          <w:rPr>
            <w:rStyle w:val="Hipervnculo"/>
            <w:noProof/>
          </w:rPr>
          <w:delText>Figura 21. Ejemplo de función onPostExecute.</w:delText>
        </w:r>
        <w:r w:rsidDel="001C13CB">
          <w:rPr>
            <w:noProof/>
            <w:webHidden/>
          </w:rPr>
          <w:tab/>
          <w:delText>43</w:delText>
        </w:r>
      </w:del>
    </w:p>
    <w:p w14:paraId="12C49CC7" w14:textId="41D7CD62" w:rsidR="00FD56CE" w:rsidDel="001C13CB" w:rsidRDefault="00FD56CE" w:rsidP="00A5172E">
      <w:pPr>
        <w:pStyle w:val="Texto"/>
        <w:rPr>
          <w:del w:id="1510" w:author="Graván Serrano Eduardo" w:date="2020-09-11T13:19:00Z"/>
          <w:rFonts w:asciiTheme="minorHAnsi" w:eastAsiaTheme="minorEastAsia" w:hAnsiTheme="minorHAnsi" w:cstheme="minorBidi"/>
          <w:noProof/>
          <w:lang w:val="en-GB"/>
        </w:rPr>
      </w:pPr>
      <w:del w:id="1511" w:author="Graván Serrano Eduardo" w:date="2020-09-11T13:19:00Z">
        <w:r w:rsidRPr="008D7A60" w:rsidDel="001C13CB">
          <w:rPr>
            <w:rStyle w:val="Hipervnculo"/>
            <w:noProof/>
          </w:rPr>
          <w:delText>Figura 22. Ejemplo de actualización de la interfaz de usuario con la información recogida de la petición HTTP.</w:delText>
        </w:r>
        <w:r w:rsidDel="001C13CB">
          <w:rPr>
            <w:noProof/>
            <w:webHidden/>
          </w:rPr>
          <w:tab/>
          <w:delText>44</w:delText>
        </w:r>
      </w:del>
    </w:p>
    <w:p w14:paraId="1BBF416E" w14:textId="0A28DD9A" w:rsidR="00FD56CE" w:rsidDel="001C13CB" w:rsidRDefault="00FD56CE" w:rsidP="00A5172E">
      <w:pPr>
        <w:pStyle w:val="Texto"/>
        <w:rPr>
          <w:del w:id="1512" w:author="Graván Serrano Eduardo" w:date="2020-09-11T13:19:00Z"/>
          <w:rFonts w:asciiTheme="minorHAnsi" w:eastAsiaTheme="minorEastAsia" w:hAnsiTheme="minorHAnsi" w:cstheme="minorBidi"/>
          <w:noProof/>
          <w:lang w:val="en-GB"/>
        </w:rPr>
      </w:pPr>
      <w:del w:id="1513" w:author="Graván Serrano Eduardo" w:date="2020-09-11T13:19:00Z">
        <w:r w:rsidRPr="008D7A60" w:rsidDel="001C13CB">
          <w:rPr>
            <w:rStyle w:val="Hipervnculo"/>
            <w:noProof/>
          </w:rPr>
          <w:delText>Figura 23. Inicialización del servicio de emulación de etiquetas.</w:delText>
        </w:r>
        <w:r w:rsidDel="001C13CB">
          <w:rPr>
            <w:noProof/>
            <w:webHidden/>
          </w:rPr>
          <w:tab/>
          <w:delText>45</w:delText>
        </w:r>
      </w:del>
    </w:p>
    <w:p w14:paraId="133DE936" w14:textId="0B7A5CB3" w:rsidR="00FD56CE" w:rsidDel="001C13CB" w:rsidRDefault="00FD56CE" w:rsidP="00A5172E">
      <w:pPr>
        <w:pStyle w:val="Texto"/>
        <w:rPr>
          <w:del w:id="1514" w:author="Graván Serrano Eduardo" w:date="2020-09-11T13:19:00Z"/>
          <w:rFonts w:asciiTheme="minorHAnsi" w:eastAsiaTheme="minorEastAsia" w:hAnsiTheme="minorHAnsi" w:cstheme="minorBidi"/>
          <w:noProof/>
          <w:lang w:val="en-GB"/>
        </w:rPr>
      </w:pPr>
      <w:del w:id="1515" w:author="Graván Serrano Eduardo" w:date="2020-09-11T13:19:00Z">
        <w:r w:rsidRPr="008D7A60" w:rsidDel="001C13CB">
          <w:rPr>
            <w:rStyle w:val="Hipervnculo"/>
            <w:noProof/>
          </w:rPr>
          <w:delText>Figura 24. Método encargado de parar el servicio de emulación de etiquetas.</w:delText>
        </w:r>
        <w:r w:rsidDel="001C13CB">
          <w:rPr>
            <w:noProof/>
            <w:webHidden/>
          </w:rPr>
          <w:tab/>
          <w:delText>45</w:delText>
        </w:r>
      </w:del>
    </w:p>
    <w:p w14:paraId="492884B3" w14:textId="199AA219" w:rsidR="00FD56CE" w:rsidDel="001C13CB" w:rsidRDefault="00FD56CE" w:rsidP="00A5172E">
      <w:pPr>
        <w:pStyle w:val="Texto"/>
        <w:rPr>
          <w:del w:id="1516" w:author="Graván Serrano Eduardo" w:date="2020-09-11T13:19:00Z"/>
          <w:rFonts w:asciiTheme="minorHAnsi" w:eastAsiaTheme="minorEastAsia" w:hAnsiTheme="minorHAnsi" w:cstheme="minorBidi"/>
          <w:noProof/>
          <w:lang w:val="en-GB"/>
        </w:rPr>
      </w:pPr>
      <w:del w:id="1517" w:author="Graván Serrano Eduardo" w:date="2020-09-11T13:19:00Z">
        <w:r w:rsidRPr="008D7A60" w:rsidDel="001C13CB">
          <w:rPr>
            <w:rStyle w:val="Hipervnculo"/>
            <w:noProof/>
          </w:rPr>
          <w:delText>Figura 25. Método onResume de la actividad de emulación de etiquetas.</w:delText>
        </w:r>
        <w:r w:rsidDel="001C13CB">
          <w:rPr>
            <w:noProof/>
            <w:webHidden/>
          </w:rPr>
          <w:tab/>
          <w:delText>45</w:delText>
        </w:r>
      </w:del>
    </w:p>
    <w:p w14:paraId="327796D4" w14:textId="582DCB3C" w:rsidR="00FD56CE" w:rsidDel="001C13CB" w:rsidRDefault="00FD56CE" w:rsidP="00A5172E">
      <w:pPr>
        <w:pStyle w:val="Texto"/>
        <w:rPr>
          <w:del w:id="1518" w:author="Graván Serrano Eduardo" w:date="2020-09-11T13:19:00Z"/>
          <w:rFonts w:asciiTheme="minorHAnsi" w:eastAsiaTheme="minorEastAsia" w:hAnsiTheme="minorHAnsi" w:cstheme="minorBidi"/>
          <w:noProof/>
          <w:lang w:val="en-GB"/>
        </w:rPr>
      </w:pPr>
      <w:del w:id="1519" w:author="Graván Serrano Eduardo" w:date="2020-09-11T13:19:00Z">
        <w:r w:rsidRPr="008D7A60" w:rsidDel="001C13CB">
          <w:rPr>
            <w:rStyle w:val="Hipervnculo"/>
            <w:noProof/>
          </w:rPr>
          <w:delText>Figura 26. Método onPause de la actividad de emulación de etiquetas.</w:delText>
        </w:r>
        <w:r w:rsidDel="001C13CB">
          <w:rPr>
            <w:noProof/>
            <w:webHidden/>
          </w:rPr>
          <w:tab/>
          <w:delText>45</w:delText>
        </w:r>
      </w:del>
    </w:p>
    <w:p w14:paraId="30E207A7" w14:textId="72AB71D5" w:rsidR="00FD56CE" w:rsidDel="001C13CB" w:rsidRDefault="00FD56CE" w:rsidP="00A5172E">
      <w:pPr>
        <w:pStyle w:val="Texto"/>
        <w:rPr>
          <w:del w:id="1520" w:author="Graván Serrano Eduardo" w:date="2020-09-11T13:19:00Z"/>
          <w:rFonts w:asciiTheme="minorHAnsi" w:eastAsiaTheme="minorEastAsia" w:hAnsiTheme="minorHAnsi" w:cstheme="minorBidi"/>
          <w:noProof/>
          <w:lang w:val="en-GB"/>
        </w:rPr>
      </w:pPr>
      <w:del w:id="1521" w:author="Graván Serrano Eduardo" w:date="2020-09-11T13:19:00Z">
        <w:r w:rsidRPr="008D7A60" w:rsidDel="001C13CB">
          <w:rPr>
            <w:rStyle w:val="Hipervnculo"/>
            <w:noProof/>
          </w:rPr>
          <w:delText>Figura 27. Método encargado de recoger los broadcasts lanzados por el servicio de emulación de etiquetas.</w:delText>
        </w:r>
        <w:r w:rsidDel="001C13CB">
          <w:rPr>
            <w:noProof/>
            <w:webHidden/>
          </w:rPr>
          <w:tab/>
          <w:delText>46</w:delText>
        </w:r>
      </w:del>
    </w:p>
    <w:p w14:paraId="6A4C53D4" w14:textId="75FA948C" w:rsidR="00FD56CE" w:rsidDel="001C13CB" w:rsidRDefault="00FD56CE" w:rsidP="00A5172E">
      <w:pPr>
        <w:pStyle w:val="Texto"/>
        <w:rPr>
          <w:del w:id="1522" w:author="Graván Serrano Eduardo" w:date="2020-09-11T13:19:00Z"/>
          <w:rFonts w:asciiTheme="minorHAnsi" w:eastAsiaTheme="minorEastAsia" w:hAnsiTheme="minorHAnsi" w:cstheme="minorBidi"/>
          <w:noProof/>
          <w:lang w:val="en-GB"/>
        </w:rPr>
      </w:pPr>
      <w:del w:id="1523" w:author="Graván Serrano Eduardo" w:date="2020-09-11T13:19:00Z">
        <w:r w:rsidRPr="008D7A60" w:rsidDel="001C13CB">
          <w:rPr>
            <w:rStyle w:val="Hipervnculo"/>
            <w:noProof/>
          </w:rPr>
          <w:delText>Figura 28. Declaración de permisos de NFC.</w:delText>
        </w:r>
        <w:r w:rsidDel="001C13CB">
          <w:rPr>
            <w:noProof/>
            <w:webHidden/>
          </w:rPr>
          <w:tab/>
          <w:delText>46</w:delText>
        </w:r>
      </w:del>
    </w:p>
    <w:p w14:paraId="0D38D4C5" w14:textId="01C983C8" w:rsidR="00FD56CE" w:rsidDel="001C13CB" w:rsidRDefault="00FD56CE" w:rsidP="00A5172E">
      <w:pPr>
        <w:pStyle w:val="Texto"/>
        <w:rPr>
          <w:del w:id="1524" w:author="Graván Serrano Eduardo" w:date="2020-09-11T13:19:00Z"/>
          <w:rFonts w:asciiTheme="minorHAnsi" w:eastAsiaTheme="minorEastAsia" w:hAnsiTheme="minorHAnsi" w:cstheme="minorBidi"/>
          <w:noProof/>
          <w:lang w:val="en-GB"/>
        </w:rPr>
      </w:pPr>
      <w:del w:id="1525" w:author="Graván Serrano Eduardo" w:date="2020-09-11T13:19:00Z">
        <w:r w:rsidRPr="008D7A60" w:rsidDel="001C13CB">
          <w:rPr>
            <w:rStyle w:val="Hipervnculo"/>
            <w:noProof/>
          </w:rPr>
          <w:delText>Figura 29. Declaración de características necesarias (NFC y HCE).</w:delText>
        </w:r>
        <w:r w:rsidDel="001C13CB">
          <w:rPr>
            <w:noProof/>
            <w:webHidden/>
          </w:rPr>
          <w:tab/>
          <w:delText>47</w:delText>
        </w:r>
      </w:del>
    </w:p>
    <w:p w14:paraId="58473A7E" w14:textId="6AD6F80F" w:rsidR="00FD56CE" w:rsidDel="001C13CB" w:rsidRDefault="00FD56CE" w:rsidP="00A5172E">
      <w:pPr>
        <w:pStyle w:val="Texto"/>
        <w:rPr>
          <w:del w:id="1526" w:author="Graván Serrano Eduardo" w:date="2020-09-11T13:19:00Z"/>
          <w:rFonts w:asciiTheme="minorHAnsi" w:eastAsiaTheme="minorEastAsia" w:hAnsiTheme="minorHAnsi" w:cstheme="minorBidi"/>
          <w:noProof/>
          <w:lang w:val="en-GB"/>
        </w:rPr>
      </w:pPr>
      <w:del w:id="1527" w:author="Graván Serrano Eduardo" w:date="2020-09-11T13:19:00Z">
        <w:r w:rsidRPr="008D7A60" w:rsidDel="001C13CB">
          <w:rPr>
            <w:rStyle w:val="Hipervnculo"/>
            <w:noProof/>
          </w:rPr>
          <w:delText>Figura 30. Descriptor del servicio de emulación de etiquetas.</w:delText>
        </w:r>
        <w:r w:rsidDel="001C13CB">
          <w:rPr>
            <w:noProof/>
            <w:webHidden/>
          </w:rPr>
          <w:tab/>
          <w:delText>47</w:delText>
        </w:r>
      </w:del>
    </w:p>
    <w:p w14:paraId="3F9BE511" w14:textId="6A06D369" w:rsidR="00FD56CE" w:rsidDel="001C13CB" w:rsidRDefault="00FD56CE" w:rsidP="00A5172E">
      <w:pPr>
        <w:pStyle w:val="Texto"/>
        <w:rPr>
          <w:del w:id="1528" w:author="Graván Serrano Eduardo" w:date="2020-09-11T13:19:00Z"/>
          <w:rFonts w:asciiTheme="minorHAnsi" w:eastAsiaTheme="minorEastAsia" w:hAnsiTheme="minorHAnsi" w:cstheme="minorBidi"/>
          <w:noProof/>
          <w:lang w:val="en-GB"/>
        </w:rPr>
      </w:pPr>
      <w:del w:id="1529" w:author="Graván Serrano Eduardo" w:date="2020-09-11T13:19:00Z">
        <w:r w:rsidRPr="008D7A60" w:rsidDel="001C13CB">
          <w:rPr>
            <w:rStyle w:val="Hipervnculo"/>
            <w:noProof/>
          </w:rPr>
          <w:delText>Figura 31. Archivo XML que recoge los AID asociados al servicio de emulación de etiquetas.</w:delText>
        </w:r>
        <w:r w:rsidDel="001C13CB">
          <w:rPr>
            <w:noProof/>
            <w:webHidden/>
          </w:rPr>
          <w:tab/>
          <w:delText>47</w:delText>
        </w:r>
      </w:del>
    </w:p>
    <w:p w14:paraId="5AAF893A" w14:textId="11AFC8A3" w:rsidR="00FD56CE" w:rsidDel="001C13CB" w:rsidRDefault="00FD56CE" w:rsidP="00A5172E">
      <w:pPr>
        <w:pStyle w:val="Texto"/>
        <w:rPr>
          <w:del w:id="1530" w:author="Graván Serrano Eduardo" w:date="2020-09-11T13:19:00Z"/>
          <w:rFonts w:asciiTheme="minorHAnsi" w:eastAsiaTheme="minorEastAsia" w:hAnsiTheme="minorHAnsi" w:cstheme="minorBidi"/>
          <w:noProof/>
          <w:lang w:val="en-GB"/>
        </w:rPr>
      </w:pPr>
      <w:del w:id="1531" w:author="Graván Serrano Eduardo" w:date="2020-09-11T13:19:00Z">
        <w:r w:rsidRPr="008D7A60" w:rsidDel="001C13CB">
          <w:rPr>
            <w:rStyle w:val="Hipervnculo"/>
            <w:noProof/>
          </w:rPr>
          <w:delText>Figura 32. Método onStartCommand del servicio de emulación de etiquetas.</w:delText>
        </w:r>
        <w:r w:rsidDel="001C13CB">
          <w:rPr>
            <w:noProof/>
            <w:webHidden/>
          </w:rPr>
          <w:tab/>
          <w:delText>48</w:delText>
        </w:r>
      </w:del>
    </w:p>
    <w:p w14:paraId="1B305DEC" w14:textId="2B8044F5" w:rsidR="00FD56CE" w:rsidDel="001C13CB" w:rsidRDefault="00FD56CE" w:rsidP="00A5172E">
      <w:pPr>
        <w:pStyle w:val="Texto"/>
        <w:rPr>
          <w:del w:id="1532" w:author="Graván Serrano Eduardo" w:date="2020-09-11T13:19:00Z"/>
          <w:rFonts w:asciiTheme="minorHAnsi" w:eastAsiaTheme="minorEastAsia" w:hAnsiTheme="minorHAnsi" w:cstheme="minorBidi"/>
          <w:noProof/>
          <w:lang w:val="en-GB"/>
        </w:rPr>
      </w:pPr>
      <w:del w:id="1533" w:author="Graván Serrano Eduardo" w:date="2020-09-11T13:19:00Z">
        <w:r w:rsidRPr="008D7A60" w:rsidDel="001C13CB">
          <w:rPr>
            <w:rStyle w:val="Hipervnculo"/>
            <w:noProof/>
          </w:rPr>
          <w:delText>Figura 33. Método auxiliar createTextRecord del servicio de emulación de etiquetas.</w:delText>
        </w:r>
        <w:r w:rsidDel="001C13CB">
          <w:rPr>
            <w:noProof/>
            <w:webHidden/>
          </w:rPr>
          <w:tab/>
          <w:delText>48</w:delText>
        </w:r>
      </w:del>
    </w:p>
    <w:p w14:paraId="298FF722" w14:textId="23DC825D" w:rsidR="00FD56CE" w:rsidDel="001C13CB" w:rsidRDefault="00FD56CE" w:rsidP="00A5172E">
      <w:pPr>
        <w:pStyle w:val="Texto"/>
        <w:rPr>
          <w:del w:id="1534" w:author="Graván Serrano Eduardo" w:date="2020-09-11T13:19:00Z"/>
          <w:rFonts w:asciiTheme="minorHAnsi" w:eastAsiaTheme="minorEastAsia" w:hAnsiTheme="minorHAnsi" w:cstheme="minorBidi"/>
          <w:noProof/>
          <w:lang w:val="en-GB"/>
        </w:rPr>
      </w:pPr>
      <w:del w:id="1535" w:author="Graván Serrano Eduardo" w:date="2020-09-11T13:19:00Z">
        <w:r w:rsidRPr="008D7A60" w:rsidDel="001C13CB">
          <w:rPr>
            <w:rStyle w:val="Hipervnculo"/>
            <w:noProof/>
          </w:rPr>
          <w:delText>Figura 34. Ejemplo de comandos APDU.</w:delText>
        </w:r>
        <w:r w:rsidDel="001C13CB">
          <w:rPr>
            <w:noProof/>
            <w:webHidden/>
          </w:rPr>
          <w:tab/>
          <w:delText>49</w:delText>
        </w:r>
      </w:del>
    </w:p>
    <w:p w14:paraId="1308A95F" w14:textId="418DB8BE" w:rsidR="00FD56CE" w:rsidDel="001C13CB" w:rsidRDefault="00FD56CE" w:rsidP="00A5172E">
      <w:pPr>
        <w:pStyle w:val="Texto"/>
        <w:rPr>
          <w:del w:id="1536" w:author="Graván Serrano Eduardo" w:date="2020-09-11T13:19:00Z"/>
          <w:rFonts w:asciiTheme="minorHAnsi" w:eastAsiaTheme="minorEastAsia" w:hAnsiTheme="minorHAnsi" w:cstheme="minorBidi"/>
          <w:noProof/>
          <w:lang w:val="en-GB"/>
        </w:rPr>
      </w:pPr>
      <w:del w:id="1537" w:author="Graván Serrano Eduardo" w:date="2020-09-11T13:19:00Z">
        <w:r w:rsidRPr="008D7A60" w:rsidDel="001C13CB">
          <w:rPr>
            <w:rStyle w:val="Hipervnculo"/>
            <w:noProof/>
          </w:rPr>
          <w:delText>Figura 35. Ejemplo de respuestas APDU.</w:delText>
        </w:r>
        <w:r w:rsidDel="001C13CB">
          <w:rPr>
            <w:noProof/>
            <w:webHidden/>
          </w:rPr>
          <w:tab/>
          <w:delText>49</w:delText>
        </w:r>
      </w:del>
    </w:p>
    <w:p w14:paraId="4E566911" w14:textId="39D4D0AC" w:rsidR="00FD56CE" w:rsidDel="001C13CB" w:rsidRDefault="00FD56CE" w:rsidP="00A5172E">
      <w:pPr>
        <w:pStyle w:val="Texto"/>
        <w:rPr>
          <w:del w:id="1538" w:author="Graván Serrano Eduardo" w:date="2020-09-11T13:19:00Z"/>
          <w:rFonts w:asciiTheme="minorHAnsi" w:eastAsiaTheme="minorEastAsia" w:hAnsiTheme="minorHAnsi" w:cstheme="minorBidi"/>
          <w:noProof/>
          <w:lang w:val="en-GB"/>
        </w:rPr>
      </w:pPr>
      <w:del w:id="1539" w:author="Graván Serrano Eduardo" w:date="2020-09-11T13:19:00Z">
        <w:r w:rsidRPr="008D7A60" w:rsidDel="001C13CB">
          <w:rPr>
            <w:rStyle w:val="Hipervnculo"/>
            <w:noProof/>
          </w:rPr>
          <w:delText>Figura 36. Comprobación de la inicialización del servicio de emulación de etiquetas.</w:delText>
        </w:r>
        <w:r w:rsidDel="001C13CB">
          <w:rPr>
            <w:noProof/>
            <w:webHidden/>
          </w:rPr>
          <w:tab/>
          <w:delText>49</w:delText>
        </w:r>
      </w:del>
    </w:p>
    <w:p w14:paraId="64099CEC" w14:textId="4432C9BA" w:rsidR="00FD56CE" w:rsidDel="001C13CB" w:rsidRDefault="00FD56CE" w:rsidP="00A5172E">
      <w:pPr>
        <w:pStyle w:val="Texto"/>
        <w:rPr>
          <w:del w:id="1540" w:author="Graván Serrano Eduardo" w:date="2020-09-11T13:19:00Z"/>
          <w:rFonts w:asciiTheme="minorHAnsi" w:eastAsiaTheme="minorEastAsia" w:hAnsiTheme="minorHAnsi" w:cstheme="minorBidi"/>
          <w:noProof/>
          <w:lang w:val="en-GB"/>
        </w:rPr>
      </w:pPr>
      <w:del w:id="1541" w:author="Graván Serrano Eduardo" w:date="2020-09-11T13:19:00Z">
        <w:r w:rsidRPr="008D7A60" w:rsidDel="001C13CB">
          <w:rPr>
            <w:rStyle w:val="Hipervnculo"/>
            <w:noProof/>
          </w:rPr>
          <w:delText>Figura 37. Ejemplo de procesamiento de los C-APDU.</w:delText>
        </w:r>
        <w:r w:rsidDel="001C13CB">
          <w:rPr>
            <w:noProof/>
            <w:webHidden/>
          </w:rPr>
          <w:tab/>
          <w:delText>50</w:delText>
        </w:r>
      </w:del>
    </w:p>
    <w:p w14:paraId="5FD5EB37" w14:textId="39B754C6" w:rsidR="00FD56CE" w:rsidDel="001C13CB" w:rsidRDefault="00FD56CE" w:rsidP="00A5172E">
      <w:pPr>
        <w:pStyle w:val="Texto"/>
        <w:rPr>
          <w:del w:id="1542" w:author="Graván Serrano Eduardo" w:date="2020-09-11T13:19:00Z"/>
          <w:rFonts w:asciiTheme="minorHAnsi" w:eastAsiaTheme="minorEastAsia" w:hAnsiTheme="minorHAnsi" w:cstheme="minorBidi"/>
          <w:noProof/>
          <w:lang w:val="en-GB"/>
        </w:rPr>
      </w:pPr>
      <w:del w:id="1543" w:author="Graván Serrano Eduardo" w:date="2020-09-11T13:19:00Z">
        <w:r w:rsidRPr="008D7A60" w:rsidDel="001C13CB">
          <w:rPr>
            <w:rStyle w:val="Hipervnculo"/>
            <w:noProof/>
          </w:rPr>
          <w:delText>Figura 38. Creación de R-APDU con el mensaje NDEF.</w:delText>
        </w:r>
        <w:r w:rsidDel="001C13CB">
          <w:rPr>
            <w:noProof/>
            <w:webHidden/>
          </w:rPr>
          <w:tab/>
          <w:delText>50</w:delText>
        </w:r>
      </w:del>
    </w:p>
    <w:p w14:paraId="2CAD82E2" w14:textId="3B2F61DC" w:rsidR="00FD56CE" w:rsidDel="001C13CB" w:rsidRDefault="00FD56CE" w:rsidP="00A5172E">
      <w:pPr>
        <w:pStyle w:val="Texto"/>
        <w:rPr>
          <w:del w:id="1544" w:author="Graván Serrano Eduardo" w:date="2020-09-11T13:19:00Z"/>
          <w:rFonts w:asciiTheme="minorHAnsi" w:eastAsiaTheme="minorEastAsia" w:hAnsiTheme="minorHAnsi" w:cstheme="minorBidi"/>
          <w:noProof/>
          <w:lang w:val="en-GB"/>
        </w:rPr>
      </w:pPr>
      <w:del w:id="1545" w:author="Graván Serrano Eduardo" w:date="2020-09-11T13:19:00Z">
        <w:r w:rsidRPr="008D7A60" w:rsidDel="001C13CB">
          <w:rPr>
            <w:rStyle w:val="Hipervnculo"/>
            <w:noProof/>
          </w:rPr>
          <w:delText>Figura 39. Respuesta con R-APDU de error.</w:delText>
        </w:r>
        <w:r w:rsidDel="001C13CB">
          <w:rPr>
            <w:noProof/>
            <w:webHidden/>
          </w:rPr>
          <w:tab/>
          <w:delText>50</w:delText>
        </w:r>
      </w:del>
    </w:p>
    <w:p w14:paraId="1782F324" w14:textId="6D347120" w:rsidR="00FD56CE" w:rsidDel="001C13CB" w:rsidRDefault="00FD56CE" w:rsidP="00A5172E">
      <w:pPr>
        <w:pStyle w:val="Texto"/>
        <w:rPr>
          <w:del w:id="1546" w:author="Graván Serrano Eduardo" w:date="2020-09-11T13:19:00Z"/>
          <w:rFonts w:asciiTheme="minorHAnsi" w:eastAsiaTheme="minorEastAsia" w:hAnsiTheme="minorHAnsi" w:cstheme="minorBidi"/>
          <w:noProof/>
          <w:lang w:val="en-GB"/>
        </w:rPr>
      </w:pPr>
      <w:del w:id="1547" w:author="Graván Serrano Eduardo" w:date="2020-09-11T13:19:00Z">
        <w:r w:rsidRPr="008D7A60" w:rsidDel="001C13CB">
          <w:rPr>
            <w:rStyle w:val="Hipervnculo"/>
            <w:noProof/>
          </w:rPr>
          <w:delText>Figura 40. Método encargado de enviar los broadcasts desde el servicio de emulación de etiquetas.</w:delText>
        </w:r>
        <w:r w:rsidDel="001C13CB">
          <w:rPr>
            <w:noProof/>
            <w:webHidden/>
          </w:rPr>
          <w:tab/>
          <w:delText>51</w:delText>
        </w:r>
      </w:del>
    </w:p>
    <w:p w14:paraId="15B67A28" w14:textId="7B8330CD" w:rsidR="00FD56CE" w:rsidDel="001C13CB" w:rsidRDefault="00FD56CE" w:rsidP="00A5172E">
      <w:pPr>
        <w:pStyle w:val="Texto"/>
        <w:rPr>
          <w:del w:id="1548" w:author="Graván Serrano Eduardo" w:date="2020-09-11T13:19:00Z"/>
          <w:rFonts w:asciiTheme="minorHAnsi" w:eastAsiaTheme="minorEastAsia" w:hAnsiTheme="minorHAnsi" w:cstheme="minorBidi"/>
          <w:noProof/>
          <w:lang w:val="en-GB"/>
        </w:rPr>
      </w:pPr>
      <w:del w:id="1549" w:author="Graván Serrano Eduardo" w:date="2020-09-11T13:19:00Z">
        <w:r w:rsidRPr="008D7A60" w:rsidDel="001C13CB">
          <w:rPr>
            <w:rStyle w:val="Hipervnculo"/>
            <w:noProof/>
          </w:rPr>
          <w:delText>Figura 41. Método encargado de activar ReaderMode.</w:delText>
        </w:r>
        <w:r w:rsidDel="001C13CB">
          <w:rPr>
            <w:noProof/>
            <w:webHidden/>
          </w:rPr>
          <w:tab/>
          <w:delText>52</w:delText>
        </w:r>
      </w:del>
    </w:p>
    <w:p w14:paraId="14790E5A" w14:textId="7EBB8A8B" w:rsidR="00FD56CE" w:rsidDel="001C13CB" w:rsidRDefault="00FD56CE" w:rsidP="00A5172E">
      <w:pPr>
        <w:pStyle w:val="Texto"/>
        <w:rPr>
          <w:del w:id="1550" w:author="Graván Serrano Eduardo" w:date="2020-09-11T13:19:00Z"/>
          <w:rFonts w:asciiTheme="minorHAnsi" w:eastAsiaTheme="minorEastAsia" w:hAnsiTheme="minorHAnsi" w:cstheme="minorBidi"/>
          <w:noProof/>
          <w:lang w:val="en-GB"/>
        </w:rPr>
      </w:pPr>
      <w:del w:id="1551" w:author="Graván Serrano Eduardo" w:date="2020-09-11T13:19:00Z">
        <w:r w:rsidRPr="008D7A60" w:rsidDel="001C13CB">
          <w:rPr>
            <w:rStyle w:val="Hipervnculo"/>
            <w:noProof/>
          </w:rPr>
          <w:delText>Figura 42. Creación del AlertDialog de lectura de etiquetas.</w:delText>
        </w:r>
        <w:r w:rsidDel="001C13CB">
          <w:rPr>
            <w:noProof/>
            <w:webHidden/>
          </w:rPr>
          <w:tab/>
          <w:delText>53</w:delText>
        </w:r>
      </w:del>
    </w:p>
    <w:p w14:paraId="0328408E" w14:textId="577FEACD" w:rsidR="00FD56CE" w:rsidDel="001C13CB" w:rsidRDefault="00FD56CE" w:rsidP="00A5172E">
      <w:pPr>
        <w:pStyle w:val="Texto"/>
        <w:rPr>
          <w:del w:id="1552" w:author="Graván Serrano Eduardo" w:date="2020-09-11T13:19:00Z"/>
          <w:rFonts w:asciiTheme="minorHAnsi" w:eastAsiaTheme="minorEastAsia" w:hAnsiTheme="minorHAnsi" w:cstheme="minorBidi"/>
          <w:noProof/>
          <w:lang w:val="en-GB"/>
        </w:rPr>
      </w:pPr>
      <w:del w:id="1553" w:author="Graván Serrano Eduardo" w:date="2020-09-11T13:19:00Z">
        <w:r w:rsidRPr="008D7A60" w:rsidDel="001C13CB">
          <w:rPr>
            <w:rStyle w:val="Hipervnculo"/>
            <w:noProof/>
          </w:rPr>
          <w:delText>Figura 43. Método encargado de desactivar ReaderMode.</w:delText>
        </w:r>
        <w:r w:rsidDel="001C13CB">
          <w:rPr>
            <w:noProof/>
            <w:webHidden/>
          </w:rPr>
          <w:tab/>
          <w:delText>53</w:delText>
        </w:r>
      </w:del>
    </w:p>
    <w:p w14:paraId="3A41415B" w14:textId="46DE7AB2" w:rsidR="00FD56CE" w:rsidDel="001C13CB" w:rsidRDefault="00FD56CE" w:rsidP="00A5172E">
      <w:pPr>
        <w:pStyle w:val="Texto"/>
        <w:rPr>
          <w:del w:id="1554" w:author="Graván Serrano Eduardo" w:date="2020-09-11T13:19:00Z"/>
          <w:rFonts w:asciiTheme="minorHAnsi" w:eastAsiaTheme="minorEastAsia" w:hAnsiTheme="minorHAnsi" w:cstheme="minorBidi"/>
          <w:noProof/>
          <w:lang w:val="en-GB"/>
        </w:rPr>
      </w:pPr>
      <w:del w:id="1555" w:author="Graván Serrano Eduardo" w:date="2020-09-11T13:19:00Z">
        <w:r w:rsidRPr="008D7A60" w:rsidDel="001C13CB">
          <w:rPr>
            <w:rStyle w:val="Hipervnculo"/>
            <w:noProof/>
          </w:rPr>
          <w:delText>Figura 44. Primera parte del método encargado de recoger las etiquetas leídas por el lector.</w:delText>
        </w:r>
        <w:r w:rsidDel="001C13CB">
          <w:rPr>
            <w:noProof/>
            <w:webHidden/>
          </w:rPr>
          <w:tab/>
          <w:delText>54</w:delText>
        </w:r>
      </w:del>
    </w:p>
    <w:p w14:paraId="74751B9F" w14:textId="73C9A1B6" w:rsidR="00FD56CE" w:rsidDel="001C13CB" w:rsidRDefault="00FD56CE" w:rsidP="00A5172E">
      <w:pPr>
        <w:pStyle w:val="Texto"/>
        <w:rPr>
          <w:del w:id="1556" w:author="Graván Serrano Eduardo" w:date="2020-09-11T13:19:00Z"/>
          <w:rFonts w:asciiTheme="minorHAnsi" w:eastAsiaTheme="minorEastAsia" w:hAnsiTheme="minorHAnsi" w:cstheme="minorBidi"/>
          <w:noProof/>
          <w:lang w:val="en-GB"/>
        </w:rPr>
      </w:pPr>
      <w:del w:id="1557" w:author="Graván Serrano Eduardo" w:date="2020-09-11T13:19:00Z">
        <w:r w:rsidRPr="008D7A60" w:rsidDel="001C13CB">
          <w:rPr>
            <w:rStyle w:val="Hipervnculo"/>
            <w:noProof/>
          </w:rPr>
          <w:delText>Figura 45. Segunda parte del método encargado de recoger las etiquetas leídas por el lector.</w:delText>
        </w:r>
        <w:r w:rsidDel="001C13CB">
          <w:rPr>
            <w:noProof/>
            <w:webHidden/>
          </w:rPr>
          <w:tab/>
          <w:delText>54</w:delText>
        </w:r>
      </w:del>
    </w:p>
    <w:p w14:paraId="4BB19241" w14:textId="2CA1D0D4" w:rsidR="00FD56CE" w:rsidDel="001C13CB" w:rsidRDefault="00FD56CE" w:rsidP="00A5172E">
      <w:pPr>
        <w:pStyle w:val="Texto"/>
        <w:rPr>
          <w:del w:id="1558" w:author="Graván Serrano Eduardo" w:date="2020-09-11T13:19:00Z"/>
          <w:rFonts w:asciiTheme="minorHAnsi" w:eastAsiaTheme="minorEastAsia" w:hAnsiTheme="minorHAnsi" w:cstheme="minorBidi"/>
          <w:noProof/>
          <w:lang w:val="en-GB"/>
        </w:rPr>
      </w:pPr>
      <w:del w:id="1559" w:author="Graván Serrano Eduardo" w:date="2020-09-11T13:19:00Z">
        <w:r w:rsidRPr="008D7A60" w:rsidDel="001C13CB">
          <w:rPr>
            <w:rStyle w:val="Hipervnculo"/>
            <w:noProof/>
          </w:rPr>
          <w:delText>Figura 46. Análisis de la respuesta del servidor frente a la lectura de etiquetas y actualización de la interfaz de usuario.</w:delText>
        </w:r>
        <w:r w:rsidDel="001C13CB">
          <w:rPr>
            <w:noProof/>
            <w:webHidden/>
          </w:rPr>
          <w:tab/>
          <w:delText>54</w:delText>
        </w:r>
      </w:del>
    </w:p>
    <w:p w14:paraId="7644AC3D" w14:textId="22535084" w:rsidR="00FD56CE" w:rsidDel="001C13CB" w:rsidRDefault="00FD56CE" w:rsidP="00A5172E">
      <w:pPr>
        <w:pStyle w:val="Texto"/>
        <w:rPr>
          <w:del w:id="1560" w:author="Graván Serrano Eduardo" w:date="2020-09-11T13:19:00Z"/>
          <w:rFonts w:asciiTheme="minorHAnsi" w:eastAsiaTheme="minorEastAsia" w:hAnsiTheme="minorHAnsi" w:cstheme="minorBidi"/>
          <w:noProof/>
          <w:lang w:val="en-GB"/>
        </w:rPr>
      </w:pPr>
      <w:del w:id="1561" w:author="Graván Serrano Eduardo" w:date="2020-09-11T13:19:00Z">
        <w:r w:rsidRPr="008D7A60" w:rsidDel="001C13CB">
          <w:rPr>
            <w:rStyle w:val="Hipervnculo"/>
            <w:noProof/>
          </w:rPr>
          <w:delText>Figura 47. Ejemplo de recogida y formateo de datos en la aplicación de administración.</w:delText>
        </w:r>
        <w:r w:rsidDel="001C13CB">
          <w:rPr>
            <w:noProof/>
            <w:webHidden/>
          </w:rPr>
          <w:tab/>
          <w:delText>56</w:delText>
        </w:r>
      </w:del>
    </w:p>
    <w:p w14:paraId="43909E31" w14:textId="13314252" w:rsidR="00FD56CE" w:rsidDel="001C13CB" w:rsidRDefault="00FD56CE" w:rsidP="00A5172E">
      <w:pPr>
        <w:pStyle w:val="Texto"/>
        <w:rPr>
          <w:del w:id="1562" w:author="Graván Serrano Eduardo" w:date="2020-09-11T13:19:00Z"/>
          <w:rFonts w:asciiTheme="minorHAnsi" w:eastAsiaTheme="minorEastAsia" w:hAnsiTheme="minorHAnsi" w:cstheme="minorBidi"/>
          <w:noProof/>
          <w:lang w:val="en-GB"/>
        </w:rPr>
      </w:pPr>
      <w:del w:id="1563" w:author="Graván Serrano Eduardo" w:date="2020-09-11T13:19:00Z">
        <w:r w:rsidRPr="008D7A60" w:rsidDel="001C13CB">
          <w:rPr>
            <w:rStyle w:val="Hipervnculo"/>
            <w:noProof/>
          </w:rPr>
          <w:delText>Figura 48. Ejemplo de conexión con el servidor HTTP en la aplicación de administración.</w:delText>
        </w:r>
        <w:r w:rsidDel="001C13CB">
          <w:rPr>
            <w:noProof/>
            <w:webHidden/>
          </w:rPr>
          <w:tab/>
          <w:delText>56</w:delText>
        </w:r>
      </w:del>
    </w:p>
    <w:p w14:paraId="1E11855C" w14:textId="2A647A34" w:rsidR="00FD56CE" w:rsidDel="001C13CB" w:rsidRDefault="00FD56CE" w:rsidP="00A5172E">
      <w:pPr>
        <w:pStyle w:val="Texto"/>
        <w:rPr>
          <w:del w:id="1564" w:author="Graván Serrano Eduardo" w:date="2020-09-11T13:19:00Z"/>
          <w:rFonts w:asciiTheme="minorHAnsi" w:eastAsiaTheme="minorEastAsia" w:hAnsiTheme="minorHAnsi" w:cstheme="minorBidi"/>
          <w:noProof/>
          <w:lang w:val="en-GB"/>
        </w:rPr>
      </w:pPr>
      <w:del w:id="1565" w:author="Graván Serrano Eduardo" w:date="2020-09-11T13:19:00Z">
        <w:r w:rsidRPr="008D7A60" w:rsidDel="001C13CB">
          <w:rPr>
            <w:rStyle w:val="Hipervnculo"/>
            <w:noProof/>
          </w:rPr>
          <w:delText>Figura 49. Ejemplo de procesamiento de respuesta del servidor HTTP en la aplicación de administración.</w:delText>
        </w:r>
        <w:r w:rsidDel="001C13CB">
          <w:rPr>
            <w:noProof/>
            <w:webHidden/>
          </w:rPr>
          <w:tab/>
          <w:delText>57</w:delText>
        </w:r>
      </w:del>
    </w:p>
    <w:p w14:paraId="2135DFCF" w14:textId="200F5229" w:rsidR="00FD56CE" w:rsidDel="001C13CB" w:rsidRDefault="00FD56CE" w:rsidP="00A5172E">
      <w:pPr>
        <w:pStyle w:val="Texto"/>
        <w:rPr>
          <w:del w:id="1566" w:author="Graván Serrano Eduardo" w:date="2020-09-11T13:19:00Z"/>
          <w:rFonts w:asciiTheme="minorHAnsi" w:eastAsiaTheme="minorEastAsia" w:hAnsiTheme="minorHAnsi" w:cstheme="minorBidi"/>
          <w:noProof/>
          <w:lang w:val="en-GB"/>
        </w:rPr>
      </w:pPr>
      <w:del w:id="1567" w:author="Graván Serrano Eduardo" w:date="2020-09-11T13:19:00Z">
        <w:r w:rsidRPr="008D7A60" w:rsidDel="001C13CB">
          <w:rPr>
            <w:rStyle w:val="Hipervnculo"/>
            <w:noProof/>
          </w:rPr>
          <w:delText>Figura 50. Función encargada de rellenar un objeto de tipo jTable.</w:delText>
        </w:r>
        <w:r w:rsidDel="001C13CB">
          <w:rPr>
            <w:noProof/>
            <w:webHidden/>
          </w:rPr>
          <w:tab/>
          <w:delText>57</w:delText>
        </w:r>
      </w:del>
    </w:p>
    <w:p w14:paraId="2AD7C352" w14:textId="0534182E" w:rsidR="00FD56CE" w:rsidDel="001C13CB" w:rsidRDefault="00FD56CE" w:rsidP="00A5172E">
      <w:pPr>
        <w:pStyle w:val="Texto"/>
        <w:rPr>
          <w:del w:id="1568" w:author="Graván Serrano Eduardo" w:date="2020-09-11T13:19:00Z"/>
          <w:rFonts w:asciiTheme="minorHAnsi" w:eastAsiaTheme="minorEastAsia" w:hAnsiTheme="minorHAnsi" w:cstheme="minorBidi"/>
          <w:noProof/>
          <w:lang w:val="en-GB"/>
        </w:rPr>
      </w:pPr>
      <w:del w:id="1569" w:author="Graván Serrano Eduardo" w:date="2020-09-11T13:19:00Z">
        <w:r w:rsidRPr="008D7A60" w:rsidDel="001C13CB">
          <w:rPr>
            <w:rStyle w:val="Hipervnculo"/>
            <w:noProof/>
          </w:rPr>
          <w:delText>Figura 51. Ejemplos de métodos encargados de gestionar el evento de pulsar un botón en la interfaz.</w:delText>
        </w:r>
        <w:r w:rsidDel="001C13CB">
          <w:rPr>
            <w:noProof/>
            <w:webHidden/>
          </w:rPr>
          <w:tab/>
          <w:delText>58</w:delText>
        </w:r>
      </w:del>
    </w:p>
    <w:p w14:paraId="326CE054" w14:textId="3424C40E" w:rsidR="00FD56CE" w:rsidDel="001C13CB" w:rsidRDefault="00FD56CE" w:rsidP="00A5172E">
      <w:pPr>
        <w:pStyle w:val="Texto"/>
        <w:rPr>
          <w:del w:id="1570" w:author="Graván Serrano Eduardo" w:date="2020-09-11T13:19:00Z"/>
          <w:rFonts w:asciiTheme="minorHAnsi" w:eastAsiaTheme="minorEastAsia" w:hAnsiTheme="minorHAnsi" w:cstheme="minorBidi"/>
          <w:noProof/>
          <w:lang w:val="en-GB"/>
        </w:rPr>
      </w:pPr>
      <w:del w:id="1571" w:author="Graván Serrano Eduardo" w:date="2020-09-11T13:19:00Z">
        <w:r w:rsidRPr="008D7A60" w:rsidDel="001C13CB">
          <w:rPr>
            <w:rStyle w:val="Hipervnculo"/>
            <w:noProof/>
          </w:rPr>
          <w:delText>Figura 52. Procesamiento de la respuesta del servidor HTTP en el caso del login.</w:delText>
        </w:r>
        <w:r w:rsidDel="001C13CB">
          <w:rPr>
            <w:noProof/>
            <w:webHidden/>
          </w:rPr>
          <w:tab/>
          <w:delText>58</w:delText>
        </w:r>
      </w:del>
    </w:p>
    <w:p w14:paraId="15E6D18E" w14:textId="2109CFC3" w:rsidR="00FD56CE" w:rsidDel="001C13CB" w:rsidRDefault="00FD56CE" w:rsidP="00A5172E">
      <w:pPr>
        <w:pStyle w:val="Texto"/>
        <w:rPr>
          <w:del w:id="1572" w:author="Graván Serrano Eduardo" w:date="2020-09-11T13:19:00Z"/>
          <w:rFonts w:asciiTheme="minorHAnsi" w:eastAsiaTheme="minorEastAsia" w:hAnsiTheme="minorHAnsi" w:cstheme="minorBidi"/>
          <w:noProof/>
          <w:lang w:val="en-GB"/>
        </w:rPr>
      </w:pPr>
      <w:del w:id="1573" w:author="Graván Serrano Eduardo" w:date="2020-09-11T13:19:00Z">
        <w:r w:rsidRPr="008D7A60" w:rsidDel="001C13CB">
          <w:rPr>
            <w:rStyle w:val="Hipervnculo"/>
            <w:noProof/>
          </w:rPr>
          <w:delText>Figura 53. Capturas del panel de login en la aplicación Android.</w:delText>
        </w:r>
        <w:r w:rsidDel="001C13CB">
          <w:rPr>
            <w:noProof/>
            <w:webHidden/>
          </w:rPr>
          <w:tab/>
          <w:delText>59</w:delText>
        </w:r>
      </w:del>
    </w:p>
    <w:p w14:paraId="530202A9" w14:textId="66542A8B" w:rsidR="00FD56CE" w:rsidDel="001C13CB" w:rsidRDefault="00FD56CE" w:rsidP="00A5172E">
      <w:pPr>
        <w:pStyle w:val="Texto"/>
        <w:rPr>
          <w:del w:id="1574" w:author="Graván Serrano Eduardo" w:date="2020-09-11T13:19:00Z"/>
          <w:rFonts w:asciiTheme="minorHAnsi" w:eastAsiaTheme="minorEastAsia" w:hAnsiTheme="minorHAnsi" w:cstheme="minorBidi"/>
          <w:noProof/>
          <w:lang w:val="en-GB"/>
        </w:rPr>
      </w:pPr>
      <w:del w:id="1575" w:author="Graván Serrano Eduardo" w:date="2020-09-11T13:19:00Z">
        <w:r w:rsidRPr="008D7A60" w:rsidDel="001C13CB">
          <w:rPr>
            <w:rStyle w:val="Hipervnculo"/>
            <w:noProof/>
          </w:rPr>
          <w:delText>Figura 54. Menú desplegable dentro de la pantalla principal de la aplicación Android.</w:delText>
        </w:r>
        <w:r w:rsidDel="001C13CB">
          <w:rPr>
            <w:noProof/>
            <w:webHidden/>
          </w:rPr>
          <w:tab/>
          <w:delText>59</w:delText>
        </w:r>
      </w:del>
    </w:p>
    <w:p w14:paraId="0F2CF194" w14:textId="6DA032A9" w:rsidR="00FD56CE" w:rsidDel="001C13CB" w:rsidRDefault="00FD56CE" w:rsidP="00A5172E">
      <w:pPr>
        <w:pStyle w:val="Texto"/>
        <w:rPr>
          <w:del w:id="1576" w:author="Graván Serrano Eduardo" w:date="2020-09-11T13:19:00Z"/>
          <w:rFonts w:asciiTheme="minorHAnsi" w:eastAsiaTheme="minorEastAsia" w:hAnsiTheme="minorHAnsi" w:cstheme="minorBidi"/>
          <w:noProof/>
          <w:lang w:val="en-GB"/>
        </w:rPr>
      </w:pPr>
      <w:del w:id="1577" w:author="Graván Serrano Eduardo" w:date="2020-09-11T13:19:00Z">
        <w:r w:rsidRPr="008D7A60" w:rsidDel="001C13CB">
          <w:rPr>
            <w:rStyle w:val="Hipervnculo"/>
            <w:noProof/>
          </w:rPr>
          <w:delText>Figura 55. Posibles respuestas ante la emulación de etiquetas.</w:delText>
        </w:r>
        <w:r w:rsidDel="001C13CB">
          <w:rPr>
            <w:noProof/>
            <w:webHidden/>
          </w:rPr>
          <w:tab/>
          <w:delText>59</w:delText>
        </w:r>
      </w:del>
    </w:p>
    <w:p w14:paraId="4A3C689F" w14:textId="78BA9E6C" w:rsidR="00FD56CE" w:rsidDel="001C13CB" w:rsidRDefault="00FD56CE" w:rsidP="00A5172E">
      <w:pPr>
        <w:pStyle w:val="Texto"/>
        <w:rPr>
          <w:del w:id="1578" w:author="Graván Serrano Eduardo" w:date="2020-09-11T13:19:00Z"/>
          <w:rFonts w:asciiTheme="minorHAnsi" w:eastAsiaTheme="minorEastAsia" w:hAnsiTheme="minorHAnsi" w:cstheme="minorBidi"/>
          <w:noProof/>
          <w:lang w:val="en-GB"/>
        </w:rPr>
      </w:pPr>
      <w:del w:id="1579" w:author="Graván Serrano Eduardo" w:date="2020-09-11T13:19:00Z">
        <w:r w:rsidRPr="008D7A60" w:rsidDel="001C13CB">
          <w:rPr>
            <w:rStyle w:val="Hipervnculo"/>
            <w:noProof/>
          </w:rPr>
          <w:delText>Figura 56. Menú de comprobar horarios para usuarios no administradores en la aplicación Android.</w:delText>
        </w:r>
        <w:r w:rsidDel="001C13CB">
          <w:rPr>
            <w:noProof/>
            <w:webHidden/>
          </w:rPr>
          <w:tab/>
          <w:delText>59</w:delText>
        </w:r>
      </w:del>
    </w:p>
    <w:p w14:paraId="0A867BE6" w14:textId="2DE29291" w:rsidR="00FD56CE" w:rsidDel="001C13CB" w:rsidRDefault="00FD56CE" w:rsidP="00A5172E">
      <w:pPr>
        <w:pStyle w:val="Texto"/>
        <w:rPr>
          <w:del w:id="1580" w:author="Graván Serrano Eduardo" w:date="2020-09-11T13:19:00Z"/>
          <w:rFonts w:asciiTheme="minorHAnsi" w:eastAsiaTheme="minorEastAsia" w:hAnsiTheme="minorHAnsi" w:cstheme="minorBidi"/>
          <w:noProof/>
          <w:lang w:val="en-GB"/>
        </w:rPr>
      </w:pPr>
      <w:del w:id="1581" w:author="Graván Serrano Eduardo" w:date="2020-09-11T13:19:00Z">
        <w:r w:rsidRPr="008D7A60" w:rsidDel="001C13CB">
          <w:rPr>
            <w:rStyle w:val="Hipervnculo"/>
            <w:noProof/>
          </w:rPr>
          <w:delText>Figura 57. Posibles respuestas del menú de comprobar horario.</w:delText>
        </w:r>
        <w:r w:rsidDel="001C13CB">
          <w:rPr>
            <w:noProof/>
            <w:webHidden/>
          </w:rPr>
          <w:tab/>
          <w:delText>59</w:delText>
        </w:r>
      </w:del>
    </w:p>
    <w:p w14:paraId="644BDBC0" w14:textId="49937558" w:rsidR="00FD56CE" w:rsidDel="001C13CB" w:rsidRDefault="00FD56CE" w:rsidP="00A5172E">
      <w:pPr>
        <w:pStyle w:val="Texto"/>
        <w:rPr>
          <w:del w:id="1582" w:author="Graván Serrano Eduardo" w:date="2020-09-11T13:19:00Z"/>
          <w:rFonts w:asciiTheme="minorHAnsi" w:eastAsiaTheme="minorEastAsia" w:hAnsiTheme="minorHAnsi" w:cstheme="minorBidi"/>
          <w:noProof/>
          <w:lang w:val="en-GB"/>
        </w:rPr>
      </w:pPr>
      <w:del w:id="1583" w:author="Graván Serrano Eduardo" w:date="2020-09-11T13:19:00Z">
        <w:r w:rsidRPr="008D7A60" w:rsidDel="001C13CB">
          <w:rPr>
            <w:rStyle w:val="Hipervnculo"/>
            <w:noProof/>
          </w:rPr>
          <w:delText>Figura 58. Mensajes de fichaje correcto en la aplicación.</w:delText>
        </w:r>
        <w:r w:rsidDel="001C13CB">
          <w:rPr>
            <w:noProof/>
            <w:webHidden/>
          </w:rPr>
          <w:tab/>
          <w:delText>59</w:delText>
        </w:r>
      </w:del>
    </w:p>
    <w:p w14:paraId="4D3A539A" w14:textId="767E397E" w:rsidR="00FD56CE" w:rsidDel="001C13CB" w:rsidRDefault="00FD56CE" w:rsidP="00A5172E">
      <w:pPr>
        <w:pStyle w:val="Texto"/>
        <w:rPr>
          <w:del w:id="1584" w:author="Graván Serrano Eduardo" w:date="2020-09-11T13:19:00Z"/>
          <w:rFonts w:asciiTheme="minorHAnsi" w:eastAsiaTheme="minorEastAsia" w:hAnsiTheme="minorHAnsi" w:cstheme="minorBidi"/>
          <w:noProof/>
          <w:lang w:val="en-GB"/>
        </w:rPr>
      </w:pPr>
      <w:del w:id="1585" w:author="Graván Serrano Eduardo" w:date="2020-09-11T13:19:00Z">
        <w:r w:rsidRPr="008D7A60" w:rsidDel="001C13CB">
          <w:rPr>
            <w:rStyle w:val="Hipervnculo"/>
            <w:noProof/>
          </w:rPr>
          <w:delText>Figura 59. Mensajes de fichaje erróneo en la aplicación.</w:delText>
        </w:r>
        <w:r w:rsidDel="001C13CB">
          <w:rPr>
            <w:noProof/>
            <w:webHidden/>
          </w:rPr>
          <w:tab/>
          <w:delText>59</w:delText>
        </w:r>
      </w:del>
    </w:p>
    <w:p w14:paraId="51A628A4" w14:textId="1DD218D9" w:rsidR="00FD56CE" w:rsidDel="001C13CB" w:rsidRDefault="00FD56CE" w:rsidP="00A5172E">
      <w:pPr>
        <w:pStyle w:val="Texto"/>
        <w:rPr>
          <w:del w:id="1586" w:author="Graván Serrano Eduardo" w:date="2020-09-11T13:19:00Z"/>
          <w:rFonts w:asciiTheme="minorHAnsi" w:eastAsiaTheme="minorEastAsia" w:hAnsiTheme="minorHAnsi" w:cstheme="minorBidi"/>
          <w:noProof/>
          <w:lang w:val="en-GB"/>
        </w:rPr>
      </w:pPr>
      <w:del w:id="1587" w:author="Graván Serrano Eduardo" w:date="2020-09-11T13:19:00Z">
        <w:r w:rsidRPr="008D7A60" w:rsidDel="001C13CB">
          <w:rPr>
            <w:rStyle w:val="Hipervnculo"/>
            <w:noProof/>
          </w:rPr>
          <w:delText>Figura 60. Menú de registro de nuevos empleados para usuarios administradores.</w:delText>
        </w:r>
        <w:r w:rsidDel="001C13CB">
          <w:rPr>
            <w:noProof/>
            <w:webHidden/>
          </w:rPr>
          <w:tab/>
          <w:delText>59</w:delText>
        </w:r>
      </w:del>
    </w:p>
    <w:p w14:paraId="6E71F26B" w14:textId="2FA16BBA" w:rsidR="00FD56CE" w:rsidDel="001C13CB" w:rsidRDefault="00FD56CE" w:rsidP="00A5172E">
      <w:pPr>
        <w:pStyle w:val="Texto"/>
        <w:rPr>
          <w:del w:id="1588" w:author="Graván Serrano Eduardo" w:date="2020-09-11T13:19:00Z"/>
          <w:rFonts w:asciiTheme="minorHAnsi" w:eastAsiaTheme="minorEastAsia" w:hAnsiTheme="minorHAnsi" w:cstheme="minorBidi"/>
          <w:noProof/>
          <w:lang w:val="en-GB"/>
        </w:rPr>
      </w:pPr>
      <w:del w:id="1589" w:author="Graván Serrano Eduardo" w:date="2020-09-11T13:19:00Z">
        <w:r w:rsidRPr="008D7A60" w:rsidDel="001C13CB">
          <w:rPr>
            <w:rStyle w:val="Hipervnculo"/>
            <w:noProof/>
          </w:rPr>
          <w:delText>Figura 61. Posibles errores a la hora de rellenar el formulario de registro de nuevos empleados.</w:delText>
        </w:r>
        <w:r w:rsidDel="001C13CB">
          <w:rPr>
            <w:noProof/>
            <w:webHidden/>
          </w:rPr>
          <w:tab/>
          <w:delText>59</w:delText>
        </w:r>
      </w:del>
    </w:p>
    <w:p w14:paraId="246DE0B8" w14:textId="680CB30D" w:rsidR="00FD56CE" w:rsidDel="001C13CB" w:rsidRDefault="00FD56CE" w:rsidP="00A5172E">
      <w:pPr>
        <w:pStyle w:val="Texto"/>
        <w:rPr>
          <w:del w:id="1590" w:author="Graván Serrano Eduardo" w:date="2020-09-11T13:19:00Z"/>
          <w:rFonts w:asciiTheme="minorHAnsi" w:eastAsiaTheme="minorEastAsia" w:hAnsiTheme="minorHAnsi" w:cstheme="minorBidi"/>
          <w:noProof/>
          <w:lang w:val="en-GB"/>
        </w:rPr>
      </w:pPr>
      <w:del w:id="1591" w:author="Graván Serrano Eduardo" w:date="2020-09-11T13:19:00Z">
        <w:r w:rsidRPr="008D7A60" w:rsidDel="001C13CB">
          <w:rPr>
            <w:rStyle w:val="Hipervnculo"/>
            <w:noProof/>
          </w:rPr>
          <w:delText>Figura 62. Posibles respuestas del servidor ante el intento de creación de un nuevo empleado a través de la aplicación Android.</w:delText>
        </w:r>
        <w:r w:rsidDel="001C13CB">
          <w:rPr>
            <w:noProof/>
            <w:webHidden/>
          </w:rPr>
          <w:tab/>
          <w:delText>59</w:delText>
        </w:r>
      </w:del>
    </w:p>
    <w:p w14:paraId="2652B169" w14:textId="4818DE3E" w:rsidR="00FD56CE" w:rsidDel="001C13CB" w:rsidRDefault="00FD56CE" w:rsidP="00A5172E">
      <w:pPr>
        <w:pStyle w:val="Texto"/>
        <w:rPr>
          <w:del w:id="1592" w:author="Graván Serrano Eduardo" w:date="2020-09-11T13:19:00Z"/>
          <w:rFonts w:asciiTheme="minorHAnsi" w:eastAsiaTheme="minorEastAsia" w:hAnsiTheme="minorHAnsi" w:cstheme="minorBidi"/>
          <w:noProof/>
          <w:lang w:val="en-GB"/>
        </w:rPr>
      </w:pPr>
      <w:del w:id="1593" w:author="Graván Serrano Eduardo" w:date="2020-09-11T13:19:00Z">
        <w:r w:rsidRPr="008D7A60" w:rsidDel="001C13CB">
          <w:rPr>
            <w:rStyle w:val="Hipervnculo"/>
            <w:noProof/>
          </w:rPr>
          <w:delText>Figura 63. Mensajes de error ante el inicio de sesión en la aplicación de escritorio.</w:delText>
        </w:r>
        <w:r w:rsidDel="001C13CB">
          <w:rPr>
            <w:noProof/>
            <w:webHidden/>
          </w:rPr>
          <w:tab/>
          <w:delText>59</w:delText>
        </w:r>
      </w:del>
    </w:p>
    <w:p w14:paraId="4D6CD652" w14:textId="394BFE34" w:rsidR="00FD56CE" w:rsidDel="001C13CB" w:rsidRDefault="00FD56CE" w:rsidP="00A5172E">
      <w:pPr>
        <w:pStyle w:val="Texto"/>
        <w:rPr>
          <w:del w:id="1594" w:author="Graván Serrano Eduardo" w:date="2020-09-11T13:19:00Z"/>
          <w:rFonts w:asciiTheme="minorHAnsi" w:eastAsiaTheme="minorEastAsia" w:hAnsiTheme="minorHAnsi" w:cstheme="minorBidi"/>
          <w:noProof/>
          <w:lang w:val="en-GB"/>
        </w:rPr>
      </w:pPr>
      <w:del w:id="1595" w:author="Graván Serrano Eduardo" w:date="2020-09-11T13:19:00Z">
        <w:r w:rsidRPr="008D7A60" w:rsidDel="001C13CB">
          <w:rPr>
            <w:rStyle w:val="Hipervnculo"/>
            <w:noProof/>
          </w:rPr>
          <w:delText>Figura 64. Pestañas del menú principal en la aplicación de escritorio para administradores.</w:delText>
        </w:r>
        <w:r w:rsidDel="001C13CB">
          <w:rPr>
            <w:noProof/>
            <w:webHidden/>
          </w:rPr>
          <w:tab/>
          <w:delText>59</w:delText>
        </w:r>
      </w:del>
    </w:p>
    <w:p w14:paraId="6366E513" w14:textId="499773C7" w:rsidR="00FD56CE" w:rsidDel="001C13CB" w:rsidRDefault="00FD56CE" w:rsidP="00A5172E">
      <w:pPr>
        <w:pStyle w:val="Texto"/>
        <w:rPr>
          <w:del w:id="1596" w:author="Graván Serrano Eduardo" w:date="2020-09-11T13:19:00Z"/>
          <w:rFonts w:asciiTheme="minorHAnsi" w:eastAsiaTheme="minorEastAsia" w:hAnsiTheme="minorHAnsi" w:cstheme="minorBidi"/>
          <w:noProof/>
          <w:lang w:val="en-GB"/>
        </w:rPr>
      </w:pPr>
      <w:del w:id="1597" w:author="Graván Serrano Eduardo" w:date="2020-09-11T13:19:00Z">
        <w:r w:rsidRPr="008D7A60" w:rsidDel="001C13CB">
          <w:rPr>
            <w:rStyle w:val="Hipervnculo"/>
            <w:noProof/>
          </w:rPr>
          <w:delText>Figura 65. Menú de alta de empleado y posibles respuestas de la aplicación.</w:delText>
        </w:r>
        <w:r w:rsidDel="001C13CB">
          <w:rPr>
            <w:noProof/>
            <w:webHidden/>
          </w:rPr>
          <w:tab/>
          <w:delText>59</w:delText>
        </w:r>
      </w:del>
    </w:p>
    <w:p w14:paraId="7D6EE935" w14:textId="4C6AE6D2" w:rsidR="00FD56CE" w:rsidDel="001C13CB" w:rsidRDefault="00FD56CE" w:rsidP="00A5172E">
      <w:pPr>
        <w:pStyle w:val="Texto"/>
        <w:rPr>
          <w:del w:id="1598" w:author="Graván Serrano Eduardo" w:date="2020-09-11T13:19:00Z"/>
          <w:rFonts w:asciiTheme="minorHAnsi" w:eastAsiaTheme="minorEastAsia" w:hAnsiTheme="minorHAnsi" w:cstheme="minorBidi"/>
          <w:noProof/>
          <w:lang w:val="en-GB"/>
        </w:rPr>
      </w:pPr>
      <w:del w:id="1599" w:author="Graván Serrano Eduardo" w:date="2020-09-11T13:19:00Z">
        <w:r w:rsidRPr="008D7A60" w:rsidDel="001C13CB">
          <w:rPr>
            <w:rStyle w:val="Hipervnculo"/>
            <w:noProof/>
          </w:rPr>
          <w:delText>Figura 66. Menú de baja de empleado y respuesta correcta del servidor.</w:delText>
        </w:r>
        <w:r w:rsidDel="001C13CB">
          <w:rPr>
            <w:noProof/>
            <w:webHidden/>
          </w:rPr>
          <w:tab/>
          <w:delText>59</w:delText>
        </w:r>
      </w:del>
    </w:p>
    <w:p w14:paraId="22F59842" w14:textId="320BAF5F" w:rsidR="00FD56CE" w:rsidDel="001C13CB" w:rsidRDefault="00FD56CE" w:rsidP="00A5172E">
      <w:pPr>
        <w:pStyle w:val="Texto"/>
        <w:rPr>
          <w:del w:id="1600" w:author="Graván Serrano Eduardo" w:date="2020-09-11T13:19:00Z"/>
          <w:rFonts w:asciiTheme="minorHAnsi" w:eastAsiaTheme="minorEastAsia" w:hAnsiTheme="minorHAnsi" w:cstheme="minorBidi"/>
          <w:noProof/>
          <w:lang w:val="en-GB"/>
        </w:rPr>
      </w:pPr>
      <w:del w:id="1601" w:author="Graván Serrano Eduardo" w:date="2020-09-11T13:19:00Z">
        <w:r w:rsidRPr="008D7A60" w:rsidDel="001C13CB">
          <w:rPr>
            <w:rStyle w:val="Hipervnculo"/>
            <w:noProof/>
          </w:rPr>
          <w:delText>Figura 67. Menú de información de usuario y respuesta de la aplicación.</w:delText>
        </w:r>
        <w:r w:rsidDel="001C13CB">
          <w:rPr>
            <w:noProof/>
            <w:webHidden/>
          </w:rPr>
          <w:tab/>
          <w:delText>59</w:delText>
        </w:r>
      </w:del>
    </w:p>
    <w:p w14:paraId="42DED526" w14:textId="1E639B36" w:rsidR="00FD56CE" w:rsidDel="001C13CB" w:rsidRDefault="00FD56CE" w:rsidP="00A5172E">
      <w:pPr>
        <w:pStyle w:val="Texto"/>
        <w:rPr>
          <w:del w:id="1602" w:author="Graván Serrano Eduardo" w:date="2020-09-11T13:19:00Z"/>
          <w:rFonts w:asciiTheme="minorHAnsi" w:eastAsiaTheme="minorEastAsia" w:hAnsiTheme="minorHAnsi" w:cstheme="minorBidi"/>
          <w:noProof/>
          <w:lang w:val="en-GB"/>
        </w:rPr>
      </w:pPr>
      <w:del w:id="1603" w:author="Graván Serrano Eduardo" w:date="2020-09-11T13:19:00Z">
        <w:r w:rsidRPr="008D7A60" w:rsidDel="001C13CB">
          <w:rPr>
            <w:rStyle w:val="Hipervnculo"/>
            <w:noProof/>
          </w:rPr>
          <w:delText>Figura 68. Posibles respuestas del servidor ante la creación de un nuevo horario para un empleado.</w:delText>
        </w:r>
        <w:r w:rsidDel="001C13CB">
          <w:rPr>
            <w:noProof/>
            <w:webHidden/>
          </w:rPr>
          <w:tab/>
          <w:delText>59</w:delText>
        </w:r>
      </w:del>
    </w:p>
    <w:p w14:paraId="79A3DCFB" w14:textId="114588E0" w:rsidR="00FD56CE" w:rsidDel="001C13CB" w:rsidRDefault="00FD56CE" w:rsidP="00A5172E">
      <w:pPr>
        <w:pStyle w:val="Texto"/>
        <w:rPr>
          <w:del w:id="1604" w:author="Graván Serrano Eduardo" w:date="2020-09-11T13:19:00Z"/>
          <w:rFonts w:asciiTheme="minorHAnsi" w:eastAsiaTheme="minorEastAsia" w:hAnsiTheme="minorHAnsi" w:cstheme="minorBidi"/>
          <w:noProof/>
          <w:lang w:val="en-GB"/>
        </w:rPr>
      </w:pPr>
      <w:del w:id="1605" w:author="Graván Serrano Eduardo" w:date="2020-09-11T13:19:00Z">
        <w:r w:rsidRPr="008D7A60" w:rsidDel="001C13CB">
          <w:rPr>
            <w:rStyle w:val="Hipervnculo"/>
            <w:noProof/>
          </w:rPr>
          <w:delText>Figura 69. Menú de eliminación de un horario para un empleado.</w:delText>
        </w:r>
        <w:r w:rsidDel="001C13CB">
          <w:rPr>
            <w:noProof/>
            <w:webHidden/>
          </w:rPr>
          <w:tab/>
          <w:delText>59</w:delText>
        </w:r>
      </w:del>
    </w:p>
    <w:p w14:paraId="1E6182A5" w14:textId="15F1281A" w:rsidR="00FD56CE" w:rsidDel="001C13CB" w:rsidRDefault="00FD56CE" w:rsidP="00A5172E">
      <w:pPr>
        <w:pStyle w:val="Texto"/>
        <w:rPr>
          <w:del w:id="1606" w:author="Graván Serrano Eduardo" w:date="2020-09-11T13:19:00Z"/>
          <w:rFonts w:asciiTheme="minorHAnsi" w:eastAsiaTheme="minorEastAsia" w:hAnsiTheme="minorHAnsi" w:cstheme="minorBidi"/>
          <w:noProof/>
          <w:lang w:val="en-GB"/>
        </w:rPr>
      </w:pPr>
      <w:del w:id="1607" w:author="Graván Serrano Eduardo" w:date="2020-09-11T13:19:00Z">
        <w:r w:rsidRPr="008D7A60" w:rsidDel="001C13CB">
          <w:rPr>
            <w:rStyle w:val="Hipervnculo"/>
            <w:noProof/>
          </w:rPr>
          <w:delText>Figura 70. Menú de consulta de información de horarios de empleados.</w:delText>
        </w:r>
        <w:r w:rsidDel="001C13CB">
          <w:rPr>
            <w:noProof/>
            <w:webHidden/>
          </w:rPr>
          <w:tab/>
          <w:delText>59</w:delText>
        </w:r>
      </w:del>
    </w:p>
    <w:p w14:paraId="1DDDB85A" w14:textId="7978076E" w:rsidR="00FD56CE" w:rsidDel="001C13CB" w:rsidRDefault="00FD56CE" w:rsidP="00A5172E">
      <w:pPr>
        <w:pStyle w:val="Texto"/>
        <w:rPr>
          <w:del w:id="1608" w:author="Graván Serrano Eduardo" w:date="2020-09-11T13:19:00Z"/>
          <w:rFonts w:asciiTheme="minorHAnsi" w:eastAsiaTheme="minorEastAsia" w:hAnsiTheme="minorHAnsi" w:cstheme="minorBidi"/>
          <w:noProof/>
          <w:lang w:val="en-GB"/>
        </w:rPr>
      </w:pPr>
      <w:del w:id="1609" w:author="Graván Serrano Eduardo" w:date="2020-09-11T13:19:00Z">
        <w:r w:rsidRPr="008D7A60" w:rsidDel="001C13CB">
          <w:rPr>
            <w:rStyle w:val="Hipervnculo"/>
            <w:noProof/>
          </w:rPr>
          <w:delText>Figura 71. Menú de comprobación de asistencia de un empleado.</w:delText>
        </w:r>
        <w:r w:rsidDel="001C13CB">
          <w:rPr>
            <w:noProof/>
            <w:webHidden/>
          </w:rPr>
          <w:tab/>
          <w:delText>59</w:delText>
        </w:r>
      </w:del>
    </w:p>
    <w:p w14:paraId="5DF62850" w14:textId="4085ABD1" w:rsidR="00FD56CE" w:rsidDel="001C13CB" w:rsidRDefault="00FD56CE" w:rsidP="00A5172E">
      <w:pPr>
        <w:pStyle w:val="Texto"/>
        <w:rPr>
          <w:del w:id="1610" w:author="Graván Serrano Eduardo" w:date="2020-09-11T13:19:00Z"/>
          <w:rFonts w:asciiTheme="minorHAnsi" w:eastAsiaTheme="minorEastAsia" w:hAnsiTheme="minorHAnsi" w:cstheme="minorBidi"/>
          <w:noProof/>
          <w:lang w:val="en-GB"/>
        </w:rPr>
      </w:pPr>
      <w:del w:id="1611" w:author="Graván Serrano Eduardo" w:date="2020-09-11T13:19:00Z">
        <w:r w:rsidRPr="008D7A60" w:rsidDel="001C13CB">
          <w:rPr>
            <w:rStyle w:val="Hipervnculo"/>
            <w:noProof/>
          </w:rPr>
          <w:delText>Figura 72. Posibles respuestas después de rellenar el formulario de análisis de horas de empleados.</w:delText>
        </w:r>
        <w:r w:rsidDel="001C13CB">
          <w:rPr>
            <w:noProof/>
            <w:webHidden/>
          </w:rPr>
          <w:tab/>
          <w:delText>59</w:delText>
        </w:r>
      </w:del>
    </w:p>
    <w:p w14:paraId="47757A2D" w14:textId="5B466F91" w:rsidR="00FD56CE" w:rsidDel="001C13CB" w:rsidRDefault="00FD56CE" w:rsidP="00A5172E">
      <w:pPr>
        <w:pStyle w:val="Texto"/>
        <w:rPr>
          <w:del w:id="1612" w:author="Graván Serrano Eduardo" w:date="2020-09-11T13:19:00Z"/>
          <w:rFonts w:asciiTheme="minorHAnsi" w:eastAsiaTheme="minorEastAsia" w:hAnsiTheme="minorHAnsi" w:cstheme="minorBidi"/>
          <w:noProof/>
          <w:lang w:val="en-GB"/>
        </w:rPr>
      </w:pPr>
      <w:del w:id="1613" w:author="Graván Serrano Eduardo" w:date="2020-09-11T13:19:00Z">
        <w:r w:rsidRPr="008D7A60" w:rsidDel="001C13CB">
          <w:rPr>
            <w:rStyle w:val="Hipervnculo"/>
            <w:noProof/>
          </w:rPr>
          <w:delText>Figura 73. Capturas del panel de login en la aplicación Android.</w:delText>
        </w:r>
        <w:r w:rsidDel="001C13CB">
          <w:rPr>
            <w:noProof/>
            <w:webHidden/>
          </w:rPr>
          <w:tab/>
          <w:delText>63</w:delText>
        </w:r>
      </w:del>
    </w:p>
    <w:p w14:paraId="00DCE685" w14:textId="61730073" w:rsidR="00FD56CE" w:rsidDel="001C13CB" w:rsidRDefault="00FD56CE" w:rsidP="00A5172E">
      <w:pPr>
        <w:pStyle w:val="Texto"/>
        <w:rPr>
          <w:del w:id="1614" w:author="Graván Serrano Eduardo" w:date="2020-09-11T13:19:00Z"/>
          <w:rFonts w:asciiTheme="minorHAnsi" w:eastAsiaTheme="minorEastAsia" w:hAnsiTheme="minorHAnsi" w:cstheme="minorBidi"/>
          <w:noProof/>
          <w:lang w:val="en-GB"/>
        </w:rPr>
      </w:pPr>
      <w:del w:id="1615" w:author="Graván Serrano Eduardo" w:date="2020-09-11T13:19:00Z">
        <w:r w:rsidRPr="008D7A60" w:rsidDel="001C13CB">
          <w:rPr>
            <w:rStyle w:val="Hipervnculo"/>
            <w:noProof/>
          </w:rPr>
          <w:delText>Figura 74. Menú desplegable dentro de la pantalla principal de la aplicación Android.</w:delText>
        </w:r>
        <w:r w:rsidDel="001C13CB">
          <w:rPr>
            <w:noProof/>
            <w:webHidden/>
          </w:rPr>
          <w:tab/>
          <w:delText>63</w:delText>
        </w:r>
      </w:del>
    </w:p>
    <w:p w14:paraId="35842B73" w14:textId="78F5587E" w:rsidR="00FD56CE" w:rsidDel="001C13CB" w:rsidRDefault="00FD56CE" w:rsidP="00A5172E">
      <w:pPr>
        <w:pStyle w:val="Texto"/>
        <w:rPr>
          <w:del w:id="1616" w:author="Graván Serrano Eduardo" w:date="2020-09-11T13:19:00Z"/>
          <w:rFonts w:asciiTheme="minorHAnsi" w:eastAsiaTheme="minorEastAsia" w:hAnsiTheme="minorHAnsi" w:cstheme="minorBidi"/>
          <w:noProof/>
          <w:lang w:val="en-GB"/>
        </w:rPr>
      </w:pPr>
      <w:del w:id="1617" w:author="Graván Serrano Eduardo" w:date="2020-09-11T13:19:00Z">
        <w:r w:rsidRPr="008D7A60" w:rsidDel="001C13CB">
          <w:rPr>
            <w:rStyle w:val="Hipervnculo"/>
            <w:noProof/>
          </w:rPr>
          <w:delText>Figura 75. Menú principal de la aplicación Android para usuarios no administradores.</w:delText>
        </w:r>
        <w:r w:rsidDel="001C13CB">
          <w:rPr>
            <w:noProof/>
            <w:webHidden/>
          </w:rPr>
          <w:tab/>
          <w:delText>64</w:delText>
        </w:r>
      </w:del>
    </w:p>
    <w:p w14:paraId="2A8397EC" w14:textId="64EEB2E5" w:rsidR="00FD56CE" w:rsidDel="001C13CB" w:rsidRDefault="00FD56CE" w:rsidP="00A5172E">
      <w:pPr>
        <w:pStyle w:val="Texto"/>
        <w:rPr>
          <w:del w:id="1618" w:author="Graván Serrano Eduardo" w:date="2020-09-11T13:19:00Z"/>
          <w:rFonts w:asciiTheme="minorHAnsi" w:eastAsiaTheme="minorEastAsia" w:hAnsiTheme="minorHAnsi" w:cstheme="minorBidi"/>
          <w:noProof/>
          <w:lang w:val="en-GB"/>
        </w:rPr>
      </w:pPr>
      <w:del w:id="1619" w:author="Graván Serrano Eduardo" w:date="2020-09-11T13:19:00Z">
        <w:r w:rsidRPr="008D7A60" w:rsidDel="001C13CB">
          <w:rPr>
            <w:rStyle w:val="Hipervnculo"/>
            <w:noProof/>
          </w:rPr>
          <w:delText>Figura 76. Menú de emulación de etiquetas.</w:delText>
        </w:r>
        <w:r w:rsidDel="001C13CB">
          <w:rPr>
            <w:noProof/>
            <w:webHidden/>
          </w:rPr>
          <w:tab/>
          <w:delText>65</w:delText>
        </w:r>
      </w:del>
    </w:p>
    <w:p w14:paraId="15680012" w14:textId="300EF125" w:rsidR="00FD56CE" w:rsidDel="001C13CB" w:rsidRDefault="00FD56CE" w:rsidP="00A5172E">
      <w:pPr>
        <w:pStyle w:val="Texto"/>
        <w:rPr>
          <w:del w:id="1620" w:author="Graván Serrano Eduardo" w:date="2020-09-11T13:19:00Z"/>
          <w:rFonts w:asciiTheme="minorHAnsi" w:eastAsiaTheme="minorEastAsia" w:hAnsiTheme="minorHAnsi" w:cstheme="minorBidi"/>
          <w:noProof/>
          <w:lang w:val="en-GB"/>
        </w:rPr>
      </w:pPr>
      <w:del w:id="1621" w:author="Graván Serrano Eduardo" w:date="2020-09-11T13:19:00Z">
        <w:r w:rsidRPr="008D7A60" w:rsidDel="001C13CB">
          <w:rPr>
            <w:rStyle w:val="Hipervnculo"/>
            <w:noProof/>
          </w:rPr>
          <w:delText>Figura 77. Emulación de etiquetas en proceso.</w:delText>
        </w:r>
        <w:r w:rsidDel="001C13CB">
          <w:rPr>
            <w:noProof/>
            <w:webHidden/>
          </w:rPr>
          <w:tab/>
          <w:delText>65</w:delText>
        </w:r>
      </w:del>
    </w:p>
    <w:p w14:paraId="51D76304" w14:textId="60892747" w:rsidR="00FD56CE" w:rsidDel="001C13CB" w:rsidRDefault="00FD56CE" w:rsidP="00A5172E">
      <w:pPr>
        <w:pStyle w:val="Texto"/>
        <w:rPr>
          <w:del w:id="1622" w:author="Graván Serrano Eduardo" w:date="2020-09-11T13:19:00Z"/>
          <w:rFonts w:asciiTheme="minorHAnsi" w:eastAsiaTheme="minorEastAsia" w:hAnsiTheme="minorHAnsi" w:cstheme="minorBidi"/>
          <w:noProof/>
          <w:lang w:val="en-GB"/>
        </w:rPr>
      </w:pPr>
      <w:del w:id="1623" w:author="Graván Serrano Eduardo" w:date="2020-09-11T13:19:00Z">
        <w:r w:rsidRPr="008D7A60" w:rsidDel="001C13CB">
          <w:rPr>
            <w:rStyle w:val="Hipervnculo"/>
            <w:noProof/>
          </w:rPr>
          <w:delText>Figura 78. Posibles respuestas ante la emulación de etiquetas.</w:delText>
        </w:r>
        <w:r w:rsidDel="001C13CB">
          <w:rPr>
            <w:noProof/>
            <w:webHidden/>
          </w:rPr>
          <w:tab/>
          <w:delText>66</w:delText>
        </w:r>
      </w:del>
    </w:p>
    <w:p w14:paraId="4EFE7E4C" w14:textId="31142628" w:rsidR="00FD56CE" w:rsidDel="001C13CB" w:rsidRDefault="00FD56CE" w:rsidP="00A5172E">
      <w:pPr>
        <w:pStyle w:val="Texto"/>
        <w:rPr>
          <w:del w:id="1624" w:author="Graván Serrano Eduardo" w:date="2020-09-11T13:19:00Z"/>
          <w:rFonts w:asciiTheme="minorHAnsi" w:eastAsiaTheme="minorEastAsia" w:hAnsiTheme="minorHAnsi" w:cstheme="minorBidi"/>
          <w:noProof/>
          <w:lang w:val="en-GB"/>
        </w:rPr>
      </w:pPr>
      <w:del w:id="1625" w:author="Graván Serrano Eduardo" w:date="2020-09-11T13:19:00Z">
        <w:r w:rsidRPr="008D7A60" w:rsidDel="001C13CB">
          <w:rPr>
            <w:rStyle w:val="Hipervnculo"/>
            <w:noProof/>
          </w:rPr>
          <w:delText>Figura 79. Menú de comprobar horarios para usuarios no administradores en la aplicación Android.</w:delText>
        </w:r>
        <w:r w:rsidDel="001C13CB">
          <w:rPr>
            <w:noProof/>
            <w:webHidden/>
          </w:rPr>
          <w:tab/>
          <w:delText>67</w:delText>
        </w:r>
      </w:del>
    </w:p>
    <w:p w14:paraId="14400E64" w14:textId="329FD9DF" w:rsidR="00FD56CE" w:rsidDel="001C13CB" w:rsidRDefault="00FD56CE" w:rsidP="00A5172E">
      <w:pPr>
        <w:pStyle w:val="Texto"/>
        <w:rPr>
          <w:del w:id="1626" w:author="Graván Serrano Eduardo" w:date="2020-09-11T13:19:00Z"/>
          <w:rFonts w:asciiTheme="minorHAnsi" w:eastAsiaTheme="minorEastAsia" w:hAnsiTheme="minorHAnsi" w:cstheme="minorBidi"/>
          <w:noProof/>
          <w:lang w:val="en-GB"/>
        </w:rPr>
      </w:pPr>
      <w:del w:id="1627" w:author="Graván Serrano Eduardo" w:date="2020-09-11T13:19:00Z">
        <w:r w:rsidRPr="008D7A60" w:rsidDel="001C13CB">
          <w:rPr>
            <w:rStyle w:val="Hipervnculo"/>
            <w:noProof/>
          </w:rPr>
          <w:delText>Figura 80. Posibles respuestas del menú de comprobar horario.</w:delText>
        </w:r>
        <w:r w:rsidDel="001C13CB">
          <w:rPr>
            <w:noProof/>
            <w:webHidden/>
          </w:rPr>
          <w:tab/>
          <w:delText>67</w:delText>
        </w:r>
      </w:del>
    </w:p>
    <w:p w14:paraId="7874D191" w14:textId="6D5157D5" w:rsidR="00FD56CE" w:rsidDel="001C13CB" w:rsidRDefault="00FD56CE" w:rsidP="00A5172E">
      <w:pPr>
        <w:pStyle w:val="Texto"/>
        <w:rPr>
          <w:del w:id="1628" w:author="Graván Serrano Eduardo" w:date="2020-09-11T13:19:00Z"/>
          <w:rFonts w:asciiTheme="minorHAnsi" w:eastAsiaTheme="minorEastAsia" w:hAnsiTheme="minorHAnsi" w:cstheme="minorBidi"/>
          <w:noProof/>
          <w:lang w:val="en-GB"/>
        </w:rPr>
      </w:pPr>
      <w:del w:id="1629" w:author="Graván Serrano Eduardo" w:date="2020-09-11T13:19:00Z">
        <w:r w:rsidRPr="008D7A60" w:rsidDel="001C13CB">
          <w:rPr>
            <w:rStyle w:val="Hipervnculo"/>
            <w:noProof/>
          </w:rPr>
          <w:delText>Figura 81. Menú principal de la aplicación Android para usuarios administradores.</w:delText>
        </w:r>
        <w:r w:rsidDel="001C13CB">
          <w:rPr>
            <w:noProof/>
            <w:webHidden/>
          </w:rPr>
          <w:tab/>
          <w:delText>68</w:delText>
        </w:r>
      </w:del>
    </w:p>
    <w:p w14:paraId="34988D34" w14:textId="6BF3ECAA" w:rsidR="00FD56CE" w:rsidDel="001C13CB" w:rsidRDefault="00FD56CE" w:rsidP="00A5172E">
      <w:pPr>
        <w:pStyle w:val="Texto"/>
        <w:rPr>
          <w:del w:id="1630" w:author="Graván Serrano Eduardo" w:date="2020-09-11T13:19:00Z"/>
          <w:rFonts w:asciiTheme="minorHAnsi" w:eastAsiaTheme="minorEastAsia" w:hAnsiTheme="minorHAnsi" w:cstheme="minorBidi"/>
          <w:noProof/>
          <w:lang w:val="en-GB"/>
        </w:rPr>
      </w:pPr>
      <w:del w:id="1631" w:author="Graván Serrano Eduardo" w:date="2020-09-11T13:19:00Z">
        <w:r w:rsidRPr="008D7A60" w:rsidDel="001C13CB">
          <w:rPr>
            <w:rStyle w:val="Hipervnculo"/>
            <w:noProof/>
          </w:rPr>
          <w:delText>Figura 82. Lectura de etiquetas en proceso.</w:delText>
        </w:r>
        <w:r w:rsidDel="001C13CB">
          <w:rPr>
            <w:noProof/>
            <w:webHidden/>
          </w:rPr>
          <w:tab/>
          <w:delText>69</w:delText>
        </w:r>
      </w:del>
    </w:p>
    <w:p w14:paraId="5B6DE286" w14:textId="431A295F" w:rsidR="00FD56CE" w:rsidDel="001C13CB" w:rsidRDefault="00FD56CE" w:rsidP="00A5172E">
      <w:pPr>
        <w:pStyle w:val="Texto"/>
        <w:rPr>
          <w:del w:id="1632" w:author="Graván Serrano Eduardo" w:date="2020-09-11T13:19:00Z"/>
          <w:rFonts w:asciiTheme="minorHAnsi" w:eastAsiaTheme="minorEastAsia" w:hAnsiTheme="minorHAnsi" w:cstheme="minorBidi"/>
          <w:noProof/>
          <w:lang w:val="en-GB"/>
        </w:rPr>
      </w:pPr>
      <w:del w:id="1633" w:author="Graván Serrano Eduardo" w:date="2020-09-11T13:19:00Z">
        <w:r w:rsidRPr="008D7A60" w:rsidDel="001C13CB">
          <w:rPr>
            <w:rStyle w:val="Hipervnculo"/>
            <w:noProof/>
          </w:rPr>
          <w:delText>Figura 83. Mensajes de fichaje correcto en la aplicación.</w:delText>
        </w:r>
        <w:r w:rsidDel="001C13CB">
          <w:rPr>
            <w:noProof/>
            <w:webHidden/>
          </w:rPr>
          <w:tab/>
          <w:delText>69</w:delText>
        </w:r>
      </w:del>
    </w:p>
    <w:p w14:paraId="21981855" w14:textId="0940E41A" w:rsidR="00FD56CE" w:rsidDel="001C13CB" w:rsidRDefault="00FD56CE" w:rsidP="00A5172E">
      <w:pPr>
        <w:pStyle w:val="Texto"/>
        <w:rPr>
          <w:del w:id="1634" w:author="Graván Serrano Eduardo" w:date="2020-09-11T13:19:00Z"/>
          <w:rFonts w:asciiTheme="minorHAnsi" w:eastAsiaTheme="minorEastAsia" w:hAnsiTheme="minorHAnsi" w:cstheme="minorBidi"/>
          <w:noProof/>
          <w:lang w:val="en-GB"/>
        </w:rPr>
      </w:pPr>
      <w:del w:id="1635" w:author="Graván Serrano Eduardo" w:date="2020-09-11T13:19:00Z">
        <w:r w:rsidRPr="008D7A60" w:rsidDel="001C13CB">
          <w:rPr>
            <w:rStyle w:val="Hipervnculo"/>
            <w:noProof/>
          </w:rPr>
          <w:delText>Figura 84. Mensajes de fichaje erróneo en la aplicación.</w:delText>
        </w:r>
        <w:r w:rsidDel="001C13CB">
          <w:rPr>
            <w:noProof/>
            <w:webHidden/>
          </w:rPr>
          <w:tab/>
          <w:delText>70</w:delText>
        </w:r>
      </w:del>
    </w:p>
    <w:p w14:paraId="62EA2CB3" w14:textId="4EE50F46" w:rsidR="00FD56CE" w:rsidDel="001C13CB" w:rsidRDefault="00FD56CE" w:rsidP="00A5172E">
      <w:pPr>
        <w:pStyle w:val="Texto"/>
        <w:rPr>
          <w:del w:id="1636" w:author="Graván Serrano Eduardo" w:date="2020-09-11T13:19:00Z"/>
          <w:rFonts w:asciiTheme="minorHAnsi" w:eastAsiaTheme="minorEastAsia" w:hAnsiTheme="minorHAnsi" w:cstheme="minorBidi"/>
          <w:noProof/>
          <w:lang w:val="en-GB"/>
        </w:rPr>
      </w:pPr>
      <w:del w:id="1637" w:author="Graván Serrano Eduardo" w:date="2020-09-11T13:19:00Z">
        <w:r w:rsidRPr="008D7A60" w:rsidDel="001C13CB">
          <w:rPr>
            <w:rStyle w:val="Hipervnculo"/>
            <w:noProof/>
          </w:rPr>
          <w:delText>Figura 85. Menú de registro de nuevos empleados para usuarios administradores.</w:delText>
        </w:r>
        <w:r w:rsidDel="001C13CB">
          <w:rPr>
            <w:noProof/>
            <w:webHidden/>
          </w:rPr>
          <w:tab/>
          <w:delText>70</w:delText>
        </w:r>
      </w:del>
    </w:p>
    <w:p w14:paraId="4CC1B53B" w14:textId="5DED114A" w:rsidR="00FD56CE" w:rsidDel="001C13CB" w:rsidRDefault="00FD56CE" w:rsidP="00A5172E">
      <w:pPr>
        <w:pStyle w:val="Texto"/>
        <w:rPr>
          <w:del w:id="1638" w:author="Graván Serrano Eduardo" w:date="2020-09-11T13:19:00Z"/>
          <w:rFonts w:asciiTheme="minorHAnsi" w:eastAsiaTheme="minorEastAsia" w:hAnsiTheme="minorHAnsi" w:cstheme="minorBidi"/>
          <w:noProof/>
          <w:lang w:val="en-GB"/>
        </w:rPr>
      </w:pPr>
      <w:del w:id="1639" w:author="Graván Serrano Eduardo" w:date="2020-09-11T13:19:00Z">
        <w:r w:rsidRPr="008D7A60" w:rsidDel="001C13CB">
          <w:rPr>
            <w:rStyle w:val="Hipervnculo"/>
            <w:noProof/>
          </w:rPr>
          <w:delText>Figura 86. Posibles errores a la hora de rellenar el formulario de registro de nuevos empleados.</w:delText>
        </w:r>
        <w:r w:rsidDel="001C13CB">
          <w:rPr>
            <w:noProof/>
            <w:webHidden/>
          </w:rPr>
          <w:tab/>
          <w:delText>71</w:delText>
        </w:r>
      </w:del>
    </w:p>
    <w:p w14:paraId="3E5268FB" w14:textId="041E8326" w:rsidR="00FD56CE" w:rsidDel="001C13CB" w:rsidRDefault="00FD56CE" w:rsidP="00A5172E">
      <w:pPr>
        <w:pStyle w:val="Texto"/>
        <w:rPr>
          <w:del w:id="1640" w:author="Graván Serrano Eduardo" w:date="2020-09-11T13:19:00Z"/>
          <w:rFonts w:asciiTheme="minorHAnsi" w:eastAsiaTheme="minorEastAsia" w:hAnsiTheme="minorHAnsi" w:cstheme="minorBidi"/>
          <w:noProof/>
          <w:lang w:val="en-GB"/>
        </w:rPr>
      </w:pPr>
      <w:del w:id="1641" w:author="Graván Serrano Eduardo" w:date="2020-09-11T13:19:00Z">
        <w:r w:rsidRPr="008D7A60" w:rsidDel="001C13CB">
          <w:rPr>
            <w:rStyle w:val="Hipervnculo"/>
            <w:noProof/>
          </w:rPr>
          <w:delText>Figura 87. Posibles respuestas del servidor ante el intento de creación de un nuevo empleado a través de la aplicación Android.</w:delText>
        </w:r>
        <w:r w:rsidDel="001C13CB">
          <w:rPr>
            <w:noProof/>
            <w:webHidden/>
          </w:rPr>
          <w:tab/>
          <w:delText>71</w:delText>
        </w:r>
      </w:del>
    </w:p>
    <w:p w14:paraId="7A924922" w14:textId="2097D182" w:rsidR="00FD56CE" w:rsidDel="001C13CB" w:rsidRDefault="00FD56CE" w:rsidP="00A5172E">
      <w:pPr>
        <w:pStyle w:val="Texto"/>
        <w:rPr>
          <w:del w:id="1642" w:author="Graván Serrano Eduardo" w:date="2020-09-11T13:19:00Z"/>
          <w:rFonts w:asciiTheme="minorHAnsi" w:eastAsiaTheme="minorEastAsia" w:hAnsiTheme="minorHAnsi" w:cstheme="minorBidi"/>
          <w:noProof/>
          <w:lang w:val="en-GB"/>
        </w:rPr>
      </w:pPr>
      <w:del w:id="1643" w:author="Graván Serrano Eduardo" w:date="2020-09-11T13:19:00Z">
        <w:r w:rsidRPr="008D7A60" w:rsidDel="001C13CB">
          <w:rPr>
            <w:rStyle w:val="Hipervnculo"/>
            <w:noProof/>
          </w:rPr>
          <w:delText>Figura 88. Pantalla de login en la aplicación de escritorio.</w:delText>
        </w:r>
        <w:r w:rsidDel="001C13CB">
          <w:rPr>
            <w:noProof/>
            <w:webHidden/>
          </w:rPr>
          <w:tab/>
          <w:delText>72</w:delText>
        </w:r>
      </w:del>
    </w:p>
    <w:p w14:paraId="590CA964" w14:textId="732AF906" w:rsidR="00FD56CE" w:rsidDel="001C13CB" w:rsidRDefault="00FD56CE" w:rsidP="00A5172E">
      <w:pPr>
        <w:pStyle w:val="Texto"/>
        <w:rPr>
          <w:del w:id="1644" w:author="Graván Serrano Eduardo" w:date="2020-09-11T13:19:00Z"/>
          <w:rFonts w:asciiTheme="minorHAnsi" w:eastAsiaTheme="minorEastAsia" w:hAnsiTheme="minorHAnsi" w:cstheme="minorBidi"/>
          <w:noProof/>
          <w:lang w:val="en-GB"/>
        </w:rPr>
      </w:pPr>
      <w:del w:id="1645" w:author="Graván Serrano Eduardo" w:date="2020-09-11T13:19:00Z">
        <w:r w:rsidRPr="008D7A60" w:rsidDel="001C13CB">
          <w:rPr>
            <w:rStyle w:val="Hipervnculo"/>
            <w:noProof/>
          </w:rPr>
          <w:delText>Figura 89. Mensajes de error ante el inicio de sesión en la aplicación de escritorio.</w:delText>
        </w:r>
        <w:r w:rsidDel="001C13CB">
          <w:rPr>
            <w:noProof/>
            <w:webHidden/>
          </w:rPr>
          <w:tab/>
          <w:delText>72</w:delText>
        </w:r>
      </w:del>
    </w:p>
    <w:p w14:paraId="55CB4DE6" w14:textId="6E3BF661" w:rsidR="00FD56CE" w:rsidDel="001C13CB" w:rsidRDefault="00FD56CE" w:rsidP="00A5172E">
      <w:pPr>
        <w:pStyle w:val="Texto"/>
        <w:rPr>
          <w:del w:id="1646" w:author="Graván Serrano Eduardo" w:date="2020-09-11T13:19:00Z"/>
          <w:rFonts w:asciiTheme="minorHAnsi" w:eastAsiaTheme="minorEastAsia" w:hAnsiTheme="minorHAnsi" w:cstheme="minorBidi"/>
          <w:noProof/>
          <w:lang w:val="en-GB"/>
        </w:rPr>
      </w:pPr>
      <w:del w:id="1647" w:author="Graván Serrano Eduardo" w:date="2020-09-11T13:19:00Z">
        <w:r w:rsidRPr="008D7A60" w:rsidDel="001C13CB">
          <w:rPr>
            <w:rStyle w:val="Hipervnculo"/>
            <w:noProof/>
          </w:rPr>
          <w:delText>Figura 90. Mensaje de inicio de sesión correcto en la aplicación de escritorio.</w:delText>
        </w:r>
        <w:r w:rsidDel="001C13CB">
          <w:rPr>
            <w:noProof/>
            <w:webHidden/>
          </w:rPr>
          <w:tab/>
          <w:delText>73</w:delText>
        </w:r>
      </w:del>
    </w:p>
    <w:p w14:paraId="737851F5" w14:textId="6113EDC1" w:rsidR="00FD56CE" w:rsidDel="001C13CB" w:rsidRDefault="00FD56CE" w:rsidP="00A5172E">
      <w:pPr>
        <w:pStyle w:val="Texto"/>
        <w:rPr>
          <w:del w:id="1648" w:author="Graván Serrano Eduardo" w:date="2020-09-11T13:19:00Z"/>
          <w:rFonts w:asciiTheme="minorHAnsi" w:eastAsiaTheme="minorEastAsia" w:hAnsiTheme="minorHAnsi" w:cstheme="minorBidi"/>
          <w:noProof/>
          <w:lang w:val="en-GB"/>
        </w:rPr>
      </w:pPr>
      <w:del w:id="1649" w:author="Graván Serrano Eduardo" w:date="2020-09-11T13:19:00Z">
        <w:r w:rsidRPr="008D7A60" w:rsidDel="001C13CB">
          <w:rPr>
            <w:rStyle w:val="Hipervnculo"/>
            <w:noProof/>
          </w:rPr>
          <w:delText>Figura 91. Pestañas del menú principal en la aplicación de escritorio para administradores.</w:delText>
        </w:r>
        <w:r w:rsidDel="001C13CB">
          <w:rPr>
            <w:noProof/>
            <w:webHidden/>
          </w:rPr>
          <w:tab/>
          <w:delText>73</w:delText>
        </w:r>
      </w:del>
    </w:p>
    <w:p w14:paraId="69ED294D" w14:textId="6FD6EA8F" w:rsidR="00FD56CE" w:rsidDel="001C13CB" w:rsidRDefault="00FD56CE" w:rsidP="00A5172E">
      <w:pPr>
        <w:pStyle w:val="Texto"/>
        <w:rPr>
          <w:del w:id="1650" w:author="Graván Serrano Eduardo" w:date="2020-09-11T13:19:00Z"/>
          <w:rFonts w:asciiTheme="minorHAnsi" w:eastAsiaTheme="minorEastAsia" w:hAnsiTheme="minorHAnsi" w:cstheme="minorBidi"/>
          <w:noProof/>
          <w:lang w:val="en-GB"/>
        </w:rPr>
      </w:pPr>
      <w:del w:id="1651" w:author="Graván Serrano Eduardo" w:date="2020-09-11T13:19:00Z">
        <w:r w:rsidRPr="008D7A60" w:rsidDel="001C13CB">
          <w:rPr>
            <w:rStyle w:val="Hipervnculo"/>
            <w:noProof/>
          </w:rPr>
          <w:delText>Figura 92. Menú de alta de empleado y posibles respuestas de la aplicación.</w:delText>
        </w:r>
        <w:r w:rsidDel="001C13CB">
          <w:rPr>
            <w:noProof/>
            <w:webHidden/>
          </w:rPr>
          <w:tab/>
          <w:delText>74</w:delText>
        </w:r>
      </w:del>
    </w:p>
    <w:p w14:paraId="4A564E35" w14:textId="4A014FAD" w:rsidR="00FD56CE" w:rsidDel="001C13CB" w:rsidRDefault="00FD56CE" w:rsidP="00A5172E">
      <w:pPr>
        <w:pStyle w:val="Texto"/>
        <w:rPr>
          <w:del w:id="1652" w:author="Graván Serrano Eduardo" w:date="2020-09-11T13:19:00Z"/>
          <w:rFonts w:asciiTheme="minorHAnsi" w:eastAsiaTheme="minorEastAsia" w:hAnsiTheme="minorHAnsi" w:cstheme="minorBidi"/>
          <w:noProof/>
          <w:lang w:val="en-GB"/>
        </w:rPr>
      </w:pPr>
      <w:del w:id="1653" w:author="Graván Serrano Eduardo" w:date="2020-09-11T13:19:00Z">
        <w:r w:rsidRPr="008D7A60" w:rsidDel="001C13CB">
          <w:rPr>
            <w:rStyle w:val="Hipervnculo"/>
            <w:noProof/>
          </w:rPr>
          <w:delText>Figura 93. Menú de baja de empleado y respuesta correcta del servidor.</w:delText>
        </w:r>
        <w:r w:rsidDel="001C13CB">
          <w:rPr>
            <w:noProof/>
            <w:webHidden/>
          </w:rPr>
          <w:tab/>
          <w:delText>74</w:delText>
        </w:r>
      </w:del>
    </w:p>
    <w:p w14:paraId="6C031BEC" w14:textId="4895219A" w:rsidR="00FD56CE" w:rsidDel="001C13CB" w:rsidRDefault="00FD56CE" w:rsidP="00A5172E">
      <w:pPr>
        <w:pStyle w:val="Texto"/>
        <w:rPr>
          <w:del w:id="1654" w:author="Graván Serrano Eduardo" w:date="2020-09-11T13:19:00Z"/>
          <w:rFonts w:asciiTheme="minorHAnsi" w:eastAsiaTheme="minorEastAsia" w:hAnsiTheme="minorHAnsi" w:cstheme="minorBidi"/>
          <w:noProof/>
          <w:lang w:val="en-GB"/>
        </w:rPr>
      </w:pPr>
      <w:del w:id="1655" w:author="Graván Serrano Eduardo" w:date="2020-09-11T13:19:00Z">
        <w:r w:rsidRPr="008D7A60" w:rsidDel="001C13CB">
          <w:rPr>
            <w:rStyle w:val="Hipervnculo"/>
            <w:noProof/>
          </w:rPr>
          <w:delText>Figura 94. Menú de información de usuario y respuesta de la aplicación.</w:delText>
        </w:r>
        <w:r w:rsidDel="001C13CB">
          <w:rPr>
            <w:noProof/>
            <w:webHidden/>
          </w:rPr>
          <w:tab/>
          <w:delText>75</w:delText>
        </w:r>
      </w:del>
    </w:p>
    <w:p w14:paraId="4E531050" w14:textId="7BC71C4C" w:rsidR="00FD56CE" w:rsidDel="001C13CB" w:rsidRDefault="00FD56CE" w:rsidP="00A5172E">
      <w:pPr>
        <w:pStyle w:val="Texto"/>
        <w:rPr>
          <w:del w:id="1656" w:author="Graván Serrano Eduardo" w:date="2020-09-11T13:19:00Z"/>
          <w:rFonts w:asciiTheme="minorHAnsi" w:eastAsiaTheme="minorEastAsia" w:hAnsiTheme="minorHAnsi" w:cstheme="minorBidi"/>
          <w:noProof/>
          <w:lang w:val="en-GB"/>
        </w:rPr>
      </w:pPr>
      <w:del w:id="1657" w:author="Graván Serrano Eduardo" w:date="2020-09-11T13:19:00Z">
        <w:r w:rsidRPr="008D7A60" w:rsidDel="001C13CB">
          <w:rPr>
            <w:rStyle w:val="Hipervnculo"/>
            <w:noProof/>
          </w:rPr>
          <w:delText>Figura 95. Menú de creación de horarios.</w:delText>
        </w:r>
        <w:r w:rsidDel="001C13CB">
          <w:rPr>
            <w:noProof/>
            <w:webHidden/>
          </w:rPr>
          <w:tab/>
          <w:delText>75</w:delText>
        </w:r>
      </w:del>
    </w:p>
    <w:p w14:paraId="63A5B656" w14:textId="58548718" w:rsidR="00FD56CE" w:rsidDel="001C13CB" w:rsidRDefault="00FD56CE" w:rsidP="00A5172E">
      <w:pPr>
        <w:pStyle w:val="Texto"/>
        <w:rPr>
          <w:del w:id="1658" w:author="Graván Serrano Eduardo" w:date="2020-09-11T13:19:00Z"/>
          <w:rFonts w:asciiTheme="minorHAnsi" w:eastAsiaTheme="minorEastAsia" w:hAnsiTheme="minorHAnsi" w:cstheme="minorBidi"/>
          <w:noProof/>
          <w:lang w:val="en-GB"/>
        </w:rPr>
      </w:pPr>
      <w:del w:id="1659" w:author="Graván Serrano Eduardo" w:date="2020-09-11T13:19:00Z">
        <w:r w:rsidRPr="008D7A60" w:rsidDel="001C13CB">
          <w:rPr>
            <w:rStyle w:val="Hipervnculo"/>
            <w:noProof/>
          </w:rPr>
          <w:delText>Figura 96. Posibles respuestas del servidor ante la creación de un nuevo horario para un empleado.</w:delText>
        </w:r>
        <w:r w:rsidDel="001C13CB">
          <w:rPr>
            <w:noProof/>
            <w:webHidden/>
          </w:rPr>
          <w:tab/>
          <w:delText>76</w:delText>
        </w:r>
      </w:del>
    </w:p>
    <w:p w14:paraId="6750E2F2" w14:textId="28F94FD6" w:rsidR="00FD56CE" w:rsidDel="001C13CB" w:rsidRDefault="00FD56CE" w:rsidP="00A5172E">
      <w:pPr>
        <w:pStyle w:val="Texto"/>
        <w:rPr>
          <w:del w:id="1660" w:author="Graván Serrano Eduardo" w:date="2020-09-11T13:19:00Z"/>
          <w:rFonts w:asciiTheme="minorHAnsi" w:eastAsiaTheme="minorEastAsia" w:hAnsiTheme="minorHAnsi" w:cstheme="minorBidi"/>
          <w:noProof/>
          <w:lang w:val="en-GB"/>
        </w:rPr>
      </w:pPr>
      <w:del w:id="1661" w:author="Graván Serrano Eduardo" w:date="2020-09-11T13:19:00Z">
        <w:r w:rsidRPr="008D7A60" w:rsidDel="001C13CB">
          <w:rPr>
            <w:rStyle w:val="Hipervnculo"/>
            <w:noProof/>
          </w:rPr>
          <w:delText>Figura 97. Menú de eliminación de un horario para un empleado.</w:delText>
        </w:r>
        <w:r w:rsidDel="001C13CB">
          <w:rPr>
            <w:noProof/>
            <w:webHidden/>
          </w:rPr>
          <w:tab/>
          <w:delText>76</w:delText>
        </w:r>
      </w:del>
    </w:p>
    <w:p w14:paraId="251F58B9" w14:textId="4599ACD7" w:rsidR="00FD56CE" w:rsidDel="001C13CB" w:rsidRDefault="00FD56CE" w:rsidP="00A5172E">
      <w:pPr>
        <w:pStyle w:val="Texto"/>
        <w:rPr>
          <w:del w:id="1662" w:author="Graván Serrano Eduardo" w:date="2020-09-11T13:19:00Z"/>
          <w:rFonts w:asciiTheme="minorHAnsi" w:eastAsiaTheme="minorEastAsia" w:hAnsiTheme="minorHAnsi" w:cstheme="minorBidi"/>
          <w:noProof/>
          <w:lang w:val="en-GB"/>
        </w:rPr>
      </w:pPr>
      <w:del w:id="1663" w:author="Graván Serrano Eduardo" w:date="2020-09-11T13:19:00Z">
        <w:r w:rsidRPr="008D7A60" w:rsidDel="001C13CB">
          <w:rPr>
            <w:rStyle w:val="Hipervnculo"/>
            <w:noProof/>
          </w:rPr>
          <w:delText>Figura 98. Menú de consulta de información de horarios de empleados.</w:delText>
        </w:r>
        <w:r w:rsidDel="001C13CB">
          <w:rPr>
            <w:noProof/>
            <w:webHidden/>
          </w:rPr>
          <w:tab/>
          <w:delText>77</w:delText>
        </w:r>
      </w:del>
    </w:p>
    <w:p w14:paraId="3E9B7FE2" w14:textId="1E820B94" w:rsidR="00FD56CE" w:rsidDel="001C13CB" w:rsidRDefault="00FD56CE" w:rsidP="00A5172E">
      <w:pPr>
        <w:pStyle w:val="Texto"/>
        <w:rPr>
          <w:del w:id="1664" w:author="Graván Serrano Eduardo" w:date="2020-09-11T13:19:00Z"/>
          <w:rFonts w:asciiTheme="minorHAnsi" w:eastAsiaTheme="minorEastAsia" w:hAnsiTheme="minorHAnsi" w:cstheme="minorBidi"/>
          <w:noProof/>
          <w:lang w:val="en-GB"/>
        </w:rPr>
      </w:pPr>
      <w:del w:id="1665" w:author="Graván Serrano Eduardo" w:date="2020-09-11T13:19:00Z">
        <w:r w:rsidRPr="008D7A60" w:rsidDel="001C13CB">
          <w:rPr>
            <w:rStyle w:val="Hipervnculo"/>
            <w:noProof/>
          </w:rPr>
          <w:delText>Figura 99. Menú de comprobación de asistencia de un empleado.</w:delText>
        </w:r>
        <w:r w:rsidDel="001C13CB">
          <w:rPr>
            <w:noProof/>
            <w:webHidden/>
          </w:rPr>
          <w:tab/>
          <w:delText>78</w:delText>
        </w:r>
      </w:del>
    </w:p>
    <w:p w14:paraId="6E85D04C" w14:textId="52C38442" w:rsidR="00FD56CE" w:rsidDel="001C13CB" w:rsidRDefault="00FD56CE" w:rsidP="00A5172E">
      <w:pPr>
        <w:pStyle w:val="Texto"/>
        <w:rPr>
          <w:del w:id="1666" w:author="Graván Serrano Eduardo" w:date="2020-09-11T13:19:00Z"/>
          <w:rFonts w:asciiTheme="minorHAnsi" w:eastAsiaTheme="minorEastAsia" w:hAnsiTheme="minorHAnsi" w:cstheme="minorBidi"/>
          <w:noProof/>
          <w:lang w:val="en-GB"/>
        </w:rPr>
      </w:pPr>
      <w:del w:id="1667" w:author="Graván Serrano Eduardo" w:date="2020-09-11T13:19:00Z">
        <w:r w:rsidRPr="008D7A60" w:rsidDel="001C13CB">
          <w:rPr>
            <w:rStyle w:val="Hipervnculo"/>
            <w:noProof/>
          </w:rPr>
          <w:delText>Figura 100. Menú de análisis de horas trabajas por un empleado.</w:delText>
        </w:r>
        <w:r w:rsidDel="001C13CB">
          <w:rPr>
            <w:noProof/>
            <w:webHidden/>
          </w:rPr>
          <w:tab/>
          <w:delText>79</w:delText>
        </w:r>
      </w:del>
    </w:p>
    <w:p w14:paraId="1E94F397" w14:textId="6FFC09A8" w:rsidR="00FD56CE" w:rsidDel="001C13CB" w:rsidRDefault="00FD56CE" w:rsidP="00A5172E">
      <w:pPr>
        <w:pStyle w:val="Texto"/>
        <w:rPr>
          <w:del w:id="1668" w:author="Graván Serrano Eduardo" w:date="2020-09-11T13:19:00Z"/>
          <w:rFonts w:asciiTheme="minorHAnsi" w:eastAsiaTheme="minorEastAsia" w:hAnsiTheme="minorHAnsi" w:cstheme="minorBidi"/>
          <w:noProof/>
          <w:lang w:val="en-GB"/>
        </w:rPr>
      </w:pPr>
      <w:del w:id="1669" w:author="Graván Serrano Eduardo" w:date="2020-09-11T13:19:00Z">
        <w:r w:rsidRPr="008D7A60" w:rsidDel="001C13CB">
          <w:rPr>
            <w:rStyle w:val="Hipervnculo"/>
            <w:noProof/>
          </w:rPr>
          <w:delText>Figura 101. Posibles respuestas después de rellenar el formulario de análisis de horas de empleados.</w:delText>
        </w:r>
        <w:r w:rsidDel="001C13CB">
          <w:rPr>
            <w:noProof/>
            <w:webHidden/>
          </w:rPr>
          <w:tab/>
          <w:delText>79</w:delText>
        </w:r>
      </w:del>
    </w:p>
    <w:p w14:paraId="5351A49F" w14:textId="1368E786" w:rsidR="00FD56CE" w:rsidDel="001C13CB" w:rsidRDefault="00FD56CE" w:rsidP="00A5172E">
      <w:pPr>
        <w:pStyle w:val="Texto"/>
        <w:rPr>
          <w:del w:id="1670" w:author="Graván Serrano Eduardo" w:date="2020-09-11T13:19:00Z"/>
          <w:rFonts w:asciiTheme="minorHAnsi" w:eastAsiaTheme="minorEastAsia" w:hAnsiTheme="minorHAnsi" w:cstheme="minorBidi"/>
          <w:noProof/>
          <w:lang w:val="en-GB"/>
        </w:rPr>
      </w:pPr>
      <w:del w:id="1671" w:author="Graván Serrano Eduardo" w:date="2020-09-11T13:19:00Z">
        <w:r w:rsidRPr="008D7A60" w:rsidDel="001C13CB">
          <w:rPr>
            <w:rStyle w:val="Hipervnculo"/>
            <w:noProof/>
          </w:rPr>
          <w:delText>Figura 102. Respuesta de la consulta de horas trabajadas de un empleado en un mes con faltas.</w:delText>
        </w:r>
        <w:r w:rsidDel="001C13CB">
          <w:rPr>
            <w:noProof/>
            <w:webHidden/>
          </w:rPr>
          <w:tab/>
          <w:delText>80</w:delText>
        </w:r>
      </w:del>
    </w:p>
    <w:p w14:paraId="7E254D83" w14:textId="48471FDC" w:rsidR="00FD56CE" w:rsidDel="001C13CB" w:rsidRDefault="00FD56CE" w:rsidP="00A5172E">
      <w:pPr>
        <w:pStyle w:val="Texto"/>
        <w:rPr>
          <w:del w:id="1672" w:author="Graván Serrano Eduardo" w:date="2020-09-11T13:19:00Z"/>
          <w:rFonts w:asciiTheme="minorHAnsi" w:eastAsiaTheme="minorEastAsia" w:hAnsiTheme="minorHAnsi" w:cstheme="minorBidi"/>
          <w:noProof/>
          <w:lang w:val="en-GB"/>
        </w:rPr>
      </w:pPr>
      <w:del w:id="1673" w:author="Graván Serrano Eduardo" w:date="2020-09-11T13:19:00Z">
        <w:r w:rsidRPr="008D7A60" w:rsidDel="001C13CB">
          <w:rPr>
            <w:rStyle w:val="Hipervnculo"/>
            <w:noProof/>
          </w:rPr>
          <w:delText>Figura 103. Respuesta de la consulta de horas trabajadas de un empleado en un mes con horas extra.</w:delText>
        </w:r>
        <w:r w:rsidDel="001C13CB">
          <w:rPr>
            <w:noProof/>
            <w:webHidden/>
          </w:rPr>
          <w:tab/>
          <w:delText>80</w:delText>
        </w:r>
      </w:del>
    </w:p>
    <w:p w14:paraId="779CC0B8" w14:textId="6B9E0E04" w:rsidR="00FD56CE" w:rsidDel="001C13CB" w:rsidRDefault="00FD56CE" w:rsidP="00A5172E">
      <w:pPr>
        <w:pStyle w:val="Texto"/>
        <w:rPr>
          <w:del w:id="1674" w:author="Graván Serrano Eduardo" w:date="2020-09-11T13:19:00Z"/>
          <w:noProof/>
        </w:rPr>
      </w:pPr>
    </w:p>
    <w:p w14:paraId="79490318" w14:textId="298C9A27" w:rsidR="001D35E8" w:rsidDel="001C13CB" w:rsidRDefault="001D35E8" w:rsidP="00A5172E">
      <w:pPr>
        <w:pStyle w:val="Texto"/>
        <w:rPr>
          <w:del w:id="1675" w:author="Graván Serrano Eduardo" w:date="2020-09-11T13:19:00Z"/>
          <w:noProof/>
        </w:rPr>
      </w:pPr>
    </w:p>
    <w:p w14:paraId="10A866B5" w14:textId="120296D3" w:rsidR="00A62333" w:rsidDel="001C13CB" w:rsidRDefault="00A62333" w:rsidP="00A5172E">
      <w:pPr>
        <w:pStyle w:val="Texto"/>
        <w:rPr>
          <w:del w:id="1676" w:author="Graván Serrano Eduardo" w:date="2020-09-11T13:19:00Z"/>
          <w:noProof/>
        </w:rPr>
      </w:pPr>
    </w:p>
    <w:p w14:paraId="07BB4334" w14:textId="0860C92A" w:rsidR="00AB24DD" w:rsidDel="001C13CB" w:rsidRDefault="00AB24DD">
      <w:pPr>
        <w:pStyle w:val="Texto"/>
        <w:rPr>
          <w:del w:id="1677" w:author="Graván Serrano Eduardo" w:date="2020-09-11T13:19:00Z"/>
          <w:noProof/>
        </w:rPr>
        <w:pPrChange w:id="1678" w:author="Castillo Martínez Ana" w:date="2020-09-10T18:24:00Z">
          <w:pPr/>
        </w:pPrChange>
      </w:pPr>
    </w:p>
    <w:p w14:paraId="728BB373" w14:textId="0411FFB1" w:rsidR="00393924" w:rsidDel="001C13CB" w:rsidRDefault="00393924">
      <w:pPr>
        <w:pStyle w:val="Texto"/>
        <w:rPr>
          <w:del w:id="1679" w:author="Graván Serrano Eduardo" w:date="2020-09-11T13:19:00Z"/>
          <w:noProof/>
        </w:rPr>
        <w:pPrChange w:id="1680" w:author="Castillo Martínez Ana" w:date="2020-09-10T18:24:00Z">
          <w:pPr/>
        </w:pPrChange>
      </w:pPr>
    </w:p>
    <w:p w14:paraId="747027C7" w14:textId="421C9142" w:rsidR="00393924" w:rsidRPr="001E089F" w:rsidDel="001C13CB" w:rsidRDefault="00393924" w:rsidP="00A5172E">
      <w:pPr>
        <w:pStyle w:val="Texto"/>
        <w:rPr>
          <w:del w:id="1681" w:author="Graván Serrano Eduardo" w:date="2020-09-11T13:19:00Z"/>
          <w:rFonts w:ascii="Calibri" w:eastAsia="Yu Mincho" w:hAnsi="Calibri"/>
          <w:noProof/>
          <w:lang w:val="en-GB"/>
        </w:rPr>
      </w:pPr>
      <w:del w:id="1682" w:author="Graván Serrano Eduardo" w:date="2020-09-11T13:19:00Z">
        <w:r w:rsidRPr="00AB24DD" w:rsidDel="001C13CB">
          <w:rPr>
            <w:rStyle w:val="Hipervnculo"/>
            <w:noProof/>
            <w:lang w:val="en-GB"/>
          </w:rPr>
          <w:delText>Figura 1. Shipments of NFC-enabled mobile handsets.</w:delText>
        </w:r>
        <w:r w:rsidDel="001C13CB">
          <w:rPr>
            <w:noProof/>
            <w:webHidden/>
          </w:rPr>
          <w:tab/>
          <w:delText>13</w:delText>
        </w:r>
      </w:del>
    </w:p>
    <w:p w14:paraId="0DB2F7CE" w14:textId="634305FA" w:rsidR="00393924" w:rsidRPr="001E089F" w:rsidDel="001C13CB" w:rsidRDefault="00393924" w:rsidP="00A5172E">
      <w:pPr>
        <w:pStyle w:val="Texto"/>
        <w:rPr>
          <w:del w:id="1683" w:author="Graván Serrano Eduardo" w:date="2020-09-11T13:19:00Z"/>
          <w:rFonts w:ascii="Calibri" w:eastAsia="Yu Mincho" w:hAnsi="Calibri"/>
          <w:noProof/>
          <w:lang w:val="en-GB"/>
        </w:rPr>
      </w:pPr>
      <w:del w:id="1684" w:author="Graván Serrano Eduardo" w:date="2020-09-11T13:19:00Z">
        <w:r w:rsidRPr="00AB24DD" w:rsidDel="001C13CB">
          <w:rPr>
            <w:rStyle w:val="Hipervnculo"/>
            <w:noProof/>
          </w:rPr>
          <w:delText>Figura 2. Visión general del sistema.</w:delText>
        </w:r>
        <w:r w:rsidDel="001C13CB">
          <w:rPr>
            <w:noProof/>
            <w:webHidden/>
          </w:rPr>
          <w:tab/>
          <w:delText>18</w:delText>
        </w:r>
      </w:del>
    </w:p>
    <w:p w14:paraId="25D94CB7" w14:textId="54EA5465" w:rsidR="00393924" w:rsidRPr="001E089F" w:rsidDel="001C13CB" w:rsidRDefault="00393924" w:rsidP="00A5172E">
      <w:pPr>
        <w:pStyle w:val="Texto"/>
        <w:rPr>
          <w:del w:id="1685" w:author="Graván Serrano Eduardo" w:date="2020-09-11T13:19:00Z"/>
          <w:rFonts w:ascii="Calibri" w:eastAsia="Yu Mincho" w:hAnsi="Calibri"/>
          <w:noProof/>
          <w:lang w:val="en-GB"/>
        </w:rPr>
      </w:pPr>
      <w:del w:id="1686" w:author="Graván Serrano Eduardo" w:date="2020-09-11T13:19:00Z">
        <w:r w:rsidRPr="00AB24DD" w:rsidDel="001C13CB">
          <w:rPr>
            <w:rStyle w:val="Hipervnculo"/>
            <w:noProof/>
          </w:rPr>
          <w:delText>Figura 3. Modelo de datos.</w:delText>
        </w:r>
        <w:r w:rsidDel="001C13CB">
          <w:rPr>
            <w:noProof/>
            <w:webHidden/>
          </w:rPr>
          <w:tab/>
          <w:delText>20</w:delText>
        </w:r>
      </w:del>
    </w:p>
    <w:p w14:paraId="1C60C8C5" w14:textId="1E0CEA30" w:rsidR="00393924" w:rsidRPr="001E089F" w:rsidDel="001C13CB" w:rsidRDefault="00393924" w:rsidP="00A5172E">
      <w:pPr>
        <w:pStyle w:val="Texto"/>
        <w:rPr>
          <w:del w:id="1687" w:author="Graván Serrano Eduardo" w:date="2020-09-11T13:19:00Z"/>
          <w:rFonts w:ascii="Calibri" w:eastAsia="Yu Mincho" w:hAnsi="Calibri"/>
          <w:noProof/>
          <w:lang w:val="en-GB"/>
        </w:rPr>
      </w:pPr>
      <w:del w:id="1688" w:author="Graván Serrano Eduardo" w:date="2020-09-11T13:19:00Z">
        <w:r w:rsidRPr="00AB24DD" w:rsidDel="001C13CB">
          <w:rPr>
            <w:rStyle w:val="Hipervnculo"/>
            <w:noProof/>
          </w:rPr>
          <w:delText>Figura 4. Visión general de la GUI de Swagger.</w:delText>
        </w:r>
        <w:r w:rsidDel="001C13CB">
          <w:rPr>
            <w:noProof/>
            <w:webHidden/>
          </w:rPr>
          <w:tab/>
          <w:delText>25</w:delText>
        </w:r>
      </w:del>
    </w:p>
    <w:p w14:paraId="48030190" w14:textId="4D3D8B2B" w:rsidR="00393924" w:rsidRPr="001E089F" w:rsidDel="001C13CB" w:rsidRDefault="00393924" w:rsidP="00A5172E">
      <w:pPr>
        <w:pStyle w:val="Texto"/>
        <w:rPr>
          <w:del w:id="1689" w:author="Graván Serrano Eduardo" w:date="2020-09-11T13:19:00Z"/>
          <w:rFonts w:ascii="Calibri" w:eastAsia="Yu Mincho" w:hAnsi="Calibri"/>
          <w:noProof/>
          <w:lang w:val="en-GB"/>
        </w:rPr>
      </w:pPr>
      <w:del w:id="1690" w:author="Graván Serrano Eduardo" w:date="2020-09-11T13:19:00Z">
        <w:r w:rsidRPr="00AB24DD" w:rsidDel="001C13CB">
          <w:rPr>
            <w:rStyle w:val="Hipervnculo"/>
            <w:noProof/>
          </w:rPr>
          <w:delText>Figura 5. Ejemplo de llamadas a la API con la GUI de Swagger.</w:delText>
        </w:r>
        <w:r w:rsidDel="001C13CB">
          <w:rPr>
            <w:noProof/>
            <w:webHidden/>
          </w:rPr>
          <w:tab/>
          <w:delText>26</w:delText>
        </w:r>
      </w:del>
    </w:p>
    <w:p w14:paraId="365FBC8B" w14:textId="38A7EDAD" w:rsidR="00393924" w:rsidRPr="001E089F" w:rsidDel="001C13CB" w:rsidRDefault="00393924" w:rsidP="00A5172E">
      <w:pPr>
        <w:pStyle w:val="Texto"/>
        <w:rPr>
          <w:del w:id="1691" w:author="Graván Serrano Eduardo" w:date="2020-09-11T13:19:00Z"/>
          <w:rFonts w:ascii="Calibri" w:eastAsia="Yu Mincho" w:hAnsi="Calibri"/>
          <w:noProof/>
          <w:lang w:val="en-GB"/>
        </w:rPr>
      </w:pPr>
      <w:del w:id="1692" w:author="Graván Serrano Eduardo" w:date="2020-09-11T13:19:00Z">
        <w:r w:rsidRPr="00AB24DD" w:rsidDel="001C13CB">
          <w:rPr>
            <w:rStyle w:val="Hipervnculo"/>
            <w:noProof/>
          </w:rPr>
          <w:delText>Figura 6. Ejemplo de llamada con la GUI de Swagger.</w:delText>
        </w:r>
        <w:r w:rsidDel="001C13CB">
          <w:rPr>
            <w:noProof/>
            <w:webHidden/>
          </w:rPr>
          <w:tab/>
          <w:delText>26</w:delText>
        </w:r>
      </w:del>
    </w:p>
    <w:p w14:paraId="11D0E210" w14:textId="44606C12" w:rsidR="00393924" w:rsidRPr="001E089F" w:rsidDel="001C13CB" w:rsidRDefault="00393924" w:rsidP="00A5172E">
      <w:pPr>
        <w:pStyle w:val="Texto"/>
        <w:rPr>
          <w:del w:id="1693" w:author="Graván Serrano Eduardo" w:date="2020-09-11T13:19:00Z"/>
          <w:rFonts w:ascii="Calibri" w:eastAsia="Yu Mincho" w:hAnsi="Calibri"/>
          <w:noProof/>
          <w:lang w:val="en-GB"/>
        </w:rPr>
      </w:pPr>
      <w:del w:id="1694" w:author="Graván Serrano Eduardo" w:date="2020-09-11T13:19:00Z">
        <w:r w:rsidRPr="00AB24DD" w:rsidDel="001C13CB">
          <w:rPr>
            <w:rStyle w:val="Hipervnculo"/>
            <w:noProof/>
          </w:rPr>
          <w:delText>Figura 7. Ejemplo de respuesta con la GUI de Swagger.</w:delText>
        </w:r>
        <w:r w:rsidDel="001C13CB">
          <w:rPr>
            <w:noProof/>
            <w:webHidden/>
          </w:rPr>
          <w:tab/>
          <w:delText>27</w:delText>
        </w:r>
      </w:del>
    </w:p>
    <w:p w14:paraId="157D30D2" w14:textId="7E5EEF2C" w:rsidR="00393924" w:rsidRPr="001E089F" w:rsidDel="001C13CB" w:rsidRDefault="00393924" w:rsidP="00A5172E">
      <w:pPr>
        <w:pStyle w:val="Texto"/>
        <w:rPr>
          <w:del w:id="1695" w:author="Graván Serrano Eduardo" w:date="2020-09-11T13:19:00Z"/>
          <w:rFonts w:ascii="Calibri" w:eastAsia="Yu Mincho" w:hAnsi="Calibri"/>
          <w:noProof/>
          <w:lang w:val="en-GB"/>
        </w:rPr>
      </w:pPr>
      <w:del w:id="1696" w:author="Graván Serrano Eduardo" w:date="2020-09-11T13:19:00Z">
        <w:r w:rsidRPr="00AB24DD" w:rsidDel="001C13CB">
          <w:rPr>
            <w:rStyle w:val="Hipervnculo"/>
            <w:noProof/>
          </w:rPr>
          <w:delText>Figura 8. Vista general de la API ReST Implementada.</w:delText>
        </w:r>
        <w:r w:rsidDel="001C13CB">
          <w:rPr>
            <w:noProof/>
            <w:webHidden/>
          </w:rPr>
          <w:tab/>
          <w:delText>27</w:delText>
        </w:r>
      </w:del>
    </w:p>
    <w:p w14:paraId="7EC693D2" w14:textId="3902F085" w:rsidR="00393924" w:rsidRPr="001E089F" w:rsidDel="001C13CB" w:rsidRDefault="00393924" w:rsidP="00A5172E">
      <w:pPr>
        <w:pStyle w:val="Texto"/>
        <w:rPr>
          <w:del w:id="1697" w:author="Graván Serrano Eduardo" w:date="2020-09-11T13:19:00Z"/>
          <w:rFonts w:ascii="Calibri" w:eastAsia="Yu Mincho" w:hAnsi="Calibri"/>
          <w:noProof/>
          <w:lang w:val="en-GB"/>
        </w:rPr>
      </w:pPr>
      <w:del w:id="1698" w:author="Graván Serrano Eduardo" w:date="2020-09-11T13:19:00Z">
        <w:r w:rsidRPr="00AB24DD" w:rsidDel="001C13CB">
          <w:rPr>
            <w:rStyle w:val="Hipervnculo"/>
            <w:noProof/>
          </w:rPr>
          <w:delText>Figura 9. Función checkLoginStatus.</w:delText>
        </w:r>
        <w:r w:rsidDel="001C13CB">
          <w:rPr>
            <w:noProof/>
            <w:webHidden/>
          </w:rPr>
          <w:tab/>
          <w:delText>29</w:delText>
        </w:r>
      </w:del>
    </w:p>
    <w:p w14:paraId="2321CD96" w14:textId="16D936BA" w:rsidR="00393924" w:rsidRPr="001E089F" w:rsidDel="001C13CB" w:rsidRDefault="00393924" w:rsidP="00A5172E">
      <w:pPr>
        <w:pStyle w:val="Texto"/>
        <w:rPr>
          <w:del w:id="1699" w:author="Graván Serrano Eduardo" w:date="2020-09-11T13:19:00Z"/>
          <w:rFonts w:ascii="Calibri" w:eastAsia="Yu Mincho" w:hAnsi="Calibri"/>
          <w:noProof/>
          <w:lang w:val="en-GB"/>
        </w:rPr>
      </w:pPr>
      <w:del w:id="1700" w:author="Graván Serrano Eduardo" w:date="2020-09-11T13:19:00Z">
        <w:r w:rsidRPr="00AB24DD" w:rsidDel="001C13CB">
          <w:rPr>
            <w:rStyle w:val="Hipervnculo"/>
            <w:noProof/>
          </w:rPr>
          <w:delText>Figura 10. Establecimiento de las SharedPreferences.</w:delText>
        </w:r>
        <w:r w:rsidDel="001C13CB">
          <w:rPr>
            <w:noProof/>
            <w:webHidden/>
          </w:rPr>
          <w:tab/>
          <w:delText>29</w:delText>
        </w:r>
      </w:del>
    </w:p>
    <w:p w14:paraId="62D8B55A" w14:textId="04C9D74F" w:rsidR="00393924" w:rsidRPr="001E089F" w:rsidDel="001C13CB" w:rsidRDefault="00393924" w:rsidP="00A5172E">
      <w:pPr>
        <w:pStyle w:val="Texto"/>
        <w:rPr>
          <w:del w:id="1701" w:author="Graván Serrano Eduardo" w:date="2020-09-11T13:19:00Z"/>
          <w:rFonts w:ascii="Calibri" w:eastAsia="Yu Mincho" w:hAnsi="Calibri"/>
          <w:noProof/>
          <w:lang w:val="en-GB"/>
        </w:rPr>
      </w:pPr>
      <w:del w:id="1702" w:author="Graván Serrano Eduardo" w:date="2020-09-11T13:19:00Z">
        <w:r w:rsidRPr="00AB24DD" w:rsidDel="001C13CB">
          <w:rPr>
            <w:rStyle w:val="Hipervnculo"/>
            <w:noProof/>
          </w:rPr>
          <w:delText>Figura 11. Permisos necesarios para el uso de conexiones de red.</w:delText>
        </w:r>
        <w:r w:rsidDel="001C13CB">
          <w:rPr>
            <w:noProof/>
            <w:webHidden/>
          </w:rPr>
          <w:tab/>
          <w:delText>30</w:delText>
        </w:r>
      </w:del>
    </w:p>
    <w:p w14:paraId="2EB230F0" w14:textId="7C71B50C" w:rsidR="00393924" w:rsidRPr="001E089F" w:rsidDel="001C13CB" w:rsidRDefault="00393924" w:rsidP="00A5172E">
      <w:pPr>
        <w:pStyle w:val="Texto"/>
        <w:rPr>
          <w:del w:id="1703" w:author="Graván Serrano Eduardo" w:date="2020-09-11T13:19:00Z"/>
          <w:rFonts w:ascii="Calibri" w:eastAsia="Yu Mincho" w:hAnsi="Calibri"/>
          <w:noProof/>
          <w:lang w:val="en-GB"/>
        </w:rPr>
      </w:pPr>
      <w:del w:id="1704" w:author="Graván Serrano Eduardo" w:date="2020-09-11T13:19:00Z">
        <w:r w:rsidRPr="00AB24DD" w:rsidDel="001C13CB">
          <w:rPr>
            <w:rStyle w:val="Hipervnculo"/>
            <w:noProof/>
          </w:rPr>
          <w:delText>Figura 12. Lanzamiento de una AsyncTask.</w:delText>
        </w:r>
        <w:r w:rsidDel="001C13CB">
          <w:rPr>
            <w:noProof/>
            <w:webHidden/>
          </w:rPr>
          <w:tab/>
          <w:delText>30</w:delText>
        </w:r>
      </w:del>
    </w:p>
    <w:p w14:paraId="050C289B" w14:textId="71370967" w:rsidR="00393924" w:rsidRPr="001E089F" w:rsidDel="001C13CB" w:rsidRDefault="00393924" w:rsidP="00A5172E">
      <w:pPr>
        <w:pStyle w:val="Texto"/>
        <w:rPr>
          <w:del w:id="1705" w:author="Graván Serrano Eduardo" w:date="2020-09-11T13:19:00Z"/>
          <w:rFonts w:ascii="Calibri" w:eastAsia="Yu Mincho" w:hAnsi="Calibri"/>
          <w:noProof/>
          <w:lang w:val="en-GB"/>
        </w:rPr>
      </w:pPr>
      <w:del w:id="1706" w:author="Graván Serrano Eduardo" w:date="2020-09-11T13:19:00Z">
        <w:r w:rsidRPr="00AB24DD" w:rsidDel="001C13CB">
          <w:rPr>
            <w:rStyle w:val="Hipervnculo"/>
            <w:noProof/>
          </w:rPr>
          <w:delText>Figura 13. Código de ejemplo de una petición HTTP en una AsyncTask.</w:delText>
        </w:r>
        <w:r w:rsidDel="001C13CB">
          <w:rPr>
            <w:noProof/>
            <w:webHidden/>
          </w:rPr>
          <w:tab/>
          <w:delText>31</w:delText>
        </w:r>
      </w:del>
    </w:p>
    <w:p w14:paraId="3E7E6560" w14:textId="342B751A" w:rsidR="00393924" w:rsidRPr="001E089F" w:rsidDel="001C13CB" w:rsidRDefault="00393924" w:rsidP="00A5172E">
      <w:pPr>
        <w:pStyle w:val="Texto"/>
        <w:rPr>
          <w:del w:id="1707" w:author="Graván Serrano Eduardo" w:date="2020-09-11T13:19:00Z"/>
          <w:rFonts w:ascii="Calibri" w:eastAsia="Yu Mincho" w:hAnsi="Calibri"/>
          <w:noProof/>
          <w:lang w:val="en-GB"/>
        </w:rPr>
      </w:pPr>
      <w:del w:id="1708" w:author="Graván Serrano Eduardo" w:date="2020-09-11T13:19:00Z">
        <w:r w:rsidRPr="00AB24DD" w:rsidDel="001C13CB">
          <w:rPr>
            <w:rStyle w:val="Hipervnculo"/>
            <w:noProof/>
          </w:rPr>
          <w:delText>Figura 14. Ejemplo de función onPostExecute.</w:delText>
        </w:r>
        <w:r w:rsidDel="001C13CB">
          <w:rPr>
            <w:noProof/>
            <w:webHidden/>
          </w:rPr>
          <w:tab/>
          <w:delText>31</w:delText>
        </w:r>
      </w:del>
    </w:p>
    <w:p w14:paraId="1203EE04" w14:textId="367DA41A" w:rsidR="00393924" w:rsidRPr="001E089F" w:rsidDel="001C13CB" w:rsidRDefault="00393924" w:rsidP="00A5172E">
      <w:pPr>
        <w:pStyle w:val="Texto"/>
        <w:rPr>
          <w:del w:id="1709" w:author="Graván Serrano Eduardo" w:date="2020-09-11T13:19:00Z"/>
          <w:rFonts w:ascii="Calibri" w:eastAsia="Yu Mincho" w:hAnsi="Calibri"/>
          <w:noProof/>
          <w:lang w:val="en-GB"/>
        </w:rPr>
      </w:pPr>
      <w:del w:id="1710" w:author="Graván Serrano Eduardo" w:date="2020-09-11T13:19:00Z">
        <w:r w:rsidRPr="00AB24DD" w:rsidDel="001C13CB">
          <w:rPr>
            <w:rStyle w:val="Hipervnculo"/>
            <w:noProof/>
          </w:rPr>
          <w:delText>Figura 15. Ejemplo de actualización de la interfaz de usuario con la información recogida de la petición HTTP.</w:delText>
        </w:r>
        <w:r w:rsidDel="001C13CB">
          <w:rPr>
            <w:noProof/>
            <w:webHidden/>
          </w:rPr>
          <w:tab/>
          <w:delText>32</w:delText>
        </w:r>
      </w:del>
    </w:p>
    <w:p w14:paraId="3BCED6A3" w14:textId="138C8BC1" w:rsidR="00393924" w:rsidRPr="001E089F" w:rsidDel="001C13CB" w:rsidRDefault="00393924" w:rsidP="00A5172E">
      <w:pPr>
        <w:pStyle w:val="Texto"/>
        <w:rPr>
          <w:del w:id="1711" w:author="Graván Serrano Eduardo" w:date="2020-09-11T13:19:00Z"/>
          <w:rFonts w:ascii="Calibri" w:eastAsia="Yu Mincho" w:hAnsi="Calibri"/>
          <w:noProof/>
          <w:lang w:val="en-GB"/>
        </w:rPr>
      </w:pPr>
      <w:del w:id="1712" w:author="Graván Serrano Eduardo" w:date="2020-09-11T13:19:00Z">
        <w:r w:rsidRPr="00AB24DD" w:rsidDel="001C13CB">
          <w:rPr>
            <w:rStyle w:val="Hipervnculo"/>
            <w:noProof/>
          </w:rPr>
          <w:delText>Figura 16. Inicialización del servicio de emulación de etiquetas.</w:delText>
        </w:r>
        <w:r w:rsidDel="001C13CB">
          <w:rPr>
            <w:noProof/>
            <w:webHidden/>
          </w:rPr>
          <w:tab/>
          <w:delText>33</w:delText>
        </w:r>
      </w:del>
    </w:p>
    <w:p w14:paraId="090CF420" w14:textId="77344C71" w:rsidR="00393924" w:rsidRPr="001E089F" w:rsidDel="001C13CB" w:rsidRDefault="00393924" w:rsidP="00A5172E">
      <w:pPr>
        <w:pStyle w:val="Texto"/>
        <w:rPr>
          <w:del w:id="1713" w:author="Graván Serrano Eduardo" w:date="2020-09-11T13:19:00Z"/>
          <w:rFonts w:ascii="Calibri" w:eastAsia="Yu Mincho" w:hAnsi="Calibri"/>
          <w:noProof/>
          <w:lang w:val="en-GB"/>
        </w:rPr>
      </w:pPr>
      <w:del w:id="1714" w:author="Graván Serrano Eduardo" w:date="2020-09-11T13:19:00Z">
        <w:r w:rsidRPr="00AB24DD" w:rsidDel="001C13CB">
          <w:rPr>
            <w:rStyle w:val="Hipervnculo"/>
            <w:noProof/>
          </w:rPr>
          <w:delText>Figura 17. Método encargado de parar el servicio de emulación de etiquetas.</w:delText>
        </w:r>
        <w:r w:rsidDel="001C13CB">
          <w:rPr>
            <w:noProof/>
            <w:webHidden/>
          </w:rPr>
          <w:tab/>
          <w:delText>33</w:delText>
        </w:r>
      </w:del>
    </w:p>
    <w:p w14:paraId="50FE18FC" w14:textId="5ED776CB" w:rsidR="00393924" w:rsidRPr="001E089F" w:rsidDel="001C13CB" w:rsidRDefault="00393924" w:rsidP="00A5172E">
      <w:pPr>
        <w:pStyle w:val="Texto"/>
        <w:rPr>
          <w:del w:id="1715" w:author="Graván Serrano Eduardo" w:date="2020-09-11T13:19:00Z"/>
          <w:rFonts w:ascii="Calibri" w:eastAsia="Yu Mincho" w:hAnsi="Calibri"/>
          <w:noProof/>
          <w:lang w:val="en-GB"/>
        </w:rPr>
      </w:pPr>
      <w:del w:id="1716" w:author="Graván Serrano Eduardo" w:date="2020-09-11T13:19:00Z">
        <w:r w:rsidRPr="00AB24DD" w:rsidDel="001C13CB">
          <w:rPr>
            <w:rStyle w:val="Hipervnculo"/>
            <w:noProof/>
          </w:rPr>
          <w:delText>Figura 18. Método onResume de la actividad de emulación de etiquetas.</w:delText>
        </w:r>
        <w:r w:rsidDel="001C13CB">
          <w:rPr>
            <w:noProof/>
            <w:webHidden/>
          </w:rPr>
          <w:tab/>
          <w:delText>33</w:delText>
        </w:r>
      </w:del>
    </w:p>
    <w:p w14:paraId="3F115F94" w14:textId="564F39C5" w:rsidR="00393924" w:rsidRPr="001E089F" w:rsidDel="001C13CB" w:rsidRDefault="00393924" w:rsidP="00A5172E">
      <w:pPr>
        <w:pStyle w:val="Texto"/>
        <w:rPr>
          <w:del w:id="1717" w:author="Graván Serrano Eduardo" w:date="2020-09-11T13:19:00Z"/>
          <w:rFonts w:ascii="Calibri" w:eastAsia="Yu Mincho" w:hAnsi="Calibri"/>
          <w:noProof/>
          <w:lang w:val="en-GB"/>
        </w:rPr>
      </w:pPr>
      <w:del w:id="1718" w:author="Graván Serrano Eduardo" w:date="2020-09-11T13:19:00Z">
        <w:r w:rsidRPr="00AB24DD" w:rsidDel="001C13CB">
          <w:rPr>
            <w:rStyle w:val="Hipervnculo"/>
            <w:noProof/>
          </w:rPr>
          <w:delText>Figura 19. Método onPause de la actividad de emulación de etiquetas.</w:delText>
        </w:r>
        <w:r w:rsidDel="001C13CB">
          <w:rPr>
            <w:noProof/>
            <w:webHidden/>
          </w:rPr>
          <w:tab/>
          <w:delText>33</w:delText>
        </w:r>
      </w:del>
    </w:p>
    <w:p w14:paraId="188C770D" w14:textId="71B3A8F7" w:rsidR="00393924" w:rsidRPr="001E089F" w:rsidDel="001C13CB" w:rsidRDefault="00393924" w:rsidP="00A5172E">
      <w:pPr>
        <w:pStyle w:val="Texto"/>
        <w:rPr>
          <w:del w:id="1719" w:author="Graván Serrano Eduardo" w:date="2020-09-11T13:19:00Z"/>
          <w:rFonts w:ascii="Calibri" w:eastAsia="Yu Mincho" w:hAnsi="Calibri"/>
          <w:noProof/>
          <w:lang w:val="en-GB"/>
        </w:rPr>
      </w:pPr>
      <w:del w:id="1720" w:author="Graván Serrano Eduardo" w:date="2020-09-11T13:19:00Z">
        <w:r w:rsidRPr="00AB24DD" w:rsidDel="001C13CB">
          <w:rPr>
            <w:rStyle w:val="Hipervnculo"/>
            <w:noProof/>
          </w:rPr>
          <w:delText>Figura 20. Método encargado de recoger los broadcasts lanzados por el servicio de emulación de etiquetas.</w:delText>
        </w:r>
        <w:r w:rsidDel="001C13CB">
          <w:rPr>
            <w:noProof/>
            <w:webHidden/>
          </w:rPr>
          <w:tab/>
          <w:delText>34</w:delText>
        </w:r>
      </w:del>
    </w:p>
    <w:p w14:paraId="5FBFEFBC" w14:textId="44ED66E9" w:rsidR="00393924" w:rsidRPr="001E089F" w:rsidDel="001C13CB" w:rsidRDefault="00393924" w:rsidP="00A5172E">
      <w:pPr>
        <w:pStyle w:val="Texto"/>
        <w:rPr>
          <w:del w:id="1721" w:author="Graván Serrano Eduardo" w:date="2020-09-11T13:19:00Z"/>
          <w:rFonts w:ascii="Calibri" w:eastAsia="Yu Mincho" w:hAnsi="Calibri"/>
          <w:noProof/>
          <w:lang w:val="en-GB"/>
        </w:rPr>
      </w:pPr>
      <w:del w:id="1722" w:author="Graván Serrano Eduardo" w:date="2020-09-11T13:19:00Z">
        <w:r w:rsidRPr="00AB24DD" w:rsidDel="001C13CB">
          <w:rPr>
            <w:rStyle w:val="Hipervnculo"/>
            <w:noProof/>
          </w:rPr>
          <w:delText>Figura 21. Declaración de permisos de NFC.</w:delText>
        </w:r>
        <w:r w:rsidDel="001C13CB">
          <w:rPr>
            <w:noProof/>
            <w:webHidden/>
          </w:rPr>
          <w:tab/>
          <w:delText>34</w:delText>
        </w:r>
      </w:del>
    </w:p>
    <w:p w14:paraId="615CDA1C" w14:textId="2C08817C" w:rsidR="00393924" w:rsidRPr="001E089F" w:rsidDel="001C13CB" w:rsidRDefault="00393924" w:rsidP="00A5172E">
      <w:pPr>
        <w:pStyle w:val="Texto"/>
        <w:rPr>
          <w:del w:id="1723" w:author="Graván Serrano Eduardo" w:date="2020-09-11T13:19:00Z"/>
          <w:rFonts w:ascii="Calibri" w:eastAsia="Yu Mincho" w:hAnsi="Calibri"/>
          <w:noProof/>
          <w:lang w:val="en-GB"/>
        </w:rPr>
      </w:pPr>
      <w:del w:id="1724" w:author="Graván Serrano Eduardo" w:date="2020-09-11T13:19:00Z">
        <w:r w:rsidRPr="00AB24DD" w:rsidDel="001C13CB">
          <w:rPr>
            <w:rStyle w:val="Hipervnculo"/>
            <w:noProof/>
          </w:rPr>
          <w:delText>Figura 22. Declaración de características necesarias (NFC y HCE).</w:delText>
        </w:r>
        <w:r w:rsidDel="001C13CB">
          <w:rPr>
            <w:noProof/>
            <w:webHidden/>
          </w:rPr>
          <w:tab/>
          <w:delText>35</w:delText>
        </w:r>
      </w:del>
    </w:p>
    <w:p w14:paraId="422843B5" w14:textId="2E0A564B" w:rsidR="00393924" w:rsidRPr="001E089F" w:rsidDel="001C13CB" w:rsidRDefault="00393924" w:rsidP="00A5172E">
      <w:pPr>
        <w:pStyle w:val="Texto"/>
        <w:rPr>
          <w:del w:id="1725" w:author="Graván Serrano Eduardo" w:date="2020-09-11T13:19:00Z"/>
          <w:rFonts w:ascii="Calibri" w:eastAsia="Yu Mincho" w:hAnsi="Calibri"/>
          <w:noProof/>
          <w:lang w:val="en-GB"/>
        </w:rPr>
      </w:pPr>
      <w:del w:id="1726" w:author="Graván Serrano Eduardo" w:date="2020-09-11T13:19:00Z">
        <w:r w:rsidRPr="00AB24DD" w:rsidDel="001C13CB">
          <w:rPr>
            <w:rStyle w:val="Hipervnculo"/>
            <w:noProof/>
          </w:rPr>
          <w:delText>Figura 23. Descriptor del servicio de emulación de etiquetas.</w:delText>
        </w:r>
        <w:r w:rsidDel="001C13CB">
          <w:rPr>
            <w:noProof/>
            <w:webHidden/>
          </w:rPr>
          <w:tab/>
          <w:delText>35</w:delText>
        </w:r>
      </w:del>
    </w:p>
    <w:p w14:paraId="1DBA40EF" w14:textId="1509AE1E" w:rsidR="00393924" w:rsidRPr="001E089F" w:rsidDel="001C13CB" w:rsidRDefault="00393924" w:rsidP="00A5172E">
      <w:pPr>
        <w:pStyle w:val="Texto"/>
        <w:rPr>
          <w:del w:id="1727" w:author="Graván Serrano Eduardo" w:date="2020-09-11T13:19:00Z"/>
          <w:rFonts w:ascii="Calibri" w:eastAsia="Yu Mincho" w:hAnsi="Calibri"/>
          <w:noProof/>
          <w:lang w:val="en-GB"/>
        </w:rPr>
      </w:pPr>
      <w:del w:id="1728" w:author="Graván Serrano Eduardo" w:date="2020-09-11T13:19:00Z">
        <w:r w:rsidRPr="00AB24DD" w:rsidDel="001C13CB">
          <w:rPr>
            <w:rStyle w:val="Hipervnculo"/>
            <w:noProof/>
          </w:rPr>
          <w:delText>Figura 24. Archivo XML que recoge los AID asociados al servicio de emulación de etiquetas.</w:delText>
        </w:r>
        <w:r w:rsidDel="001C13CB">
          <w:rPr>
            <w:noProof/>
            <w:webHidden/>
          </w:rPr>
          <w:tab/>
          <w:delText>35</w:delText>
        </w:r>
      </w:del>
    </w:p>
    <w:p w14:paraId="0D59E3EC" w14:textId="7866FB01" w:rsidR="00393924" w:rsidRPr="001E089F" w:rsidDel="001C13CB" w:rsidRDefault="00393924" w:rsidP="00A5172E">
      <w:pPr>
        <w:pStyle w:val="Texto"/>
        <w:rPr>
          <w:del w:id="1729" w:author="Graván Serrano Eduardo" w:date="2020-09-11T13:19:00Z"/>
          <w:rFonts w:ascii="Calibri" w:eastAsia="Yu Mincho" w:hAnsi="Calibri"/>
          <w:noProof/>
          <w:lang w:val="en-GB"/>
        </w:rPr>
      </w:pPr>
      <w:del w:id="1730" w:author="Graván Serrano Eduardo" w:date="2020-09-11T13:19:00Z">
        <w:r w:rsidRPr="00AB24DD" w:rsidDel="001C13CB">
          <w:rPr>
            <w:rStyle w:val="Hipervnculo"/>
            <w:noProof/>
          </w:rPr>
          <w:delText>Figura 25. Método onStartCommand del servicio de emulación de etiquetas.</w:delText>
        </w:r>
        <w:r w:rsidDel="001C13CB">
          <w:rPr>
            <w:noProof/>
            <w:webHidden/>
          </w:rPr>
          <w:tab/>
          <w:delText>36</w:delText>
        </w:r>
      </w:del>
    </w:p>
    <w:p w14:paraId="4C899912" w14:textId="1C3D14A7" w:rsidR="00393924" w:rsidRPr="001E089F" w:rsidDel="001C13CB" w:rsidRDefault="00393924" w:rsidP="00A5172E">
      <w:pPr>
        <w:pStyle w:val="Texto"/>
        <w:rPr>
          <w:del w:id="1731" w:author="Graván Serrano Eduardo" w:date="2020-09-11T13:19:00Z"/>
          <w:rFonts w:ascii="Calibri" w:eastAsia="Yu Mincho" w:hAnsi="Calibri"/>
          <w:noProof/>
          <w:lang w:val="en-GB"/>
        </w:rPr>
      </w:pPr>
      <w:del w:id="1732" w:author="Graván Serrano Eduardo" w:date="2020-09-11T13:19:00Z">
        <w:r w:rsidRPr="00AB24DD" w:rsidDel="001C13CB">
          <w:rPr>
            <w:rStyle w:val="Hipervnculo"/>
            <w:noProof/>
          </w:rPr>
          <w:delText>Figura 26. Método auxiliar createTextRecord del servicio de emulación de etiquetas.</w:delText>
        </w:r>
        <w:r w:rsidDel="001C13CB">
          <w:rPr>
            <w:noProof/>
            <w:webHidden/>
          </w:rPr>
          <w:tab/>
          <w:delText>36</w:delText>
        </w:r>
      </w:del>
    </w:p>
    <w:p w14:paraId="55C21431" w14:textId="4A93D2E4" w:rsidR="00393924" w:rsidRPr="001E089F" w:rsidDel="001C13CB" w:rsidRDefault="00393924" w:rsidP="00A5172E">
      <w:pPr>
        <w:pStyle w:val="Texto"/>
        <w:rPr>
          <w:del w:id="1733" w:author="Graván Serrano Eduardo" w:date="2020-09-11T13:19:00Z"/>
          <w:rFonts w:ascii="Calibri" w:eastAsia="Yu Mincho" w:hAnsi="Calibri"/>
          <w:noProof/>
          <w:lang w:val="en-GB"/>
        </w:rPr>
      </w:pPr>
      <w:del w:id="1734" w:author="Graván Serrano Eduardo" w:date="2020-09-11T13:19:00Z">
        <w:r w:rsidRPr="00AB24DD" w:rsidDel="001C13CB">
          <w:rPr>
            <w:rStyle w:val="Hipervnculo"/>
            <w:noProof/>
          </w:rPr>
          <w:delText>Figura 27. Ejemplo de comandos APDU.</w:delText>
        </w:r>
        <w:r w:rsidDel="001C13CB">
          <w:rPr>
            <w:noProof/>
            <w:webHidden/>
          </w:rPr>
          <w:tab/>
          <w:delText>37</w:delText>
        </w:r>
      </w:del>
    </w:p>
    <w:p w14:paraId="118D6EAD" w14:textId="300BFC5E" w:rsidR="00393924" w:rsidRPr="001E089F" w:rsidDel="001C13CB" w:rsidRDefault="00393924" w:rsidP="00A5172E">
      <w:pPr>
        <w:pStyle w:val="Texto"/>
        <w:rPr>
          <w:del w:id="1735" w:author="Graván Serrano Eduardo" w:date="2020-09-11T13:19:00Z"/>
          <w:rFonts w:ascii="Calibri" w:eastAsia="Yu Mincho" w:hAnsi="Calibri"/>
          <w:noProof/>
          <w:lang w:val="en-GB"/>
        </w:rPr>
      </w:pPr>
      <w:del w:id="1736" w:author="Graván Serrano Eduardo" w:date="2020-09-11T13:19:00Z">
        <w:r w:rsidRPr="00AB24DD" w:rsidDel="001C13CB">
          <w:rPr>
            <w:rStyle w:val="Hipervnculo"/>
            <w:noProof/>
          </w:rPr>
          <w:delText>Figura 28. Ejemplo de respuestas APDU.</w:delText>
        </w:r>
        <w:r w:rsidDel="001C13CB">
          <w:rPr>
            <w:noProof/>
            <w:webHidden/>
          </w:rPr>
          <w:tab/>
          <w:delText>37</w:delText>
        </w:r>
      </w:del>
    </w:p>
    <w:p w14:paraId="79DB9246" w14:textId="0C5BDE25" w:rsidR="00393924" w:rsidRPr="001E089F" w:rsidDel="001C13CB" w:rsidRDefault="00393924" w:rsidP="00A5172E">
      <w:pPr>
        <w:pStyle w:val="Texto"/>
        <w:rPr>
          <w:del w:id="1737" w:author="Graván Serrano Eduardo" w:date="2020-09-11T13:19:00Z"/>
          <w:rFonts w:ascii="Calibri" w:eastAsia="Yu Mincho" w:hAnsi="Calibri"/>
          <w:noProof/>
          <w:lang w:val="en-GB"/>
        </w:rPr>
      </w:pPr>
      <w:del w:id="1738" w:author="Graván Serrano Eduardo" w:date="2020-09-11T13:19:00Z">
        <w:r w:rsidRPr="00AB24DD" w:rsidDel="001C13CB">
          <w:rPr>
            <w:rStyle w:val="Hipervnculo"/>
            <w:noProof/>
          </w:rPr>
          <w:delText>Figura 29. Comprobación de la inicialización del servicio de emulación de etiquetas.</w:delText>
        </w:r>
        <w:r w:rsidDel="001C13CB">
          <w:rPr>
            <w:noProof/>
            <w:webHidden/>
          </w:rPr>
          <w:tab/>
          <w:delText>37</w:delText>
        </w:r>
      </w:del>
    </w:p>
    <w:p w14:paraId="778786CE" w14:textId="4078BF13" w:rsidR="00393924" w:rsidRPr="001E089F" w:rsidDel="001C13CB" w:rsidRDefault="00393924" w:rsidP="00A5172E">
      <w:pPr>
        <w:pStyle w:val="Texto"/>
        <w:rPr>
          <w:del w:id="1739" w:author="Graván Serrano Eduardo" w:date="2020-09-11T13:19:00Z"/>
          <w:rFonts w:ascii="Calibri" w:eastAsia="Yu Mincho" w:hAnsi="Calibri"/>
          <w:noProof/>
          <w:lang w:val="en-GB"/>
        </w:rPr>
      </w:pPr>
      <w:del w:id="1740" w:author="Graván Serrano Eduardo" w:date="2020-09-11T13:19:00Z">
        <w:r w:rsidRPr="00AB24DD" w:rsidDel="001C13CB">
          <w:rPr>
            <w:rStyle w:val="Hipervnculo"/>
            <w:noProof/>
          </w:rPr>
          <w:delText>Figura 30. Ejemplo de procesamiento de los C-APDU.</w:delText>
        </w:r>
        <w:r w:rsidDel="001C13CB">
          <w:rPr>
            <w:noProof/>
            <w:webHidden/>
          </w:rPr>
          <w:tab/>
          <w:delText>38</w:delText>
        </w:r>
      </w:del>
    </w:p>
    <w:p w14:paraId="254B84F3" w14:textId="39D834EB" w:rsidR="00393924" w:rsidRPr="001E089F" w:rsidDel="001C13CB" w:rsidRDefault="00393924" w:rsidP="00A5172E">
      <w:pPr>
        <w:pStyle w:val="Texto"/>
        <w:rPr>
          <w:del w:id="1741" w:author="Graván Serrano Eduardo" w:date="2020-09-11T13:19:00Z"/>
          <w:rFonts w:ascii="Calibri" w:eastAsia="Yu Mincho" w:hAnsi="Calibri"/>
          <w:noProof/>
          <w:lang w:val="en-GB"/>
        </w:rPr>
      </w:pPr>
      <w:del w:id="1742" w:author="Graván Serrano Eduardo" w:date="2020-09-11T13:19:00Z">
        <w:r w:rsidRPr="00AB24DD" w:rsidDel="001C13CB">
          <w:rPr>
            <w:rStyle w:val="Hipervnculo"/>
            <w:noProof/>
          </w:rPr>
          <w:delText>Figura 31. Creación de R-APDU con el mensaje NDEF.</w:delText>
        </w:r>
        <w:r w:rsidDel="001C13CB">
          <w:rPr>
            <w:noProof/>
            <w:webHidden/>
          </w:rPr>
          <w:tab/>
          <w:delText>38</w:delText>
        </w:r>
      </w:del>
    </w:p>
    <w:p w14:paraId="5D381858" w14:textId="3D12107F" w:rsidR="00393924" w:rsidRPr="001E089F" w:rsidDel="001C13CB" w:rsidRDefault="00393924" w:rsidP="00A5172E">
      <w:pPr>
        <w:pStyle w:val="Texto"/>
        <w:rPr>
          <w:del w:id="1743" w:author="Graván Serrano Eduardo" w:date="2020-09-11T13:19:00Z"/>
          <w:rFonts w:ascii="Calibri" w:eastAsia="Yu Mincho" w:hAnsi="Calibri"/>
          <w:noProof/>
          <w:lang w:val="en-GB"/>
        </w:rPr>
      </w:pPr>
      <w:del w:id="1744" w:author="Graván Serrano Eduardo" w:date="2020-09-11T13:19:00Z">
        <w:r w:rsidRPr="00AB24DD" w:rsidDel="001C13CB">
          <w:rPr>
            <w:rStyle w:val="Hipervnculo"/>
            <w:noProof/>
          </w:rPr>
          <w:delText>Figura 32. Respuesta con R-APDU de error.</w:delText>
        </w:r>
        <w:r w:rsidDel="001C13CB">
          <w:rPr>
            <w:noProof/>
            <w:webHidden/>
          </w:rPr>
          <w:tab/>
          <w:delText>38</w:delText>
        </w:r>
      </w:del>
    </w:p>
    <w:p w14:paraId="4C0ADF67" w14:textId="68DF7DEC" w:rsidR="00393924" w:rsidRPr="001E089F" w:rsidDel="001C13CB" w:rsidRDefault="00393924" w:rsidP="00A5172E">
      <w:pPr>
        <w:pStyle w:val="Texto"/>
        <w:rPr>
          <w:del w:id="1745" w:author="Graván Serrano Eduardo" w:date="2020-09-11T13:19:00Z"/>
          <w:rFonts w:ascii="Calibri" w:eastAsia="Yu Mincho" w:hAnsi="Calibri"/>
          <w:noProof/>
          <w:lang w:val="en-GB"/>
        </w:rPr>
      </w:pPr>
      <w:del w:id="1746" w:author="Graván Serrano Eduardo" w:date="2020-09-11T13:19:00Z">
        <w:r w:rsidRPr="00AB24DD" w:rsidDel="001C13CB">
          <w:rPr>
            <w:rStyle w:val="Hipervnculo"/>
            <w:noProof/>
          </w:rPr>
          <w:delText>Figura 33. Método encargado de enviar los broadcasts desde el servicio de emulación de etiquetas.</w:delText>
        </w:r>
        <w:r w:rsidDel="001C13CB">
          <w:rPr>
            <w:noProof/>
            <w:webHidden/>
          </w:rPr>
          <w:tab/>
          <w:delText>39</w:delText>
        </w:r>
      </w:del>
    </w:p>
    <w:p w14:paraId="582960C9" w14:textId="2C2F32D7" w:rsidR="00393924" w:rsidRPr="001E089F" w:rsidDel="001C13CB" w:rsidRDefault="00393924" w:rsidP="00A5172E">
      <w:pPr>
        <w:pStyle w:val="Texto"/>
        <w:rPr>
          <w:del w:id="1747" w:author="Graván Serrano Eduardo" w:date="2020-09-11T13:19:00Z"/>
          <w:rFonts w:ascii="Calibri" w:eastAsia="Yu Mincho" w:hAnsi="Calibri"/>
          <w:noProof/>
          <w:lang w:val="en-GB"/>
        </w:rPr>
      </w:pPr>
      <w:del w:id="1748" w:author="Graván Serrano Eduardo" w:date="2020-09-11T13:19:00Z">
        <w:r w:rsidRPr="00AB24DD" w:rsidDel="001C13CB">
          <w:rPr>
            <w:rStyle w:val="Hipervnculo"/>
            <w:noProof/>
          </w:rPr>
          <w:delText>Figura 34. Método encargado de activar ReaderMode.</w:delText>
        </w:r>
        <w:r w:rsidDel="001C13CB">
          <w:rPr>
            <w:noProof/>
            <w:webHidden/>
          </w:rPr>
          <w:tab/>
          <w:delText>40</w:delText>
        </w:r>
      </w:del>
    </w:p>
    <w:p w14:paraId="4672EE37" w14:textId="79F4DFBF" w:rsidR="00393924" w:rsidRPr="001E089F" w:rsidDel="001C13CB" w:rsidRDefault="00393924" w:rsidP="00A5172E">
      <w:pPr>
        <w:pStyle w:val="Texto"/>
        <w:rPr>
          <w:del w:id="1749" w:author="Graván Serrano Eduardo" w:date="2020-09-11T13:19:00Z"/>
          <w:rFonts w:ascii="Calibri" w:eastAsia="Yu Mincho" w:hAnsi="Calibri"/>
          <w:noProof/>
          <w:lang w:val="en-GB"/>
        </w:rPr>
      </w:pPr>
      <w:del w:id="1750" w:author="Graván Serrano Eduardo" w:date="2020-09-11T13:19:00Z">
        <w:r w:rsidRPr="00AB24DD" w:rsidDel="001C13CB">
          <w:rPr>
            <w:rStyle w:val="Hipervnculo"/>
            <w:noProof/>
          </w:rPr>
          <w:delText>Figura 35. Creación del AlertDialog de lectura de etiquetas.</w:delText>
        </w:r>
        <w:r w:rsidDel="001C13CB">
          <w:rPr>
            <w:noProof/>
            <w:webHidden/>
          </w:rPr>
          <w:tab/>
          <w:delText>41</w:delText>
        </w:r>
      </w:del>
    </w:p>
    <w:p w14:paraId="42297CBC" w14:textId="0381D61F" w:rsidR="00393924" w:rsidRPr="001E089F" w:rsidDel="001C13CB" w:rsidRDefault="00393924" w:rsidP="00A5172E">
      <w:pPr>
        <w:pStyle w:val="Texto"/>
        <w:rPr>
          <w:del w:id="1751" w:author="Graván Serrano Eduardo" w:date="2020-09-11T13:19:00Z"/>
          <w:rFonts w:ascii="Calibri" w:eastAsia="Yu Mincho" w:hAnsi="Calibri"/>
          <w:noProof/>
          <w:lang w:val="en-GB"/>
        </w:rPr>
      </w:pPr>
      <w:del w:id="1752" w:author="Graván Serrano Eduardo" w:date="2020-09-11T13:19:00Z">
        <w:r w:rsidRPr="00AB24DD" w:rsidDel="001C13CB">
          <w:rPr>
            <w:rStyle w:val="Hipervnculo"/>
            <w:noProof/>
          </w:rPr>
          <w:delText>Figura 36. Método encargado de desactivar ReaderMode.</w:delText>
        </w:r>
        <w:r w:rsidDel="001C13CB">
          <w:rPr>
            <w:noProof/>
            <w:webHidden/>
          </w:rPr>
          <w:tab/>
          <w:delText>41</w:delText>
        </w:r>
      </w:del>
    </w:p>
    <w:p w14:paraId="4CA32072" w14:textId="59EDDEFC" w:rsidR="00393924" w:rsidRPr="001E089F" w:rsidDel="001C13CB" w:rsidRDefault="00393924" w:rsidP="00A5172E">
      <w:pPr>
        <w:pStyle w:val="Texto"/>
        <w:rPr>
          <w:del w:id="1753" w:author="Graván Serrano Eduardo" w:date="2020-09-11T13:19:00Z"/>
          <w:rFonts w:ascii="Calibri" w:eastAsia="Yu Mincho" w:hAnsi="Calibri"/>
          <w:noProof/>
          <w:lang w:val="en-GB"/>
        </w:rPr>
      </w:pPr>
      <w:del w:id="1754" w:author="Graván Serrano Eduardo" w:date="2020-09-11T13:19:00Z">
        <w:r w:rsidRPr="00AB24DD" w:rsidDel="001C13CB">
          <w:rPr>
            <w:rStyle w:val="Hipervnculo"/>
            <w:noProof/>
          </w:rPr>
          <w:delText>Figura 37. Primera parte del método encargado de recoger las etiquetas leídas por el lector.</w:delText>
        </w:r>
        <w:r w:rsidDel="001C13CB">
          <w:rPr>
            <w:noProof/>
            <w:webHidden/>
          </w:rPr>
          <w:tab/>
          <w:delText>42</w:delText>
        </w:r>
      </w:del>
    </w:p>
    <w:p w14:paraId="2920A1B0" w14:textId="76BA105E" w:rsidR="00393924" w:rsidRPr="001E089F" w:rsidDel="001C13CB" w:rsidRDefault="00393924" w:rsidP="00A5172E">
      <w:pPr>
        <w:pStyle w:val="Texto"/>
        <w:rPr>
          <w:del w:id="1755" w:author="Graván Serrano Eduardo" w:date="2020-09-11T13:19:00Z"/>
          <w:rFonts w:ascii="Calibri" w:eastAsia="Yu Mincho" w:hAnsi="Calibri"/>
          <w:noProof/>
          <w:lang w:val="en-GB"/>
        </w:rPr>
      </w:pPr>
      <w:del w:id="1756" w:author="Graván Serrano Eduardo" w:date="2020-09-11T13:19:00Z">
        <w:r w:rsidRPr="00AB24DD" w:rsidDel="001C13CB">
          <w:rPr>
            <w:rStyle w:val="Hipervnculo"/>
            <w:noProof/>
          </w:rPr>
          <w:delText>Figura 38. Segunda parte del método encargado de recoger las etiquetas leídas por el lector.</w:delText>
        </w:r>
        <w:r w:rsidDel="001C13CB">
          <w:rPr>
            <w:noProof/>
            <w:webHidden/>
          </w:rPr>
          <w:tab/>
          <w:delText>42</w:delText>
        </w:r>
      </w:del>
    </w:p>
    <w:p w14:paraId="63E7A278" w14:textId="473E4CA8" w:rsidR="00393924" w:rsidRPr="001E089F" w:rsidDel="001C13CB" w:rsidRDefault="00393924" w:rsidP="00A5172E">
      <w:pPr>
        <w:pStyle w:val="Texto"/>
        <w:rPr>
          <w:del w:id="1757" w:author="Graván Serrano Eduardo" w:date="2020-09-11T13:19:00Z"/>
          <w:rFonts w:ascii="Calibri" w:eastAsia="Yu Mincho" w:hAnsi="Calibri"/>
          <w:noProof/>
          <w:lang w:val="en-GB"/>
        </w:rPr>
      </w:pPr>
      <w:del w:id="1758" w:author="Graván Serrano Eduardo" w:date="2020-09-11T13:19:00Z">
        <w:r w:rsidRPr="00AB24DD" w:rsidDel="001C13CB">
          <w:rPr>
            <w:rStyle w:val="Hipervnculo"/>
            <w:noProof/>
          </w:rPr>
          <w:delText>Figura 39. Análisis de la respuesta del servidor frente a la lectura de etiquetas y actualización de la interfaz de usuario.</w:delText>
        </w:r>
        <w:r w:rsidDel="001C13CB">
          <w:rPr>
            <w:noProof/>
            <w:webHidden/>
          </w:rPr>
          <w:tab/>
          <w:delText>42</w:delText>
        </w:r>
      </w:del>
    </w:p>
    <w:p w14:paraId="4850C503" w14:textId="79F832A4" w:rsidR="00393924" w:rsidRPr="001E089F" w:rsidDel="001C13CB" w:rsidRDefault="00393924" w:rsidP="00A5172E">
      <w:pPr>
        <w:pStyle w:val="Texto"/>
        <w:rPr>
          <w:del w:id="1759" w:author="Graván Serrano Eduardo" w:date="2020-09-11T13:19:00Z"/>
          <w:rFonts w:ascii="Calibri" w:eastAsia="Yu Mincho" w:hAnsi="Calibri"/>
          <w:noProof/>
          <w:lang w:val="en-GB"/>
        </w:rPr>
      </w:pPr>
      <w:del w:id="1760" w:author="Graván Serrano Eduardo" w:date="2020-09-11T13:19:00Z">
        <w:r w:rsidRPr="00AB24DD" w:rsidDel="001C13CB">
          <w:rPr>
            <w:rStyle w:val="Hipervnculo"/>
            <w:noProof/>
          </w:rPr>
          <w:delText>Figura 40. Ejemplo de recogida y formateo de datos en la aplicación de administración.</w:delText>
        </w:r>
        <w:r w:rsidDel="001C13CB">
          <w:rPr>
            <w:noProof/>
            <w:webHidden/>
          </w:rPr>
          <w:tab/>
          <w:delText>44</w:delText>
        </w:r>
      </w:del>
    </w:p>
    <w:p w14:paraId="5DA2E1C0" w14:textId="03CEF1EC" w:rsidR="00393924" w:rsidRPr="001E089F" w:rsidDel="001C13CB" w:rsidRDefault="00393924" w:rsidP="00A5172E">
      <w:pPr>
        <w:pStyle w:val="Texto"/>
        <w:rPr>
          <w:del w:id="1761" w:author="Graván Serrano Eduardo" w:date="2020-09-11T13:19:00Z"/>
          <w:rFonts w:ascii="Calibri" w:eastAsia="Yu Mincho" w:hAnsi="Calibri"/>
          <w:noProof/>
          <w:lang w:val="en-GB"/>
        </w:rPr>
      </w:pPr>
      <w:del w:id="1762" w:author="Graván Serrano Eduardo" w:date="2020-09-11T13:19:00Z">
        <w:r w:rsidRPr="00AB24DD" w:rsidDel="001C13CB">
          <w:rPr>
            <w:rStyle w:val="Hipervnculo"/>
            <w:noProof/>
          </w:rPr>
          <w:delText>Figura 41. Ejemplo de conexión con el servidor HTTP en la aplicación de administración.</w:delText>
        </w:r>
        <w:r w:rsidDel="001C13CB">
          <w:rPr>
            <w:noProof/>
            <w:webHidden/>
          </w:rPr>
          <w:tab/>
          <w:delText>44</w:delText>
        </w:r>
      </w:del>
    </w:p>
    <w:p w14:paraId="4CBB5E89" w14:textId="1816920D" w:rsidR="00393924" w:rsidRPr="001E089F" w:rsidDel="001C13CB" w:rsidRDefault="00393924" w:rsidP="00A5172E">
      <w:pPr>
        <w:pStyle w:val="Texto"/>
        <w:rPr>
          <w:del w:id="1763" w:author="Graván Serrano Eduardo" w:date="2020-09-11T13:19:00Z"/>
          <w:rFonts w:ascii="Calibri" w:eastAsia="Yu Mincho" w:hAnsi="Calibri"/>
          <w:noProof/>
          <w:lang w:val="en-GB"/>
        </w:rPr>
      </w:pPr>
      <w:del w:id="1764" w:author="Graván Serrano Eduardo" w:date="2020-09-11T13:19:00Z">
        <w:r w:rsidRPr="00AB24DD" w:rsidDel="001C13CB">
          <w:rPr>
            <w:rStyle w:val="Hipervnculo"/>
            <w:noProof/>
          </w:rPr>
          <w:delText>Figura 42. Ejemplo de procesamiento de respuesta del servidor HTTP en la aplicación de administración.</w:delText>
        </w:r>
        <w:r w:rsidDel="001C13CB">
          <w:rPr>
            <w:noProof/>
            <w:webHidden/>
          </w:rPr>
          <w:tab/>
          <w:delText>45</w:delText>
        </w:r>
      </w:del>
    </w:p>
    <w:p w14:paraId="4B269B2A" w14:textId="15A91B0F" w:rsidR="00393924" w:rsidRPr="001E089F" w:rsidDel="001C13CB" w:rsidRDefault="00393924" w:rsidP="00A5172E">
      <w:pPr>
        <w:pStyle w:val="Texto"/>
        <w:rPr>
          <w:del w:id="1765" w:author="Graván Serrano Eduardo" w:date="2020-09-11T13:19:00Z"/>
          <w:rFonts w:ascii="Calibri" w:eastAsia="Yu Mincho" w:hAnsi="Calibri"/>
          <w:noProof/>
          <w:lang w:val="en-GB"/>
        </w:rPr>
      </w:pPr>
      <w:del w:id="1766" w:author="Graván Serrano Eduardo" w:date="2020-09-11T13:19:00Z">
        <w:r w:rsidRPr="00AB24DD" w:rsidDel="001C13CB">
          <w:rPr>
            <w:rStyle w:val="Hipervnculo"/>
            <w:noProof/>
          </w:rPr>
          <w:delText>Figura 43. Función encargada de rellenar un objeto de tipo jTable.</w:delText>
        </w:r>
        <w:r w:rsidDel="001C13CB">
          <w:rPr>
            <w:noProof/>
            <w:webHidden/>
          </w:rPr>
          <w:tab/>
          <w:delText>45</w:delText>
        </w:r>
      </w:del>
    </w:p>
    <w:p w14:paraId="231B7B97" w14:textId="55B13F9E" w:rsidR="00393924" w:rsidRPr="001E089F" w:rsidDel="001C13CB" w:rsidRDefault="00393924" w:rsidP="00A5172E">
      <w:pPr>
        <w:pStyle w:val="Texto"/>
        <w:rPr>
          <w:del w:id="1767" w:author="Graván Serrano Eduardo" w:date="2020-09-11T13:19:00Z"/>
          <w:rFonts w:ascii="Calibri" w:eastAsia="Yu Mincho" w:hAnsi="Calibri"/>
          <w:noProof/>
          <w:lang w:val="en-GB"/>
        </w:rPr>
      </w:pPr>
      <w:del w:id="1768" w:author="Graván Serrano Eduardo" w:date="2020-09-11T13:19:00Z">
        <w:r w:rsidRPr="00AB24DD" w:rsidDel="001C13CB">
          <w:rPr>
            <w:rStyle w:val="Hipervnculo"/>
            <w:noProof/>
          </w:rPr>
          <w:delText>Figura 44. Ejemplos de métodos encargados de gestionar el evento de pulsar un botón en la interfaz.</w:delText>
        </w:r>
        <w:r w:rsidDel="001C13CB">
          <w:rPr>
            <w:noProof/>
            <w:webHidden/>
          </w:rPr>
          <w:tab/>
          <w:delText>46</w:delText>
        </w:r>
      </w:del>
    </w:p>
    <w:p w14:paraId="706127D2" w14:textId="39DE6C00" w:rsidR="00393924" w:rsidRPr="001E089F" w:rsidDel="001C13CB" w:rsidRDefault="00393924" w:rsidP="00A5172E">
      <w:pPr>
        <w:pStyle w:val="Texto"/>
        <w:rPr>
          <w:del w:id="1769" w:author="Graván Serrano Eduardo" w:date="2020-09-11T13:19:00Z"/>
          <w:rFonts w:ascii="Calibri" w:eastAsia="Yu Mincho" w:hAnsi="Calibri"/>
          <w:noProof/>
          <w:lang w:val="en-GB"/>
        </w:rPr>
      </w:pPr>
      <w:del w:id="1770" w:author="Graván Serrano Eduardo" w:date="2020-09-11T13:19:00Z">
        <w:r w:rsidRPr="00AB24DD" w:rsidDel="001C13CB">
          <w:rPr>
            <w:rStyle w:val="Hipervnculo"/>
            <w:noProof/>
          </w:rPr>
          <w:delText>Figura 45. Procesamiento de la respuesta del servidor HTTP en el caso del login.</w:delText>
        </w:r>
        <w:r w:rsidDel="001C13CB">
          <w:rPr>
            <w:noProof/>
            <w:webHidden/>
          </w:rPr>
          <w:tab/>
          <w:delText>46</w:delText>
        </w:r>
      </w:del>
    </w:p>
    <w:p w14:paraId="5A418691" w14:textId="37AE35D0" w:rsidR="00393924" w:rsidRPr="001E089F" w:rsidDel="001C13CB" w:rsidRDefault="00393924" w:rsidP="00A5172E">
      <w:pPr>
        <w:pStyle w:val="Texto"/>
        <w:rPr>
          <w:del w:id="1771" w:author="Graván Serrano Eduardo" w:date="2020-09-11T13:19:00Z"/>
          <w:rFonts w:ascii="Calibri" w:eastAsia="Yu Mincho" w:hAnsi="Calibri"/>
          <w:noProof/>
          <w:lang w:val="en-GB"/>
        </w:rPr>
      </w:pPr>
      <w:del w:id="1772" w:author="Graván Serrano Eduardo" w:date="2020-09-11T13:19:00Z">
        <w:r w:rsidRPr="00AB24DD" w:rsidDel="001C13CB">
          <w:rPr>
            <w:rStyle w:val="Hipervnculo"/>
            <w:noProof/>
          </w:rPr>
          <w:delText>Figura 46. Capturas del panel de login en la aplicación Android.</w:delText>
        </w:r>
        <w:r w:rsidDel="001C13CB">
          <w:rPr>
            <w:noProof/>
            <w:webHidden/>
          </w:rPr>
          <w:tab/>
          <w:delText>47</w:delText>
        </w:r>
      </w:del>
    </w:p>
    <w:p w14:paraId="1ED45C71" w14:textId="5698E24F" w:rsidR="00393924" w:rsidRPr="001E089F" w:rsidDel="001C13CB" w:rsidRDefault="00393924" w:rsidP="00A5172E">
      <w:pPr>
        <w:pStyle w:val="Texto"/>
        <w:rPr>
          <w:del w:id="1773" w:author="Graván Serrano Eduardo" w:date="2020-09-11T13:19:00Z"/>
          <w:rFonts w:ascii="Calibri" w:eastAsia="Yu Mincho" w:hAnsi="Calibri"/>
          <w:noProof/>
          <w:lang w:val="en-GB"/>
        </w:rPr>
      </w:pPr>
      <w:del w:id="1774" w:author="Graván Serrano Eduardo" w:date="2020-09-11T13:19:00Z">
        <w:r w:rsidRPr="00AB24DD" w:rsidDel="001C13CB">
          <w:rPr>
            <w:rStyle w:val="Hipervnculo"/>
            <w:noProof/>
          </w:rPr>
          <w:delText>Figura 47. Menú desplegable dentro de la pantalla principal de la aplicación Android.</w:delText>
        </w:r>
        <w:r w:rsidDel="001C13CB">
          <w:rPr>
            <w:noProof/>
            <w:webHidden/>
          </w:rPr>
          <w:tab/>
          <w:delText>47</w:delText>
        </w:r>
      </w:del>
    </w:p>
    <w:p w14:paraId="53EB26E1" w14:textId="33C928E3" w:rsidR="00393924" w:rsidRPr="001E089F" w:rsidDel="001C13CB" w:rsidRDefault="00393924" w:rsidP="00A5172E">
      <w:pPr>
        <w:pStyle w:val="Texto"/>
        <w:rPr>
          <w:del w:id="1775" w:author="Graván Serrano Eduardo" w:date="2020-09-11T13:19:00Z"/>
          <w:rFonts w:ascii="Calibri" w:eastAsia="Yu Mincho" w:hAnsi="Calibri"/>
          <w:noProof/>
          <w:lang w:val="en-GB"/>
        </w:rPr>
      </w:pPr>
      <w:del w:id="1776" w:author="Graván Serrano Eduardo" w:date="2020-09-11T13:19:00Z">
        <w:r w:rsidRPr="00AB24DD" w:rsidDel="001C13CB">
          <w:rPr>
            <w:rStyle w:val="Hipervnculo"/>
            <w:noProof/>
          </w:rPr>
          <w:delText>Figura 48. Menú principal de la aplicación Android para usuarios no administradores.</w:delText>
        </w:r>
        <w:r w:rsidDel="001C13CB">
          <w:rPr>
            <w:noProof/>
            <w:webHidden/>
          </w:rPr>
          <w:tab/>
          <w:delText>48</w:delText>
        </w:r>
      </w:del>
    </w:p>
    <w:p w14:paraId="7F3F58AE" w14:textId="77ABA704" w:rsidR="00393924" w:rsidRPr="001E089F" w:rsidDel="001C13CB" w:rsidRDefault="00393924" w:rsidP="00A5172E">
      <w:pPr>
        <w:pStyle w:val="Texto"/>
        <w:rPr>
          <w:del w:id="1777" w:author="Graván Serrano Eduardo" w:date="2020-09-11T13:19:00Z"/>
          <w:rFonts w:ascii="Calibri" w:eastAsia="Yu Mincho" w:hAnsi="Calibri"/>
          <w:noProof/>
          <w:lang w:val="en-GB"/>
        </w:rPr>
      </w:pPr>
      <w:del w:id="1778" w:author="Graván Serrano Eduardo" w:date="2020-09-11T13:19:00Z">
        <w:r w:rsidRPr="00AB24DD" w:rsidDel="001C13CB">
          <w:rPr>
            <w:rStyle w:val="Hipervnculo"/>
            <w:noProof/>
          </w:rPr>
          <w:delText>Figura 49. Menú de emulación de etiquetas.</w:delText>
        </w:r>
        <w:r w:rsidDel="001C13CB">
          <w:rPr>
            <w:noProof/>
            <w:webHidden/>
          </w:rPr>
          <w:tab/>
          <w:delText>49</w:delText>
        </w:r>
      </w:del>
    </w:p>
    <w:p w14:paraId="3C3A0E56" w14:textId="17668DBC" w:rsidR="00393924" w:rsidRPr="001E089F" w:rsidDel="001C13CB" w:rsidRDefault="00393924" w:rsidP="00A5172E">
      <w:pPr>
        <w:pStyle w:val="Texto"/>
        <w:rPr>
          <w:del w:id="1779" w:author="Graván Serrano Eduardo" w:date="2020-09-11T13:19:00Z"/>
          <w:rFonts w:ascii="Calibri" w:eastAsia="Yu Mincho" w:hAnsi="Calibri"/>
          <w:noProof/>
          <w:lang w:val="en-GB"/>
        </w:rPr>
      </w:pPr>
      <w:del w:id="1780" w:author="Graván Serrano Eduardo" w:date="2020-09-11T13:19:00Z">
        <w:r w:rsidRPr="00AB24DD" w:rsidDel="001C13CB">
          <w:rPr>
            <w:rStyle w:val="Hipervnculo"/>
            <w:noProof/>
          </w:rPr>
          <w:delText>Figura 50. Emulación de etiquetas en proceso.</w:delText>
        </w:r>
        <w:r w:rsidDel="001C13CB">
          <w:rPr>
            <w:noProof/>
            <w:webHidden/>
          </w:rPr>
          <w:tab/>
          <w:delText>49</w:delText>
        </w:r>
      </w:del>
    </w:p>
    <w:p w14:paraId="1A44CE4A" w14:textId="1C34B12F" w:rsidR="00393924" w:rsidRPr="001E089F" w:rsidDel="001C13CB" w:rsidRDefault="00393924" w:rsidP="00A5172E">
      <w:pPr>
        <w:pStyle w:val="Texto"/>
        <w:rPr>
          <w:del w:id="1781" w:author="Graván Serrano Eduardo" w:date="2020-09-11T13:19:00Z"/>
          <w:rFonts w:ascii="Calibri" w:eastAsia="Yu Mincho" w:hAnsi="Calibri"/>
          <w:noProof/>
          <w:lang w:val="en-GB"/>
        </w:rPr>
      </w:pPr>
      <w:del w:id="1782" w:author="Graván Serrano Eduardo" w:date="2020-09-11T13:19:00Z">
        <w:r w:rsidRPr="00AB24DD" w:rsidDel="001C13CB">
          <w:rPr>
            <w:rStyle w:val="Hipervnculo"/>
            <w:noProof/>
          </w:rPr>
          <w:delText>Figura 51. Posibles respuestas ante la emulación de etiquetas.</w:delText>
        </w:r>
        <w:r w:rsidDel="001C13CB">
          <w:rPr>
            <w:noProof/>
            <w:webHidden/>
          </w:rPr>
          <w:tab/>
        </w:r>
        <w:r w:rsidR="00FA5913" w:rsidDel="001C13CB">
          <w:rPr>
            <w:noProof/>
            <w:webHidden/>
          </w:rPr>
          <w:delText>50</w:delText>
        </w:r>
      </w:del>
    </w:p>
    <w:p w14:paraId="5CAAA694" w14:textId="76E95F2E" w:rsidR="00393924" w:rsidRPr="001E089F" w:rsidDel="001C13CB" w:rsidRDefault="00393924" w:rsidP="00A5172E">
      <w:pPr>
        <w:pStyle w:val="Texto"/>
        <w:rPr>
          <w:del w:id="1783" w:author="Graván Serrano Eduardo" w:date="2020-09-11T13:19:00Z"/>
          <w:rFonts w:ascii="Calibri" w:eastAsia="Yu Mincho" w:hAnsi="Calibri"/>
          <w:noProof/>
          <w:lang w:val="en-GB"/>
        </w:rPr>
      </w:pPr>
      <w:del w:id="1784" w:author="Graván Serrano Eduardo" w:date="2020-09-11T13:19:00Z">
        <w:r w:rsidRPr="00AB24DD" w:rsidDel="001C13CB">
          <w:rPr>
            <w:rStyle w:val="Hipervnculo"/>
            <w:noProof/>
          </w:rPr>
          <w:delText>Figura 52. Menú de comprobar horarios para usuarios no administradores en la aplicación Android.</w:delText>
        </w:r>
        <w:r w:rsidDel="001C13CB">
          <w:rPr>
            <w:noProof/>
            <w:webHidden/>
          </w:rPr>
          <w:tab/>
          <w:delText>51</w:delText>
        </w:r>
      </w:del>
    </w:p>
    <w:p w14:paraId="19C5505D" w14:textId="1B3FFF15" w:rsidR="00393924" w:rsidRPr="001E089F" w:rsidDel="001C13CB" w:rsidRDefault="00393924" w:rsidP="00A5172E">
      <w:pPr>
        <w:pStyle w:val="Texto"/>
        <w:rPr>
          <w:del w:id="1785" w:author="Graván Serrano Eduardo" w:date="2020-09-11T13:19:00Z"/>
          <w:rFonts w:ascii="Calibri" w:eastAsia="Yu Mincho" w:hAnsi="Calibri"/>
          <w:noProof/>
          <w:lang w:val="en-GB"/>
        </w:rPr>
      </w:pPr>
      <w:del w:id="1786" w:author="Graván Serrano Eduardo" w:date="2020-09-11T13:19:00Z">
        <w:r w:rsidRPr="00AB24DD" w:rsidDel="001C13CB">
          <w:rPr>
            <w:rStyle w:val="Hipervnculo"/>
            <w:noProof/>
          </w:rPr>
          <w:delText>Figura 53. Posibles respuestas del menú de comprobar horario.</w:delText>
        </w:r>
        <w:r w:rsidDel="001C13CB">
          <w:rPr>
            <w:noProof/>
            <w:webHidden/>
          </w:rPr>
          <w:tab/>
          <w:delText>51</w:delText>
        </w:r>
      </w:del>
    </w:p>
    <w:p w14:paraId="41A8B609" w14:textId="1D021FE8" w:rsidR="00393924" w:rsidRPr="001E089F" w:rsidDel="001C13CB" w:rsidRDefault="00393924" w:rsidP="00A5172E">
      <w:pPr>
        <w:pStyle w:val="Texto"/>
        <w:rPr>
          <w:del w:id="1787" w:author="Graván Serrano Eduardo" w:date="2020-09-11T13:19:00Z"/>
          <w:rFonts w:ascii="Calibri" w:eastAsia="Yu Mincho" w:hAnsi="Calibri"/>
          <w:noProof/>
          <w:lang w:val="en-GB"/>
        </w:rPr>
      </w:pPr>
      <w:del w:id="1788" w:author="Graván Serrano Eduardo" w:date="2020-09-11T13:19:00Z">
        <w:r w:rsidRPr="00AB24DD" w:rsidDel="001C13CB">
          <w:rPr>
            <w:rStyle w:val="Hipervnculo"/>
            <w:noProof/>
          </w:rPr>
          <w:delText>Figura 54. Menú principal de la aplicación Android para usuarios administradores.</w:delText>
        </w:r>
        <w:r w:rsidDel="001C13CB">
          <w:rPr>
            <w:noProof/>
            <w:webHidden/>
          </w:rPr>
          <w:tab/>
          <w:delText>52</w:delText>
        </w:r>
      </w:del>
    </w:p>
    <w:p w14:paraId="005C3E3B" w14:textId="6BB5D001" w:rsidR="00393924" w:rsidRPr="001E089F" w:rsidDel="001C13CB" w:rsidRDefault="00393924" w:rsidP="00A5172E">
      <w:pPr>
        <w:pStyle w:val="Texto"/>
        <w:rPr>
          <w:del w:id="1789" w:author="Graván Serrano Eduardo" w:date="2020-09-11T13:19:00Z"/>
          <w:rFonts w:ascii="Calibri" w:eastAsia="Yu Mincho" w:hAnsi="Calibri"/>
          <w:noProof/>
          <w:lang w:val="en-GB"/>
        </w:rPr>
      </w:pPr>
      <w:del w:id="1790" w:author="Graván Serrano Eduardo" w:date="2020-09-11T13:19:00Z">
        <w:r w:rsidRPr="00AB24DD" w:rsidDel="001C13CB">
          <w:rPr>
            <w:rStyle w:val="Hipervnculo"/>
            <w:noProof/>
          </w:rPr>
          <w:delText>Figura 55. Lectura de etiquetas en proceso.</w:delText>
        </w:r>
        <w:r w:rsidDel="001C13CB">
          <w:rPr>
            <w:noProof/>
            <w:webHidden/>
          </w:rPr>
          <w:tab/>
          <w:delText>52</w:delText>
        </w:r>
      </w:del>
    </w:p>
    <w:p w14:paraId="6DCC116E" w14:textId="49C512C7" w:rsidR="00393924" w:rsidRPr="001E089F" w:rsidDel="001C13CB" w:rsidRDefault="00393924" w:rsidP="00A5172E">
      <w:pPr>
        <w:pStyle w:val="Texto"/>
        <w:rPr>
          <w:del w:id="1791" w:author="Graván Serrano Eduardo" w:date="2020-09-11T13:19:00Z"/>
          <w:rFonts w:ascii="Calibri" w:eastAsia="Yu Mincho" w:hAnsi="Calibri"/>
          <w:noProof/>
          <w:lang w:val="en-GB"/>
        </w:rPr>
      </w:pPr>
      <w:del w:id="1792" w:author="Graván Serrano Eduardo" w:date="2020-09-11T13:19:00Z">
        <w:r w:rsidRPr="00AB24DD" w:rsidDel="001C13CB">
          <w:rPr>
            <w:rStyle w:val="Hipervnculo"/>
            <w:noProof/>
          </w:rPr>
          <w:delText>Figura 56. Mensajes de fichaje correcto en la aplicación.</w:delText>
        </w:r>
        <w:r w:rsidDel="001C13CB">
          <w:rPr>
            <w:noProof/>
            <w:webHidden/>
          </w:rPr>
          <w:tab/>
          <w:delText>53</w:delText>
        </w:r>
      </w:del>
    </w:p>
    <w:p w14:paraId="48C5AB6A" w14:textId="2B3D5879" w:rsidR="00393924" w:rsidRPr="001E089F" w:rsidDel="001C13CB" w:rsidRDefault="00393924" w:rsidP="00A5172E">
      <w:pPr>
        <w:pStyle w:val="Texto"/>
        <w:rPr>
          <w:del w:id="1793" w:author="Graván Serrano Eduardo" w:date="2020-09-11T13:19:00Z"/>
          <w:rFonts w:ascii="Calibri" w:eastAsia="Yu Mincho" w:hAnsi="Calibri"/>
          <w:noProof/>
          <w:lang w:val="en-GB"/>
        </w:rPr>
      </w:pPr>
      <w:del w:id="1794" w:author="Graván Serrano Eduardo" w:date="2020-09-11T13:19:00Z">
        <w:r w:rsidRPr="00AB24DD" w:rsidDel="001C13CB">
          <w:rPr>
            <w:rStyle w:val="Hipervnculo"/>
            <w:noProof/>
          </w:rPr>
          <w:delText>Figura 57. Mensajes de fichaje erróneo en la aplicación.</w:delText>
        </w:r>
        <w:r w:rsidDel="001C13CB">
          <w:rPr>
            <w:noProof/>
            <w:webHidden/>
          </w:rPr>
          <w:tab/>
          <w:delText>53</w:delText>
        </w:r>
      </w:del>
    </w:p>
    <w:p w14:paraId="624DCC82" w14:textId="26AE3F4A" w:rsidR="00393924" w:rsidRPr="001E089F" w:rsidDel="001C13CB" w:rsidRDefault="00393924" w:rsidP="00A5172E">
      <w:pPr>
        <w:pStyle w:val="Texto"/>
        <w:rPr>
          <w:del w:id="1795" w:author="Graván Serrano Eduardo" w:date="2020-09-11T13:19:00Z"/>
          <w:rFonts w:ascii="Calibri" w:eastAsia="Yu Mincho" w:hAnsi="Calibri"/>
          <w:noProof/>
          <w:lang w:val="en-GB"/>
        </w:rPr>
      </w:pPr>
      <w:del w:id="1796" w:author="Graván Serrano Eduardo" w:date="2020-09-11T13:19:00Z">
        <w:r w:rsidRPr="00AB24DD" w:rsidDel="001C13CB">
          <w:rPr>
            <w:rStyle w:val="Hipervnculo"/>
            <w:noProof/>
          </w:rPr>
          <w:delText>Figura 58. Menú de registro de nuevos empleados para usuarios administradores.</w:delText>
        </w:r>
        <w:r w:rsidDel="001C13CB">
          <w:rPr>
            <w:noProof/>
            <w:webHidden/>
          </w:rPr>
          <w:tab/>
          <w:delText>54</w:delText>
        </w:r>
      </w:del>
    </w:p>
    <w:p w14:paraId="5DAB909C" w14:textId="3EC5D87C" w:rsidR="00393924" w:rsidRPr="001E089F" w:rsidDel="001C13CB" w:rsidRDefault="00393924" w:rsidP="00A5172E">
      <w:pPr>
        <w:pStyle w:val="Texto"/>
        <w:rPr>
          <w:del w:id="1797" w:author="Graván Serrano Eduardo" w:date="2020-09-11T13:19:00Z"/>
          <w:rFonts w:ascii="Calibri" w:eastAsia="Yu Mincho" w:hAnsi="Calibri"/>
          <w:noProof/>
          <w:lang w:val="en-GB"/>
        </w:rPr>
      </w:pPr>
      <w:del w:id="1798" w:author="Graván Serrano Eduardo" w:date="2020-09-11T13:19:00Z">
        <w:r w:rsidRPr="00AB24DD" w:rsidDel="001C13CB">
          <w:rPr>
            <w:rStyle w:val="Hipervnculo"/>
            <w:noProof/>
          </w:rPr>
          <w:delText>Figura 59. Posibles errores a la hora de rellenar el formulario de registro de nuevos empleados.</w:delText>
        </w:r>
        <w:r w:rsidDel="001C13CB">
          <w:rPr>
            <w:noProof/>
            <w:webHidden/>
          </w:rPr>
          <w:tab/>
          <w:delText>55</w:delText>
        </w:r>
      </w:del>
    </w:p>
    <w:p w14:paraId="19D79467" w14:textId="7F5591EB" w:rsidR="00393924" w:rsidRPr="001E089F" w:rsidDel="001C13CB" w:rsidRDefault="00393924" w:rsidP="00A5172E">
      <w:pPr>
        <w:pStyle w:val="Texto"/>
        <w:rPr>
          <w:del w:id="1799" w:author="Graván Serrano Eduardo" w:date="2020-09-11T13:19:00Z"/>
          <w:rFonts w:ascii="Calibri" w:eastAsia="Yu Mincho" w:hAnsi="Calibri"/>
          <w:noProof/>
          <w:lang w:val="en-GB"/>
        </w:rPr>
      </w:pPr>
      <w:del w:id="1800" w:author="Graván Serrano Eduardo" w:date="2020-09-11T13:19:00Z">
        <w:r w:rsidRPr="00AB24DD" w:rsidDel="001C13CB">
          <w:rPr>
            <w:rStyle w:val="Hipervnculo"/>
            <w:noProof/>
          </w:rPr>
          <w:delText>Figura 60. Posibles respuestas del servidor ante el intento de creación de un nuevo empleado a través de la aplicación Android.</w:delText>
        </w:r>
        <w:r w:rsidDel="001C13CB">
          <w:rPr>
            <w:noProof/>
            <w:webHidden/>
          </w:rPr>
          <w:tab/>
          <w:delText>55</w:delText>
        </w:r>
      </w:del>
    </w:p>
    <w:p w14:paraId="7E650430" w14:textId="15B965B9" w:rsidR="00393924" w:rsidRPr="001E089F" w:rsidDel="001C13CB" w:rsidRDefault="00393924" w:rsidP="00A5172E">
      <w:pPr>
        <w:pStyle w:val="Texto"/>
        <w:rPr>
          <w:del w:id="1801" w:author="Graván Serrano Eduardo" w:date="2020-09-11T13:19:00Z"/>
          <w:rFonts w:ascii="Calibri" w:eastAsia="Yu Mincho" w:hAnsi="Calibri"/>
          <w:noProof/>
          <w:lang w:val="en-GB"/>
        </w:rPr>
      </w:pPr>
      <w:del w:id="1802" w:author="Graván Serrano Eduardo" w:date="2020-09-11T13:19:00Z">
        <w:r w:rsidRPr="00AB24DD" w:rsidDel="001C13CB">
          <w:rPr>
            <w:rStyle w:val="Hipervnculo"/>
            <w:noProof/>
          </w:rPr>
          <w:delText>Figura 61. Pantalla de login en la aplicación de escritorio.</w:delText>
        </w:r>
        <w:r w:rsidDel="001C13CB">
          <w:rPr>
            <w:noProof/>
            <w:webHidden/>
          </w:rPr>
          <w:tab/>
          <w:delText>56</w:delText>
        </w:r>
      </w:del>
    </w:p>
    <w:p w14:paraId="045E9E4D" w14:textId="2DD0AC79" w:rsidR="00393924" w:rsidRPr="001E089F" w:rsidDel="001C13CB" w:rsidRDefault="00393924" w:rsidP="00A5172E">
      <w:pPr>
        <w:pStyle w:val="Texto"/>
        <w:rPr>
          <w:del w:id="1803" w:author="Graván Serrano Eduardo" w:date="2020-09-11T13:19:00Z"/>
          <w:rFonts w:ascii="Calibri" w:eastAsia="Yu Mincho" w:hAnsi="Calibri"/>
          <w:noProof/>
          <w:lang w:val="en-GB"/>
        </w:rPr>
      </w:pPr>
      <w:del w:id="1804" w:author="Graván Serrano Eduardo" w:date="2020-09-11T13:19:00Z">
        <w:r w:rsidRPr="00AB24DD" w:rsidDel="001C13CB">
          <w:rPr>
            <w:rStyle w:val="Hipervnculo"/>
            <w:noProof/>
          </w:rPr>
          <w:delText>Figura 62. Mensajes de error ante el inicio de sesión en la aplicación de escritorio.</w:delText>
        </w:r>
        <w:r w:rsidDel="001C13CB">
          <w:rPr>
            <w:noProof/>
            <w:webHidden/>
          </w:rPr>
          <w:tab/>
          <w:delText>56</w:delText>
        </w:r>
      </w:del>
    </w:p>
    <w:p w14:paraId="3CEBA300" w14:textId="0B8042CA" w:rsidR="00393924" w:rsidRPr="001E089F" w:rsidDel="001C13CB" w:rsidRDefault="00393924" w:rsidP="00A5172E">
      <w:pPr>
        <w:pStyle w:val="Texto"/>
        <w:rPr>
          <w:del w:id="1805" w:author="Graván Serrano Eduardo" w:date="2020-09-11T13:19:00Z"/>
          <w:rFonts w:ascii="Calibri" w:eastAsia="Yu Mincho" w:hAnsi="Calibri"/>
          <w:noProof/>
          <w:lang w:val="en-GB"/>
        </w:rPr>
      </w:pPr>
      <w:del w:id="1806" w:author="Graván Serrano Eduardo" w:date="2020-09-11T13:19:00Z">
        <w:r w:rsidRPr="00AB24DD" w:rsidDel="001C13CB">
          <w:rPr>
            <w:rStyle w:val="Hipervnculo"/>
            <w:noProof/>
          </w:rPr>
          <w:delText>Figura 63. Mensaje de inicio de sesión correcto en la aplicación de escritorio.</w:delText>
        </w:r>
        <w:r w:rsidDel="001C13CB">
          <w:rPr>
            <w:noProof/>
            <w:webHidden/>
          </w:rPr>
          <w:tab/>
          <w:delText>57</w:delText>
        </w:r>
      </w:del>
    </w:p>
    <w:p w14:paraId="36D9053A" w14:textId="30E6F244" w:rsidR="00393924" w:rsidRPr="001E089F" w:rsidDel="001C13CB" w:rsidRDefault="00393924" w:rsidP="00A5172E">
      <w:pPr>
        <w:pStyle w:val="Texto"/>
        <w:rPr>
          <w:del w:id="1807" w:author="Graván Serrano Eduardo" w:date="2020-09-11T13:19:00Z"/>
          <w:rFonts w:ascii="Calibri" w:eastAsia="Yu Mincho" w:hAnsi="Calibri"/>
          <w:noProof/>
          <w:lang w:val="en-GB"/>
        </w:rPr>
      </w:pPr>
      <w:del w:id="1808" w:author="Graván Serrano Eduardo" w:date="2020-09-11T13:19:00Z">
        <w:r w:rsidRPr="00AB24DD" w:rsidDel="001C13CB">
          <w:rPr>
            <w:rStyle w:val="Hipervnculo"/>
            <w:noProof/>
          </w:rPr>
          <w:delText>Figura 64. Pestañas del menú principal en la aplicación de escritorio para administradores.</w:delText>
        </w:r>
        <w:r w:rsidDel="001C13CB">
          <w:rPr>
            <w:noProof/>
            <w:webHidden/>
          </w:rPr>
          <w:tab/>
          <w:delText>57</w:delText>
        </w:r>
      </w:del>
    </w:p>
    <w:p w14:paraId="3EAA4DD3" w14:textId="627CFE73" w:rsidR="00393924" w:rsidRPr="001E089F" w:rsidDel="001C13CB" w:rsidRDefault="00393924" w:rsidP="00A5172E">
      <w:pPr>
        <w:pStyle w:val="Texto"/>
        <w:rPr>
          <w:del w:id="1809" w:author="Graván Serrano Eduardo" w:date="2020-09-11T13:19:00Z"/>
          <w:rFonts w:ascii="Calibri" w:eastAsia="Yu Mincho" w:hAnsi="Calibri"/>
          <w:noProof/>
          <w:lang w:val="en-GB"/>
        </w:rPr>
      </w:pPr>
      <w:del w:id="1810" w:author="Graván Serrano Eduardo" w:date="2020-09-11T13:19:00Z">
        <w:r w:rsidRPr="00AB24DD" w:rsidDel="001C13CB">
          <w:rPr>
            <w:rStyle w:val="Hipervnculo"/>
            <w:noProof/>
          </w:rPr>
          <w:delText>Figura 65. Menú de alta de empleado y posibles respuestas de la aplicación.</w:delText>
        </w:r>
        <w:r w:rsidDel="001C13CB">
          <w:rPr>
            <w:noProof/>
            <w:webHidden/>
          </w:rPr>
          <w:tab/>
          <w:delText>58</w:delText>
        </w:r>
      </w:del>
    </w:p>
    <w:p w14:paraId="267863A2" w14:textId="685AC2F5" w:rsidR="00393924" w:rsidRPr="001E089F" w:rsidDel="001C13CB" w:rsidRDefault="00393924" w:rsidP="00A5172E">
      <w:pPr>
        <w:pStyle w:val="Texto"/>
        <w:rPr>
          <w:del w:id="1811" w:author="Graván Serrano Eduardo" w:date="2020-09-11T13:19:00Z"/>
          <w:rFonts w:ascii="Calibri" w:eastAsia="Yu Mincho" w:hAnsi="Calibri"/>
          <w:noProof/>
          <w:lang w:val="en-GB"/>
        </w:rPr>
      </w:pPr>
      <w:del w:id="1812" w:author="Graván Serrano Eduardo" w:date="2020-09-11T13:19:00Z">
        <w:r w:rsidRPr="00AB24DD" w:rsidDel="001C13CB">
          <w:rPr>
            <w:rStyle w:val="Hipervnculo"/>
            <w:noProof/>
          </w:rPr>
          <w:delText>Figura 66. Menú de baja de empleado y respuesta correcta del servidor.</w:delText>
        </w:r>
        <w:r w:rsidDel="001C13CB">
          <w:rPr>
            <w:noProof/>
            <w:webHidden/>
          </w:rPr>
          <w:tab/>
          <w:delText>58</w:delText>
        </w:r>
      </w:del>
    </w:p>
    <w:p w14:paraId="7392F85E" w14:textId="26FADC60" w:rsidR="00393924" w:rsidRPr="001E089F" w:rsidDel="001C13CB" w:rsidRDefault="00393924" w:rsidP="00A5172E">
      <w:pPr>
        <w:pStyle w:val="Texto"/>
        <w:rPr>
          <w:del w:id="1813" w:author="Graván Serrano Eduardo" w:date="2020-09-11T13:19:00Z"/>
          <w:rFonts w:ascii="Calibri" w:eastAsia="Yu Mincho" w:hAnsi="Calibri"/>
          <w:noProof/>
          <w:lang w:val="en-GB"/>
        </w:rPr>
      </w:pPr>
      <w:del w:id="1814" w:author="Graván Serrano Eduardo" w:date="2020-09-11T13:19:00Z">
        <w:r w:rsidRPr="00AB24DD" w:rsidDel="001C13CB">
          <w:rPr>
            <w:rStyle w:val="Hipervnculo"/>
            <w:noProof/>
          </w:rPr>
          <w:delText>Figura 67. Menú de información de usuario y respuesta de la aplicación.</w:delText>
        </w:r>
        <w:r w:rsidDel="001C13CB">
          <w:rPr>
            <w:noProof/>
            <w:webHidden/>
          </w:rPr>
          <w:tab/>
          <w:delText>59</w:delText>
        </w:r>
      </w:del>
    </w:p>
    <w:p w14:paraId="684F2907" w14:textId="713762EA" w:rsidR="00393924" w:rsidRPr="001E089F" w:rsidDel="001C13CB" w:rsidRDefault="00393924" w:rsidP="00A5172E">
      <w:pPr>
        <w:pStyle w:val="Texto"/>
        <w:rPr>
          <w:del w:id="1815" w:author="Graván Serrano Eduardo" w:date="2020-09-11T13:19:00Z"/>
          <w:rFonts w:ascii="Calibri" w:eastAsia="Yu Mincho" w:hAnsi="Calibri"/>
          <w:noProof/>
          <w:lang w:val="en-GB"/>
        </w:rPr>
      </w:pPr>
      <w:del w:id="1816" w:author="Graván Serrano Eduardo" w:date="2020-09-11T13:19:00Z">
        <w:r w:rsidRPr="00AB24DD" w:rsidDel="001C13CB">
          <w:rPr>
            <w:rStyle w:val="Hipervnculo"/>
            <w:noProof/>
          </w:rPr>
          <w:delText>Figura 68. Menú de creación de horarios.</w:delText>
        </w:r>
        <w:r w:rsidDel="001C13CB">
          <w:rPr>
            <w:noProof/>
            <w:webHidden/>
          </w:rPr>
          <w:tab/>
          <w:delText>59</w:delText>
        </w:r>
      </w:del>
    </w:p>
    <w:p w14:paraId="3FE5ED8D" w14:textId="3C2AEE8A" w:rsidR="00393924" w:rsidRPr="001E089F" w:rsidDel="001C13CB" w:rsidRDefault="00393924" w:rsidP="00A5172E">
      <w:pPr>
        <w:pStyle w:val="Texto"/>
        <w:rPr>
          <w:del w:id="1817" w:author="Graván Serrano Eduardo" w:date="2020-09-11T13:19:00Z"/>
          <w:rFonts w:ascii="Calibri" w:eastAsia="Yu Mincho" w:hAnsi="Calibri"/>
          <w:noProof/>
          <w:lang w:val="en-GB"/>
        </w:rPr>
      </w:pPr>
      <w:del w:id="1818" w:author="Graván Serrano Eduardo" w:date="2020-09-11T13:19:00Z">
        <w:r w:rsidRPr="00AB24DD" w:rsidDel="001C13CB">
          <w:rPr>
            <w:rStyle w:val="Hipervnculo"/>
            <w:noProof/>
          </w:rPr>
          <w:delText>Figura 69. Posibles respuestas del servidor ante la creación de un nuevo horario para un empleado.</w:delText>
        </w:r>
        <w:r w:rsidDel="001C13CB">
          <w:rPr>
            <w:noProof/>
            <w:webHidden/>
          </w:rPr>
          <w:tab/>
          <w:delText>60</w:delText>
        </w:r>
      </w:del>
    </w:p>
    <w:p w14:paraId="72D7054C" w14:textId="52F36FC5" w:rsidR="00393924" w:rsidRPr="001E089F" w:rsidDel="001C13CB" w:rsidRDefault="00393924" w:rsidP="00A5172E">
      <w:pPr>
        <w:pStyle w:val="Texto"/>
        <w:rPr>
          <w:del w:id="1819" w:author="Graván Serrano Eduardo" w:date="2020-09-11T13:19:00Z"/>
          <w:rFonts w:ascii="Calibri" w:eastAsia="Yu Mincho" w:hAnsi="Calibri"/>
          <w:noProof/>
          <w:lang w:val="en-GB"/>
        </w:rPr>
      </w:pPr>
      <w:del w:id="1820" w:author="Graván Serrano Eduardo" w:date="2020-09-11T13:19:00Z">
        <w:r w:rsidRPr="00AB24DD" w:rsidDel="001C13CB">
          <w:rPr>
            <w:rStyle w:val="Hipervnculo"/>
            <w:noProof/>
          </w:rPr>
          <w:delText>Figura 70. Menú de eliminación de un horario para un empleado.</w:delText>
        </w:r>
        <w:r w:rsidDel="001C13CB">
          <w:rPr>
            <w:noProof/>
            <w:webHidden/>
          </w:rPr>
          <w:tab/>
          <w:delText>60</w:delText>
        </w:r>
      </w:del>
    </w:p>
    <w:p w14:paraId="3DF334F6" w14:textId="5570B468" w:rsidR="00393924" w:rsidRPr="001E089F" w:rsidDel="001C13CB" w:rsidRDefault="00393924" w:rsidP="00A5172E">
      <w:pPr>
        <w:pStyle w:val="Texto"/>
        <w:rPr>
          <w:del w:id="1821" w:author="Graván Serrano Eduardo" w:date="2020-09-11T13:19:00Z"/>
          <w:rFonts w:ascii="Calibri" w:eastAsia="Yu Mincho" w:hAnsi="Calibri"/>
          <w:noProof/>
          <w:lang w:val="en-GB"/>
        </w:rPr>
      </w:pPr>
      <w:del w:id="1822" w:author="Graván Serrano Eduardo" w:date="2020-09-11T13:19:00Z">
        <w:r w:rsidRPr="00AB24DD" w:rsidDel="001C13CB">
          <w:rPr>
            <w:rStyle w:val="Hipervnculo"/>
            <w:noProof/>
          </w:rPr>
          <w:delText>Figura 71. Menú de consulta de información de horarios de empleados.</w:delText>
        </w:r>
        <w:r w:rsidDel="001C13CB">
          <w:rPr>
            <w:noProof/>
            <w:webHidden/>
          </w:rPr>
          <w:tab/>
          <w:delText>61</w:delText>
        </w:r>
      </w:del>
    </w:p>
    <w:p w14:paraId="3643A10D" w14:textId="68D73E21" w:rsidR="00393924" w:rsidRPr="001E089F" w:rsidDel="001C13CB" w:rsidRDefault="00393924" w:rsidP="00A5172E">
      <w:pPr>
        <w:pStyle w:val="Texto"/>
        <w:rPr>
          <w:del w:id="1823" w:author="Graván Serrano Eduardo" w:date="2020-09-11T13:19:00Z"/>
          <w:rFonts w:ascii="Calibri" w:eastAsia="Yu Mincho" w:hAnsi="Calibri"/>
          <w:noProof/>
          <w:lang w:val="en-GB"/>
        </w:rPr>
      </w:pPr>
      <w:del w:id="1824" w:author="Graván Serrano Eduardo" w:date="2020-09-11T13:19:00Z">
        <w:r w:rsidRPr="00AB24DD" w:rsidDel="001C13CB">
          <w:rPr>
            <w:rStyle w:val="Hipervnculo"/>
            <w:noProof/>
          </w:rPr>
          <w:delText>Figura 72. Menú de comprobación de asistencia de un empleado.</w:delText>
        </w:r>
        <w:r w:rsidDel="001C13CB">
          <w:rPr>
            <w:noProof/>
            <w:webHidden/>
          </w:rPr>
          <w:tab/>
          <w:delText>62</w:delText>
        </w:r>
      </w:del>
    </w:p>
    <w:p w14:paraId="5B8647D6" w14:textId="3D398369" w:rsidR="00393924" w:rsidRPr="001E089F" w:rsidDel="001C13CB" w:rsidRDefault="00393924" w:rsidP="00A5172E">
      <w:pPr>
        <w:pStyle w:val="Texto"/>
        <w:rPr>
          <w:del w:id="1825" w:author="Graván Serrano Eduardo" w:date="2020-09-11T13:19:00Z"/>
          <w:rFonts w:ascii="Calibri" w:eastAsia="Yu Mincho" w:hAnsi="Calibri"/>
          <w:noProof/>
          <w:lang w:val="en-GB"/>
        </w:rPr>
      </w:pPr>
      <w:del w:id="1826" w:author="Graván Serrano Eduardo" w:date="2020-09-11T13:19:00Z">
        <w:r w:rsidRPr="00AB24DD" w:rsidDel="001C13CB">
          <w:rPr>
            <w:rStyle w:val="Hipervnculo"/>
            <w:noProof/>
          </w:rPr>
          <w:delText>Figura 73. Menú de análisis de horas trabajas por un empleado.</w:delText>
        </w:r>
        <w:r w:rsidDel="001C13CB">
          <w:rPr>
            <w:noProof/>
            <w:webHidden/>
          </w:rPr>
          <w:tab/>
          <w:delText>63</w:delText>
        </w:r>
      </w:del>
    </w:p>
    <w:p w14:paraId="497ECDF5" w14:textId="71A2FE51" w:rsidR="00393924" w:rsidRPr="001E089F" w:rsidDel="001C13CB" w:rsidRDefault="00393924" w:rsidP="00A5172E">
      <w:pPr>
        <w:pStyle w:val="Texto"/>
        <w:rPr>
          <w:del w:id="1827" w:author="Graván Serrano Eduardo" w:date="2020-09-11T13:19:00Z"/>
          <w:rFonts w:ascii="Calibri" w:eastAsia="Yu Mincho" w:hAnsi="Calibri"/>
          <w:noProof/>
          <w:lang w:val="en-GB"/>
        </w:rPr>
      </w:pPr>
      <w:del w:id="1828" w:author="Graván Serrano Eduardo" w:date="2020-09-11T13:19:00Z">
        <w:r w:rsidRPr="00AB24DD" w:rsidDel="001C13CB">
          <w:rPr>
            <w:rStyle w:val="Hipervnculo"/>
            <w:noProof/>
          </w:rPr>
          <w:delText>Figura 74. Posibles respuestas después de rellenar el formulario de análisis de horas de empleados.</w:delText>
        </w:r>
        <w:r w:rsidDel="001C13CB">
          <w:rPr>
            <w:noProof/>
            <w:webHidden/>
          </w:rPr>
          <w:tab/>
          <w:delText>63</w:delText>
        </w:r>
      </w:del>
    </w:p>
    <w:p w14:paraId="20B01B74" w14:textId="6078EC5F" w:rsidR="00393924" w:rsidRPr="001E089F" w:rsidDel="001C13CB" w:rsidRDefault="00393924" w:rsidP="00A5172E">
      <w:pPr>
        <w:pStyle w:val="Texto"/>
        <w:rPr>
          <w:del w:id="1829" w:author="Graván Serrano Eduardo" w:date="2020-09-11T13:19:00Z"/>
          <w:rFonts w:ascii="Calibri" w:eastAsia="Yu Mincho" w:hAnsi="Calibri"/>
          <w:noProof/>
          <w:lang w:val="en-GB"/>
        </w:rPr>
      </w:pPr>
      <w:del w:id="1830" w:author="Graván Serrano Eduardo" w:date="2020-09-11T13:19:00Z">
        <w:r w:rsidRPr="00AB24DD" w:rsidDel="001C13CB">
          <w:rPr>
            <w:rStyle w:val="Hipervnculo"/>
            <w:noProof/>
          </w:rPr>
          <w:delText>Figura 75. Respuesta de la consulta de horas trabajadas de un empleado en un mes con faltas.</w:delText>
        </w:r>
        <w:r w:rsidDel="001C13CB">
          <w:rPr>
            <w:noProof/>
            <w:webHidden/>
          </w:rPr>
          <w:tab/>
          <w:delText>64</w:delText>
        </w:r>
      </w:del>
    </w:p>
    <w:p w14:paraId="1F19F6C0" w14:textId="38ACE1AE" w:rsidR="00393924" w:rsidRPr="001E089F" w:rsidDel="001C13CB" w:rsidRDefault="00393924" w:rsidP="00A5172E">
      <w:pPr>
        <w:pStyle w:val="Texto"/>
        <w:rPr>
          <w:del w:id="1831" w:author="Graván Serrano Eduardo" w:date="2020-09-11T13:19:00Z"/>
          <w:rFonts w:ascii="Calibri" w:eastAsia="Yu Mincho" w:hAnsi="Calibri"/>
          <w:noProof/>
          <w:lang w:val="en-GB"/>
        </w:rPr>
      </w:pPr>
      <w:del w:id="1832" w:author="Graván Serrano Eduardo" w:date="2020-09-11T13:19:00Z">
        <w:r w:rsidRPr="00AB24DD" w:rsidDel="001C13CB">
          <w:rPr>
            <w:rStyle w:val="Hipervnculo"/>
            <w:noProof/>
          </w:rPr>
          <w:delText>Figura 76. Respuesta de la consulta de horas trabajadas de un empleado en un mes con horas extra.</w:delText>
        </w:r>
        <w:r w:rsidDel="001C13CB">
          <w:rPr>
            <w:noProof/>
            <w:webHidden/>
          </w:rPr>
          <w:tab/>
          <w:delText>64</w:delText>
        </w:r>
      </w:del>
    </w:p>
    <w:p w14:paraId="63196BC7" w14:textId="1855A219" w:rsidR="00C3333E" w:rsidRDefault="00040BA3">
      <w:pPr>
        <w:pBdr>
          <w:bottom w:val="single" w:sz="6" w:space="1" w:color="auto"/>
        </w:pBdr>
        <w:ind w:right="770"/>
        <w:rPr>
          <w:ins w:id="1833" w:author="Graván Serrano Eduardo" w:date="2020-09-11T17:04:00Z"/>
        </w:rPr>
        <w:pPrChange w:id="1834" w:author="Graván Serrano Eduardo" w:date="2020-09-11T17:10:00Z">
          <w:pPr>
            <w:jc w:val="left"/>
          </w:pPr>
        </w:pPrChange>
      </w:pPr>
      <w:r>
        <w:fldChar w:fldCharType="end"/>
      </w:r>
      <w:ins w:id="1835" w:author="Graván Serrano Eduardo" w:date="2020-09-11T17:04:00Z">
        <w:r w:rsidR="00C3333E">
          <w:br w:type="page"/>
        </w:r>
      </w:ins>
    </w:p>
    <w:p w14:paraId="6766FC6D" w14:textId="2D8504E4" w:rsidR="001C13CB" w:rsidRPr="009B6E68" w:rsidRDefault="001C13CB" w:rsidP="001C13CB">
      <w:pPr>
        <w:pBdr>
          <w:bottom w:val="single" w:sz="6" w:space="1" w:color="auto"/>
        </w:pBdr>
        <w:jc w:val="right"/>
        <w:rPr>
          <w:ins w:id="1836" w:author="Graván Serrano Eduardo" w:date="2020-09-11T13:20:00Z"/>
          <w:b/>
          <w:sz w:val="32"/>
          <w:szCs w:val="32"/>
        </w:rPr>
      </w:pPr>
      <w:ins w:id="1837" w:author="Graván Serrano Eduardo" w:date="2020-09-11T13:20:00Z">
        <w:r w:rsidRPr="008E7562">
          <w:rPr>
            <w:b/>
            <w:sz w:val="32"/>
            <w:szCs w:val="32"/>
          </w:rPr>
          <w:lastRenderedPageBreak/>
          <w:t>Índice</w:t>
        </w:r>
        <w:r w:rsidRPr="009B6E68">
          <w:rPr>
            <w:b/>
            <w:sz w:val="32"/>
            <w:szCs w:val="32"/>
          </w:rPr>
          <w:t xml:space="preserve"> de </w:t>
        </w:r>
        <w:r>
          <w:rPr>
            <w:b/>
            <w:sz w:val="32"/>
            <w:szCs w:val="32"/>
          </w:rPr>
          <w:t>T</w:t>
        </w:r>
      </w:ins>
      <w:ins w:id="1838" w:author="Graván Serrano Eduardo" w:date="2020-09-11T13:21:00Z">
        <w:r>
          <w:rPr>
            <w:b/>
            <w:sz w:val="32"/>
            <w:szCs w:val="32"/>
          </w:rPr>
          <w:t>ablas</w:t>
        </w:r>
      </w:ins>
    </w:p>
    <w:p w14:paraId="0ACCEDA1" w14:textId="77777777" w:rsidR="00043A05" w:rsidRDefault="00043A05">
      <w:pPr>
        <w:pStyle w:val="Tabladeilustraciones"/>
        <w:tabs>
          <w:tab w:val="right" w:leader="dot" w:pos="8494"/>
        </w:tabs>
        <w:rPr>
          <w:ins w:id="1839" w:author="Graván Serrano Eduardo" w:date="2020-09-11T14:08:00Z"/>
        </w:rPr>
      </w:pPr>
    </w:p>
    <w:p w14:paraId="04FF4590" w14:textId="0F9EFC5A" w:rsidR="00BD7327" w:rsidRDefault="00043A05">
      <w:pPr>
        <w:pStyle w:val="Tabladeilustraciones"/>
        <w:tabs>
          <w:tab w:val="right" w:leader="dot" w:pos="8494"/>
        </w:tabs>
        <w:rPr>
          <w:ins w:id="1840" w:author="Graván Serrano Eduardo" w:date="2020-09-11T17:07:00Z"/>
          <w:rFonts w:asciiTheme="minorHAnsi" w:eastAsiaTheme="minorEastAsia" w:hAnsiTheme="minorHAnsi" w:cstheme="minorBidi"/>
          <w:noProof/>
          <w:szCs w:val="22"/>
          <w:lang w:val="en-GB" w:eastAsia="ja-JP"/>
        </w:rPr>
      </w:pPr>
      <w:ins w:id="1841" w:author="Graván Serrano Eduardo" w:date="2020-09-11T14:08:00Z">
        <w:r>
          <w:fldChar w:fldCharType="begin"/>
        </w:r>
        <w:r>
          <w:instrText xml:space="preserve"> TOC \h \z \c "Tabla" </w:instrText>
        </w:r>
      </w:ins>
      <w:r>
        <w:fldChar w:fldCharType="separate"/>
      </w:r>
      <w:ins w:id="1842" w:author="Graván Serrano Eduardo" w:date="2020-09-11T17:07:00Z">
        <w:r w:rsidR="00BD7327" w:rsidRPr="007962BD">
          <w:rPr>
            <w:rStyle w:val="Hipervnculo"/>
            <w:noProof/>
          </w:rPr>
          <w:fldChar w:fldCharType="begin"/>
        </w:r>
        <w:r w:rsidR="00BD7327" w:rsidRPr="007962BD">
          <w:rPr>
            <w:rStyle w:val="Hipervnculo"/>
            <w:noProof/>
          </w:rPr>
          <w:instrText xml:space="preserve"> </w:instrText>
        </w:r>
        <w:r w:rsidR="00BD7327">
          <w:rPr>
            <w:noProof/>
          </w:rPr>
          <w:instrText>HYPERLINK \l "_Toc50736494"</w:instrText>
        </w:r>
        <w:r w:rsidR="00BD7327" w:rsidRPr="007962BD">
          <w:rPr>
            <w:rStyle w:val="Hipervnculo"/>
            <w:noProof/>
          </w:rPr>
          <w:instrText xml:space="preserve"> </w:instrText>
        </w:r>
        <w:r w:rsidR="00BD7327" w:rsidRPr="007962BD">
          <w:rPr>
            <w:rStyle w:val="Hipervnculo"/>
            <w:noProof/>
          </w:rPr>
          <w:fldChar w:fldCharType="separate"/>
        </w:r>
        <w:r w:rsidR="00BD7327" w:rsidRPr="007962BD">
          <w:rPr>
            <w:rStyle w:val="Hipervnculo"/>
            <w:noProof/>
          </w:rPr>
          <w:t>Tabla 1. Tipos de etiquetas NFC – ST25 NFC Guide [25].</w:t>
        </w:r>
        <w:r w:rsidR="00BD7327">
          <w:rPr>
            <w:noProof/>
            <w:webHidden/>
          </w:rPr>
          <w:tab/>
        </w:r>
        <w:r w:rsidR="00BD7327">
          <w:rPr>
            <w:noProof/>
            <w:webHidden/>
          </w:rPr>
          <w:fldChar w:fldCharType="begin"/>
        </w:r>
        <w:r w:rsidR="00BD7327">
          <w:rPr>
            <w:noProof/>
            <w:webHidden/>
          </w:rPr>
          <w:instrText xml:space="preserve"> PAGEREF _Toc50736494 \h </w:instrText>
        </w:r>
      </w:ins>
      <w:r w:rsidR="00BD7327">
        <w:rPr>
          <w:noProof/>
          <w:webHidden/>
        </w:rPr>
      </w:r>
      <w:r w:rsidR="00BD7327">
        <w:rPr>
          <w:noProof/>
          <w:webHidden/>
        </w:rPr>
        <w:fldChar w:fldCharType="separate"/>
      </w:r>
      <w:ins w:id="1843" w:author="Graván Serrano Eduardo" w:date="2020-09-11T17:08:00Z">
        <w:r w:rsidR="00BD7327">
          <w:rPr>
            <w:noProof/>
            <w:webHidden/>
          </w:rPr>
          <w:t>23</w:t>
        </w:r>
      </w:ins>
      <w:ins w:id="1844" w:author="Graván Serrano Eduardo" w:date="2020-09-11T17:07:00Z">
        <w:r w:rsidR="00BD7327">
          <w:rPr>
            <w:noProof/>
            <w:webHidden/>
          </w:rPr>
          <w:fldChar w:fldCharType="end"/>
        </w:r>
        <w:r w:rsidR="00BD7327" w:rsidRPr="007962BD">
          <w:rPr>
            <w:rStyle w:val="Hipervnculo"/>
            <w:noProof/>
          </w:rPr>
          <w:fldChar w:fldCharType="end"/>
        </w:r>
      </w:ins>
    </w:p>
    <w:p w14:paraId="501C5843" w14:textId="73E8973F" w:rsidR="00BD7327" w:rsidRDefault="00BD7327">
      <w:pPr>
        <w:pStyle w:val="Tabladeilustraciones"/>
        <w:tabs>
          <w:tab w:val="right" w:leader="dot" w:pos="8494"/>
        </w:tabs>
        <w:rPr>
          <w:ins w:id="1845" w:author="Graván Serrano Eduardo" w:date="2020-09-11T17:07:00Z"/>
          <w:rFonts w:asciiTheme="minorHAnsi" w:eastAsiaTheme="minorEastAsia" w:hAnsiTheme="minorHAnsi" w:cstheme="minorBidi"/>
          <w:noProof/>
          <w:szCs w:val="22"/>
          <w:lang w:val="en-GB" w:eastAsia="ja-JP"/>
        </w:rPr>
      </w:pPr>
      <w:ins w:id="1846"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"_Toc50736495"</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2. Desglose de costes de mano de obra del proyecto.</w:t>
        </w:r>
        <w:r>
          <w:rPr>
            <w:noProof/>
            <w:webHidden/>
          </w:rPr>
          <w:tab/>
        </w:r>
        <w:r>
          <w:rPr>
            <w:noProof/>
            <w:webHidden/>
          </w:rPr>
          <w:fldChar w:fldCharType="begin"/>
        </w:r>
        <w:r>
          <w:rPr>
            <w:noProof/>
            <w:webHidden/>
          </w:rPr>
          <w:instrText xml:space="preserve"> PAGEREF _Toc50736495 \h </w:instrText>
        </w:r>
      </w:ins>
      <w:r>
        <w:rPr>
          <w:noProof/>
          <w:webHidden/>
        </w:rPr>
      </w:r>
      <w:r>
        <w:rPr>
          <w:noProof/>
          <w:webHidden/>
        </w:rPr>
        <w:fldChar w:fldCharType="separate"/>
      </w:r>
      <w:ins w:id="1847" w:author="Graván Serrano Eduardo" w:date="2020-09-11T17:08:00Z">
        <w:r>
          <w:rPr>
            <w:noProof/>
            <w:webHidden/>
          </w:rPr>
          <w:t>69</w:t>
        </w:r>
      </w:ins>
      <w:ins w:id="1848" w:author="Graván Serrano Eduardo" w:date="2020-09-11T17:07:00Z">
        <w:r>
          <w:rPr>
            <w:noProof/>
            <w:webHidden/>
          </w:rPr>
          <w:fldChar w:fldCharType="end"/>
        </w:r>
        <w:r w:rsidRPr="007962BD">
          <w:rPr>
            <w:rStyle w:val="Hipervnculo"/>
            <w:noProof/>
          </w:rPr>
          <w:fldChar w:fldCharType="end"/>
        </w:r>
      </w:ins>
    </w:p>
    <w:p w14:paraId="6A72EFF5" w14:textId="5B980E64" w:rsidR="00BD7327" w:rsidRDefault="00BD7327">
      <w:pPr>
        <w:pStyle w:val="Tabladeilustraciones"/>
        <w:tabs>
          <w:tab w:val="right" w:leader="dot" w:pos="8494"/>
        </w:tabs>
        <w:rPr>
          <w:ins w:id="1849" w:author="Graván Serrano Eduardo" w:date="2020-09-11T17:07:00Z"/>
          <w:rFonts w:asciiTheme="minorHAnsi" w:eastAsiaTheme="minorEastAsia" w:hAnsiTheme="minorHAnsi" w:cstheme="minorBidi"/>
          <w:noProof/>
          <w:szCs w:val="22"/>
          <w:lang w:val="en-GB" w:eastAsia="ja-JP"/>
        </w:rPr>
      </w:pPr>
      <w:ins w:id="1850"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"_Toc50736496"</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3. Desglose del coste hardware.</w:t>
        </w:r>
        <w:r>
          <w:rPr>
            <w:noProof/>
            <w:webHidden/>
          </w:rPr>
          <w:tab/>
        </w:r>
        <w:r>
          <w:rPr>
            <w:noProof/>
            <w:webHidden/>
          </w:rPr>
          <w:fldChar w:fldCharType="begin"/>
        </w:r>
        <w:r>
          <w:rPr>
            <w:noProof/>
            <w:webHidden/>
          </w:rPr>
          <w:instrText xml:space="preserve"> PAGEREF _Toc50736496 \h </w:instrText>
        </w:r>
      </w:ins>
      <w:r>
        <w:rPr>
          <w:noProof/>
          <w:webHidden/>
        </w:rPr>
      </w:r>
      <w:r>
        <w:rPr>
          <w:noProof/>
          <w:webHidden/>
        </w:rPr>
        <w:fldChar w:fldCharType="separate"/>
      </w:r>
      <w:ins w:id="1851" w:author="Graván Serrano Eduardo" w:date="2020-09-11T17:08:00Z">
        <w:r>
          <w:rPr>
            <w:noProof/>
            <w:webHidden/>
          </w:rPr>
          <w:t>70</w:t>
        </w:r>
      </w:ins>
      <w:ins w:id="1852" w:author="Graván Serrano Eduardo" w:date="2020-09-11T17:07:00Z">
        <w:r>
          <w:rPr>
            <w:noProof/>
            <w:webHidden/>
          </w:rPr>
          <w:fldChar w:fldCharType="end"/>
        </w:r>
        <w:r w:rsidRPr="007962BD">
          <w:rPr>
            <w:rStyle w:val="Hipervnculo"/>
            <w:noProof/>
          </w:rPr>
          <w:fldChar w:fldCharType="end"/>
        </w:r>
      </w:ins>
    </w:p>
    <w:p w14:paraId="566C803D" w14:textId="045476FA" w:rsidR="00BD7327" w:rsidRDefault="00BD7327">
      <w:pPr>
        <w:pStyle w:val="Tabladeilustraciones"/>
        <w:tabs>
          <w:tab w:val="right" w:leader="dot" w:pos="8494"/>
        </w:tabs>
        <w:rPr>
          <w:ins w:id="1853" w:author="Graván Serrano Eduardo" w:date="2020-09-11T17:07:00Z"/>
          <w:rFonts w:asciiTheme="minorHAnsi" w:eastAsiaTheme="minorEastAsia" w:hAnsiTheme="minorHAnsi" w:cstheme="minorBidi"/>
          <w:noProof/>
          <w:szCs w:val="22"/>
          <w:lang w:val="en-GB" w:eastAsia="ja-JP"/>
        </w:rPr>
      </w:pPr>
      <w:ins w:id="1854"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"_Toc50736497"</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4. Desglose del coste de licencias software.</w:t>
        </w:r>
        <w:r>
          <w:rPr>
            <w:noProof/>
            <w:webHidden/>
          </w:rPr>
          <w:tab/>
        </w:r>
        <w:r>
          <w:rPr>
            <w:noProof/>
            <w:webHidden/>
          </w:rPr>
          <w:fldChar w:fldCharType="begin"/>
        </w:r>
        <w:r>
          <w:rPr>
            <w:noProof/>
            <w:webHidden/>
          </w:rPr>
          <w:instrText xml:space="preserve"> PAGEREF _Toc50736497 \h </w:instrText>
        </w:r>
      </w:ins>
      <w:r>
        <w:rPr>
          <w:noProof/>
          <w:webHidden/>
        </w:rPr>
      </w:r>
      <w:r>
        <w:rPr>
          <w:noProof/>
          <w:webHidden/>
        </w:rPr>
        <w:fldChar w:fldCharType="separate"/>
      </w:r>
      <w:ins w:id="1855" w:author="Graván Serrano Eduardo" w:date="2020-09-11T17:08:00Z">
        <w:r>
          <w:rPr>
            <w:noProof/>
            <w:webHidden/>
          </w:rPr>
          <w:t>70</w:t>
        </w:r>
      </w:ins>
      <w:ins w:id="1856" w:author="Graván Serrano Eduardo" w:date="2020-09-11T17:07:00Z">
        <w:r>
          <w:rPr>
            <w:noProof/>
            <w:webHidden/>
          </w:rPr>
          <w:fldChar w:fldCharType="end"/>
        </w:r>
        <w:r w:rsidRPr="007962BD">
          <w:rPr>
            <w:rStyle w:val="Hipervnculo"/>
            <w:noProof/>
          </w:rPr>
          <w:fldChar w:fldCharType="end"/>
        </w:r>
      </w:ins>
    </w:p>
    <w:p w14:paraId="1B809621" w14:textId="7ECA2E42" w:rsidR="00BD7327" w:rsidRDefault="00BD7327">
      <w:pPr>
        <w:pStyle w:val="Tabladeilustraciones"/>
        <w:tabs>
          <w:tab w:val="right" w:leader="dot" w:pos="8494"/>
        </w:tabs>
        <w:rPr>
          <w:ins w:id="1857" w:author="Graván Serrano Eduardo" w:date="2020-09-11T17:07:00Z"/>
          <w:rFonts w:asciiTheme="minorHAnsi" w:eastAsiaTheme="minorEastAsia" w:hAnsiTheme="minorHAnsi" w:cstheme="minorBidi"/>
          <w:noProof/>
          <w:szCs w:val="22"/>
          <w:lang w:val="en-GB" w:eastAsia="ja-JP"/>
        </w:rPr>
      </w:pPr>
      <w:ins w:id="1858"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"_Toc50736498"</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5. Coste total de materiales.</w:t>
        </w:r>
        <w:r>
          <w:rPr>
            <w:noProof/>
            <w:webHidden/>
          </w:rPr>
          <w:tab/>
        </w:r>
        <w:r>
          <w:rPr>
            <w:noProof/>
            <w:webHidden/>
          </w:rPr>
          <w:fldChar w:fldCharType="begin"/>
        </w:r>
        <w:r>
          <w:rPr>
            <w:noProof/>
            <w:webHidden/>
          </w:rPr>
          <w:instrText xml:space="preserve"> PAGEREF _Toc50736498 \h </w:instrText>
        </w:r>
      </w:ins>
      <w:r>
        <w:rPr>
          <w:noProof/>
          <w:webHidden/>
        </w:rPr>
      </w:r>
      <w:r>
        <w:rPr>
          <w:noProof/>
          <w:webHidden/>
        </w:rPr>
        <w:fldChar w:fldCharType="separate"/>
      </w:r>
      <w:ins w:id="1859" w:author="Graván Serrano Eduardo" w:date="2020-09-11T17:08:00Z">
        <w:r>
          <w:rPr>
            <w:noProof/>
            <w:webHidden/>
          </w:rPr>
          <w:t>71</w:t>
        </w:r>
      </w:ins>
      <w:ins w:id="1860" w:author="Graván Serrano Eduardo" w:date="2020-09-11T17:07:00Z">
        <w:r>
          <w:rPr>
            <w:noProof/>
            <w:webHidden/>
          </w:rPr>
          <w:fldChar w:fldCharType="end"/>
        </w:r>
        <w:r w:rsidRPr="007962BD">
          <w:rPr>
            <w:rStyle w:val="Hipervnculo"/>
            <w:noProof/>
          </w:rPr>
          <w:fldChar w:fldCharType="end"/>
        </w:r>
      </w:ins>
    </w:p>
    <w:p w14:paraId="2F0C2E08" w14:textId="415CD752" w:rsidR="00BD7327" w:rsidRDefault="00BD7327">
      <w:pPr>
        <w:pStyle w:val="Tabladeilustraciones"/>
        <w:tabs>
          <w:tab w:val="right" w:leader="dot" w:pos="8494"/>
        </w:tabs>
        <w:rPr>
          <w:ins w:id="1861" w:author="Graván Serrano Eduardo" w:date="2020-09-11T17:07:00Z"/>
          <w:rFonts w:asciiTheme="minorHAnsi" w:eastAsiaTheme="minorEastAsia" w:hAnsiTheme="minorHAnsi" w:cstheme="minorBidi"/>
          <w:noProof/>
          <w:szCs w:val="22"/>
          <w:lang w:val="en-GB" w:eastAsia="ja-JP"/>
        </w:rPr>
      </w:pPr>
      <w:ins w:id="1862"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"_Toc50736499"</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6. Gastos generales del proyecto.</w:t>
        </w:r>
        <w:r>
          <w:rPr>
            <w:noProof/>
            <w:webHidden/>
          </w:rPr>
          <w:tab/>
        </w:r>
        <w:r>
          <w:rPr>
            <w:noProof/>
            <w:webHidden/>
          </w:rPr>
          <w:fldChar w:fldCharType="begin"/>
        </w:r>
        <w:r>
          <w:rPr>
            <w:noProof/>
            <w:webHidden/>
          </w:rPr>
          <w:instrText xml:space="preserve"> PAGEREF _Toc50736499 \h </w:instrText>
        </w:r>
      </w:ins>
      <w:r>
        <w:rPr>
          <w:noProof/>
          <w:webHidden/>
        </w:rPr>
      </w:r>
      <w:r>
        <w:rPr>
          <w:noProof/>
          <w:webHidden/>
        </w:rPr>
        <w:fldChar w:fldCharType="separate"/>
      </w:r>
      <w:ins w:id="1863" w:author="Graván Serrano Eduardo" w:date="2020-09-11T17:08:00Z">
        <w:r>
          <w:rPr>
            <w:noProof/>
            <w:webHidden/>
          </w:rPr>
          <w:t>71</w:t>
        </w:r>
      </w:ins>
      <w:ins w:id="1864" w:author="Graván Serrano Eduardo" w:date="2020-09-11T17:07:00Z">
        <w:r>
          <w:rPr>
            <w:noProof/>
            <w:webHidden/>
          </w:rPr>
          <w:fldChar w:fldCharType="end"/>
        </w:r>
        <w:r w:rsidRPr="007962BD">
          <w:rPr>
            <w:rStyle w:val="Hipervnculo"/>
            <w:noProof/>
          </w:rPr>
          <w:fldChar w:fldCharType="end"/>
        </w:r>
      </w:ins>
    </w:p>
    <w:p w14:paraId="014EABAC" w14:textId="32ABF59E" w:rsidR="00BD7327" w:rsidRDefault="00BD7327">
      <w:pPr>
        <w:pStyle w:val="Tabladeilustraciones"/>
        <w:tabs>
          <w:tab w:val="right" w:leader="dot" w:pos="8494"/>
        </w:tabs>
        <w:rPr>
          <w:ins w:id="1865" w:author="Graván Serrano Eduardo" w:date="2020-09-11T17:07:00Z"/>
          <w:rFonts w:asciiTheme="minorHAnsi" w:eastAsiaTheme="minorEastAsia" w:hAnsiTheme="minorHAnsi" w:cstheme="minorBidi"/>
          <w:noProof/>
          <w:szCs w:val="22"/>
          <w:lang w:val="en-GB" w:eastAsia="ja-JP"/>
        </w:rPr>
      </w:pPr>
      <w:ins w:id="1866" w:author="Graván Serrano Eduardo" w:date="2020-09-11T17:07:00Z">
        <w:r w:rsidRPr="007962BD">
          <w:rPr>
            <w:rStyle w:val="Hipervnculo"/>
            <w:noProof/>
          </w:rPr>
          <w:fldChar w:fldCharType="begin"/>
        </w:r>
        <w:r w:rsidRPr="007962BD">
          <w:rPr>
            <w:rStyle w:val="Hipervnculo"/>
            <w:noProof/>
          </w:rPr>
          <w:instrText xml:space="preserve"> </w:instrText>
        </w:r>
        <w:r>
          <w:rPr>
            <w:noProof/>
          </w:rPr>
          <w:instrText>HYPERLINK \l "_Toc50736500"</w:instrText>
        </w:r>
        <w:r w:rsidRPr="007962BD">
          <w:rPr>
            <w:rStyle w:val="Hipervnculo"/>
            <w:noProof/>
          </w:rPr>
          <w:instrText xml:space="preserve"> </w:instrText>
        </w:r>
        <w:r w:rsidRPr="007962BD">
          <w:rPr>
            <w:rStyle w:val="Hipervnculo"/>
            <w:noProof/>
          </w:rPr>
          <w:fldChar w:fldCharType="separate"/>
        </w:r>
        <w:r w:rsidRPr="007962BD">
          <w:rPr>
            <w:rStyle w:val="Hipervnculo"/>
            <w:noProof/>
          </w:rPr>
          <w:t>Tabla 7. Desglose del coste global del proyecto.</w:t>
        </w:r>
        <w:r>
          <w:rPr>
            <w:noProof/>
            <w:webHidden/>
          </w:rPr>
          <w:tab/>
        </w:r>
        <w:r>
          <w:rPr>
            <w:noProof/>
            <w:webHidden/>
          </w:rPr>
          <w:fldChar w:fldCharType="begin"/>
        </w:r>
        <w:r>
          <w:rPr>
            <w:noProof/>
            <w:webHidden/>
          </w:rPr>
          <w:instrText xml:space="preserve"> PAGEREF _Toc50736500 \h </w:instrText>
        </w:r>
      </w:ins>
      <w:r>
        <w:rPr>
          <w:noProof/>
          <w:webHidden/>
        </w:rPr>
      </w:r>
      <w:r>
        <w:rPr>
          <w:noProof/>
          <w:webHidden/>
        </w:rPr>
        <w:fldChar w:fldCharType="separate"/>
      </w:r>
      <w:ins w:id="1867" w:author="Graván Serrano Eduardo" w:date="2020-09-11T17:08:00Z">
        <w:r>
          <w:rPr>
            <w:noProof/>
            <w:webHidden/>
          </w:rPr>
          <w:t>71</w:t>
        </w:r>
      </w:ins>
      <w:ins w:id="1868" w:author="Graván Serrano Eduardo" w:date="2020-09-11T17:07:00Z">
        <w:r>
          <w:rPr>
            <w:noProof/>
            <w:webHidden/>
          </w:rPr>
          <w:fldChar w:fldCharType="end"/>
        </w:r>
        <w:r w:rsidRPr="007962BD">
          <w:rPr>
            <w:rStyle w:val="Hipervnculo"/>
            <w:noProof/>
          </w:rPr>
          <w:fldChar w:fldCharType="end"/>
        </w:r>
      </w:ins>
    </w:p>
    <w:p w14:paraId="638E881B" w14:textId="421C92E4" w:rsidR="00043A05" w:rsidRDefault="00043A05">
      <w:pPr>
        <w:pStyle w:val="Texto"/>
        <w:rPr>
          <w:ins w:id="1869" w:author="Graván Serrano Eduardo" w:date="2020-09-11T13:20:00Z"/>
        </w:rPr>
        <w:pPrChange w:id="1870" w:author="Graván Serrano Eduardo" w:date="2020-09-11T13:21:00Z">
          <w:pPr>
            <w:pStyle w:val="Tabladeilustraciones"/>
            <w:tabs>
              <w:tab w:val="right" w:leader="dot" w:pos="8494"/>
            </w:tabs>
          </w:pPr>
        </w:pPrChange>
      </w:pPr>
      <w:ins w:id="1871" w:author="Graván Serrano Eduardo" w:date="2020-09-11T14:08:00Z">
        <w:r>
          <w:fldChar w:fldCharType="end"/>
        </w:r>
      </w:ins>
    </w:p>
    <w:p w14:paraId="421BF3C6" w14:textId="05CA672A" w:rsidR="008E7562" w:rsidRPr="00043A05" w:rsidRDefault="008E7562">
      <w:pPr>
        <w:pStyle w:val="Ttulo1"/>
        <w:numPr>
          <w:ilvl w:val="0"/>
          <w:numId w:val="0"/>
        </w:numPr>
        <w:ind w:left="360" w:hanging="360"/>
        <w:rPr>
          <w:rPrChange w:id="1872" w:author="Graván Serrano Eduardo" w:date="2020-09-11T14:07:00Z">
            <w:rPr/>
          </w:rPrChange>
        </w:rPr>
        <w:pPrChange w:id="1873" w:author="Graván Serrano Eduardo" w:date="2020-09-11T17:10:00Z">
          <w:pPr>
            <w:pStyle w:val="Tabladeilustraciones"/>
            <w:tabs>
              <w:tab w:val="right" w:leader="dot" w:pos="8494"/>
            </w:tabs>
            <w:jc w:val="right"/>
          </w:pPr>
        </w:pPrChange>
      </w:pPr>
      <w:r w:rsidRPr="00F355CE">
        <w:br w:type="page"/>
      </w:r>
      <w:bookmarkStart w:id="1874" w:name="_Toc50375867"/>
      <w:bookmarkStart w:id="1875" w:name="_Toc50736600"/>
      <w:r w:rsidR="00F355CE" w:rsidRPr="00F879FE">
        <w:lastRenderedPageBreak/>
        <w:t>Resumen</w:t>
      </w:r>
      <w:bookmarkEnd w:id="1874"/>
      <w:bookmarkEnd w:id="1875"/>
    </w:p>
    <w:p w14:paraId="4563CC78" w14:textId="77777777" w:rsidR="00A810AB" w:rsidRDefault="008B62A3" w:rsidP="008E7562">
      <w:pPr>
        <w:rPr>
          <w:rStyle w:val="nfasis"/>
          <w:i w:val="0"/>
          <w:iCs w:val="0"/>
        </w:rPr>
      </w:pPr>
      <w:r w:rsidRPr="00D82343">
        <w:rPr>
          <w:rStyle w:val="nfasis"/>
          <w:i w:val="0"/>
          <w:iCs w:val="0"/>
        </w:rPr>
        <w:t>Se ha desarrollado una aplicación Android para el control de asistencia y horarios para los empleados de una organización. La aplicación está basada en el uso de las tecnologías NFC aprovechando su implantación en dispositivos móviles.</w:t>
      </w:r>
      <w:r w:rsidR="00A810AB" w:rsidRPr="00D82343">
        <w:rPr>
          <w:rStyle w:val="nfasis"/>
          <w:i w:val="0"/>
          <w:iCs w:val="0"/>
        </w:rPr>
        <w:t xml:space="preserve"> </w:t>
      </w:r>
    </w:p>
    <w:p w14:paraId="20A7F3C2" w14:textId="77777777" w:rsidR="0041736C" w:rsidRPr="00D82343" w:rsidRDefault="0041736C" w:rsidP="008E7562">
      <w:pPr>
        <w:rPr>
          <w:rStyle w:val="nfasis"/>
          <w:i w:val="0"/>
          <w:iCs w:val="0"/>
        </w:rPr>
      </w:pPr>
    </w:p>
    <w:p w14:paraId="663F1CFC" w14:textId="77777777" w:rsidR="008B62A3" w:rsidRDefault="00A810AB" w:rsidP="008E7562">
      <w:pPr>
        <w:rPr>
          <w:rStyle w:val="nfasis"/>
          <w:i w:val="0"/>
          <w:iCs w:val="0"/>
        </w:rPr>
      </w:pPr>
      <w:r w:rsidRPr="00D82343">
        <w:rPr>
          <w:rStyle w:val="nfasis"/>
          <w:i w:val="0"/>
          <w:iCs w:val="0"/>
        </w:rPr>
        <w:t>Para cubrir la necesidad de gestionar los datos generados por la aplicación, se ha creado una aplicación de escritorio para administradores, abstrayendo las consultas a la base de datos a través de una interfaz gráfica.</w:t>
      </w:r>
    </w:p>
    <w:p w14:paraId="1E47E2A4" w14:textId="77777777" w:rsidR="0041736C" w:rsidRPr="00D82343" w:rsidRDefault="0041736C" w:rsidP="008E7562">
      <w:pPr>
        <w:rPr>
          <w:rStyle w:val="nfasis"/>
          <w:i w:val="0"/>
          <w:iCs w:val="0"/>
        </w:rPr>
      </w:pPr>
    </w:p>
    <w:p w14:paraId="46CE610E" w14:textId="77777777" w:rsidR="00CB2EF0" w:rsidRPr="00D82343" w:rsidRDefault="00D3621B" w:rsidP="00CB2EF0">
      <w:pPr>
        <w:rPr>
          <w:rStyle w:val="nfasis"/>
          <w:i w:val="0"/>
          <w:iCs w:val="0"/>
        </w:rPr>
      </w:pPr>
      <w:r>
        <w:rPr>
          <w:rStyle w:val="nfasis"/>
          <w:i w:val="0"/>
          <w:iCs w:val="0"/>
        </w:rPr>
        <w:t xml:space="preserve">Ambas aplicaciones </w:t>
      </w:r>
      <w:r w:rsidR="00CB2EF0" w:rsidRPr="00D82343">
        <w:rPr>
          <w:rStyle w:val="nfasis"/>
          <w:i w:val="0"/>
          <w:iCs w:val="0"/>
        </w:rPr>
        <w:t>se apoya</w:t>
      </w:r>
      <w:r>
        <w:rPr>
          <w:rStyle w:val="nfasis"/>
          <w:i w:val="0"/>
          <w:iCs w:val="0"/>
        </w:rPr>
        <w:t>n</w:t>
      </w:r>
      <w:r w:rsidR="00CB2EF0" w:rsidRPr="00D82343">
        <w:rPr>
          <w:rStyle w:val="nfasis"/>
          <w:i w:val="0"/>
          <w:iCs w:val="0"/>
        </w:rPr>
        <w:t xml:space="preserve"> en un servidor HTTP que implementa una API </w:t>
      </w:r>
      <w:proofErr w:type="spellStart"/>
      <w:r w:rsidR="00CB2EF0" w:rsidRPr="00D82343">
        <w:rPr>
          <w:rStyle w:val="nfasis"/>
          <w:i w:val="0"/>
          <w:iCs w:val="0"/>
        </w:rPr>
        <w:t>ReST</w:t>
      </w:r>
      <w:proofErr w:type="spellEnd"/>
      <w:r w:rsidR="00CB2EF0" w:rsidRPr="00D82343">
        <w:rPr>
          <w:rStyle w:val="nfasis"/>
          <w:i w:val="0"/>
          <w:iCs w:val="0"/>
        </w:rPr>
        <w:t xml:space="preserve"> para hacer de intermediario con la base de datos. </w:t>
      </w:r>
    </w:p>
    <w:p w14:paraId="766E27C1" w14:textId="77777777" w:rsidR="008E7562" w:rsidRPr="008E7562" w:rsidRDefault="008E7562" w:rsidP="008E7562"/>
    <w:p w14:paraId="7AF816DD" w14:textId="77777777" w:rsidR="008E7562" w:rsidRPr="00D218BB" w:rsidRDefault="008E7562" w:rsidP="00F355CE">
      <w:pPr>
        <w:rPr>
          <w:b/>
          <w:sz w:val="28"/>
          <w:szCs w:val="28"/>
          <w:lang w:val="en-GB"/>
        </w:rPr>
      </w:pPr>
      <w:r w:rsidRPr="00D218BB">
        <w:rPr>
          <w:b/>
          <w:sz w:val="28"/>
          <w:szCs w:val="28"/>
          <w:lang w:val="en-GB"/>
        </w:rPr>
        <w:t>Palabras Clave</w:t>
      </w:r>
    </w:p>
    <w:p w14:paraId="1A9210F3" w14:textId="77777777" w:rsidR="008E7562" w:rsidRPr="00A810AB"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70A10D12" w14:textId="77777777" w:rsidR="008E7562" w:rsidRPr="00A810AB" w:rsidRDefault="008E7562" w:rsidP="008E7562">
      <w:pPr>
        <w:rPr>
          <w:lang w:val="en-GB"/>
        </w:rPr>
      </w:pPr>
    </w:p>
    <w:p w14:paraId="6D7F60B9" w14:textId="77777777" w:rsidR="008E7562" w:rsidRPr="00D9037D" w:rsidRDefault="008E7562">
      <w:pPr>
        <w:pStyle w:val="Ttulo1"/>
        <w:numPr>
          <w:ilvl w:val="0"/>
          <w:numId w:val="0"/>
        </w:numPr>
        <w:ind w:left="360" w:hanging="360"/>
        <w:rPr>
          <w:lang w:val="en-GB"/>
        </w:rPr>
        <w:pPrChange w:id="1876" w:author="Graván Serrano Eduardo" w:date="2020-09-11T17:10:00Z">
          <w:pPr>
            <w:pStyle w:val="Ttulo1"/>
          </w:pPr>
        </w:pPrChange>
      </w:pPr>
      <w:r w:rsidRPr="00A810AB">
        <w:rPr>
          <w:lang w:val="en-GB"/>
        </w:rPr>
        <w:br w:type="page"/>
      </w:r>
      <w:bookmarkStart w:id="1877" w:name="_Toc50375868"/>
      <w:bookmarkStart w:id="1878" w:name="_Toc50736601"/>
      <w:r w:rsidRPr="00D9037D">
        <w:rPr>
          <w:lang w:val="en-GB"/>
        </w:rPr>
        <w:lastRenderedPageBreak/>
        <w:t>Abstract</w:t>
      </w:r>
      <w:bookmarkEnd w:id="1877"/>
      <w:bookmarkEnd w:id="1878"/>
    </w:p>
    <w:p w14:paraId="4AAE9CB5" w14:textId="77777777" w:rsidR="00A810AB" w:rsidRDefault="00A810AB" w:rsidP="008E7562">
      <w:pPr>
        <w:rPr>
          <w:lang w:val="en-GB"/>
        </w:rPr>
      </w:pPr>
      <w:r w:rsidRPr="00D82343">
        <w:rPr>
          <w:lang w:val="en-GB"/>
        </w:rPr>
        <w:t xml:space="preserve">An Android application has been developed to control attendance and schedules </w:t>
      </w:r>
      <w:r w:rsidR="00175AAD" w:rsidRPr="00D82343">
        <w:rPr>
          <w:lang w:val="en-GB"/>
        </w:rPr>
        <w:t xml:space="preserve">data </w:t>
      </w:r>
      <w:r w:rsidRPr="00D82343">
        <w:rPr>
          <w:lang w:val="en-GB"/>
        </w:rPr>
        <w:t>for the employees of an organization. The application is based on the use of NFC technologies, taking advantage of its implementation on mobile devices.</w:t>
      </w:r>
    </w:p>
    <w:p w14:paraId="27BE9D34" w14:textId="77777777" w:rsidR="0041736C" w:rsidRPr="00D82343" w:rsidRDefault="0041736C" w:rsidP="008E7562">
      <w:pPr>
        <w:rPr>
          <w:lang w:val="en-GB"/>
        </w:rPr>
      </w:pPr>
    </w:p>
    <w:p w14:paraId="56A19860" w14:textId="77777777" w:rsidR="00CB2EF0" w:rsidRDefault="00CB2EF0" w:rsidP="008E7562">
      <w:pPr>
        <w:rPr>
          <w:lang w:val="en-GB"/>
        </w:rPr>
      </w:pPr>
      <w:r w:rsidRPr="00D82343">
        <w:rPr>
          <w:lang w:val="en-GB"/>
        </w:rPr>
        <w:t>To cover the need to manage the data generated by the application, a desktop application for users with administrative privileges has been created, abstracting the queries to the database through a graphical interface.</w:t>
      </w:r>
    </w:p>
    <w:p w14:paraId="105F7577" w14:textId="77777777" w:rsidR="0041736C" w:rsidRPr="00D82343" w:rsidRDefault="0041736C" w:rsidP="008E7562">
      <w:pPr>
        <w:rPr>
          <w:lang w:val="en-GB"/>
        </w:rPr>
      </w:pPr>
    </w:p>
    <w:p w14:paraId="392A20DC" w14:textId="77777777" w:rsidR="008E7562" w:rsidRPr="00D82343" w:rsidRDefault="00CB2EF0" w:rsidP="008E7562">
      <w:pPr>
        <w:rPr>
          <w:lang w:val="en-GB"/>
        </w:rPr>
      </w:pPr>
      <w:r w:rsidRPr="00D82343">
        <w:rPr>
          <w:lang w:val="en-GB"/>
        </w:rPr>
        <w:t xml:space="preserve">Both applications </w:t>
      </w:r>
      <w:r w:rsidR="00A810AB" w:rsidRPr="00D82343">
        <w:rPr>
          <w:lang w:val="en-GB"/>
        </w:rPr>
        <w:t>rel</w:t>
      </w:r>
      <w:r w:rsidRPr="00D82343">
        <w:rPr>
          <w:lang w:val="en-GB"/>
        </w:rPr>
        <w:t xml:space="preserve">y </w:t>
      </w:r>
      <w:r w:rsidR="00A810AB" w:rsidRPr="00D82343">
        <w:rPr>
          <w:lang w:val="en-GB"/>
        </w:rPr>
        <w:t xml:space="preserve">on an HTTP server that implements a </w:t>
      </w:r>
      <w:proofErr w:type="spellStart"/>
      <w:r w:rsidR="00A810AB" w:rsidRPr="00D82343">
        <w:rPr>
          <w:lang w:val="en-GB"/>
        </w:rPr>
        <w:t>ReST</w:t>
      </w:r>
      <w:proofErr w:type="spellEnd"/>
      <w:r w:rsidR="00A810AB" w:rsidRPr="00D82343">
        <w:rPr>
          <w:lang w:val="en-GB"/>
        </w:rPr>
        <w:t xml:space="preserve"> API to act as an intermediary </w:t>
      </w:r>
      <w:r w:rsidRPr="00D82343">
        <w:rPr>
          <w:lang w:val="en-GB"/>
        </w:rPr>
        <w:t>between the database and the rest of the system.</w:t>
      </w:r>
    </w:p>
    <w:p w14:paraId="203B6E77" w14:textId="77777777" w:rsidR="008E7562" w:rsidRPr="00A810AB" w:rsidRDefault="008E7562" w:rsidP="008E7562">
      <w:pPr>
        <w:rPr>
          <w:lang w:val="en-GB"/>
        </w:rPr>
      </w:pPr>
    </w:p>
    <w:p w14:paraId="23099D34" w14:textId="77777777" w:rsidR="008E7562" w:rsidRPr="00D9037D" w:rsidRDefault="008E7562" w:rsidP="00F355CE">
      <w:pPr>
        <w:rPr>
          <w:lang w:val="en-GB"/>
        </w:rPr>
      </w:pPr>
      <w:r w:rsidRPr="00D9037D">
        <w:rPr>
          <w:b/>
          <w:sz w:val="28"/>
          <w:szCs w:val="28"/>
          <w:lang w:val="en-GB"/>
        </w:rPr>
        <w:t>Key words</w:t>
      </w:r>
    </w:p>
    <w:p w14:paraId="42E0A2CA" w14:textId="77777777" w:rsidR="00D82343"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3ED2037D" w14:textId="77777777" w:rsidR="00CF296B" w:rsidRDefault="00D82343">
      <w:pPr>
        <w:pStyle w:val="Ttulo1"/>
      </w:pPr>
      <w:r>
        <w:rPr>
          <w:lang w:val="en-GB"/>
        </w:rPr>
        <w:br w:type="page"/>
      </w:r>
      <w:bookmarkStart w:id="1879" w:name="_Toc50375869"/>
      <w:bookmarkStart w:id="1880" w:name="_Toc50736602"/>
      <w:r w:rsidR="00F355CE" w:rsidRPr="008F671A">
        <w:lastRenderedPageBreak/>
        <w:t>Introducción</w:t>
      </w:r>
      <w:bookmarkEnd w:id="1879"/>
      <w:bookmarkEnd w:id="1880"/>
    </w:p>
    <w:p w14:paraId="19DC9FAA" w14:textId="06AFD1DC" w:rsidR="003C4173" w:rsidDel="00540065" w:rsidRDefault="003C4173">
      <w:pPr>
        <w:pStyle w:val="Texto"/>
        <w:rPr>
          <w:ins w:id="1881" w:author="Graván Serrano Eduardo" w:date="2020-09-07T12:58:00Z"/>
          <w:del w:id="1882" w:author="Castillo Martínez Ana" w:date="2020-09-10T17:15:00Z"/>
        </w:rPr>
        <w:pPrChange w:id="1883" w:author="Castillo Martínez Ana" w:date="2020-09-10T17:15:00Z">
          <w:pPr/>
        </w:pPrChange>
      </w:pPr>
      <w:bookmarkStart w:id="1884" w:name="_Hlk50376131"/>
      <w:ins w:id="1885" w:author="Graván Serrano Eduardo" w:date="2020-09-07T12:58:00Z">
        <w:r w:rsidRPr="00113650">
          <w:t>El control de la asistencia de empleados es una necesidad para las empresas de cara a conocer y hacer un seguimiento sobre las horas trabajadas por los empleados.</w:t>
        </w:r>
      </w:ins>
    </w:p>
    <w:p w14:paraId="3FE5FAA6" w14:textId="77777777" w:rsidR="003C4173" w:rsidRPr="00113650" w:rsidRDefault="003C4173">
      <w:pPr>
        <w:pStyle w:val="Texto"/>
        <w:rPr>
          <w:ins w:id="1886" w:author="Graván Serrano Eduardo" w:date="2020-09-07T12:58:00Z"/>
        </w:rPr>
        <w:pPrChange w:id="1887" w:author="Castillo Martínez Ana" w:date="2020-09-10T17:15:00Z">
          <w:pPr/>
        </w:pPrChange>
      </w:pPr>
    </w:p>
    <w:p w14:paraId="74CD8D7D" w14:textId="68EA362B" w:rsidR="003C4173" w:rsidDel="00540065" w:rsidRDefault="003C4173">
      <w:pPr>
        <w:pStyle w:val="Texto"/>
        <w:rPr>
          <w:ins w:id="1888" w:author="Graván Serrano Eduardo" w:date="2020-09-07T12:58:00Z"/>
          <w:del w:id="1889" w:author="Castillo Martínez Ana" w:date="2020-09-10T17:16:00Z"/>
        </w:rPr>
        <w:pPrChange w:id="1890" w:author="Castillo Martínez Ana" w:date="2020-09-10T17:15:00Z">
          <w:pPr/>
        </w:pPrChange>
      </w:pPr>
      <w:ins w:id="1891" w:author="Graván Serrano Eduardo" w:date="2020-09-07T12:58:00Z">
        <w:r w:rsidRPr="00113650">
          <w:t xml:space="preserve">Esta necesidad de controlar la asistencia de los empleados de una empresa se ve consolidada a través </w:t>
        </w:r>
      </w:ins>
      <w:ins w:id="1892" w:author="Graván Serrano Eduardo" w:date="2020-09-11T12:39:00Z">
        <w:r w:rsidR="00785F4F">
          <w:t xml:space="preserve">del </w:t>
        </w:r>
        <w:r w:rsidR="00785F4F" w:rsidRPr="00F879FE">
          <w:t>Real Decreto-ley 8/2019</w:t>
        </w:r>
        <w:r w:rsidR="00785F4F" w:rsidRPr="00785F4F">
          <w:rPr>
            <w:rPrChange w:id="1893" w:author="Graván Serrano Eduardo" w:date="2020-09-11T12:39:00Z">
              <w:rPr/>
            </w:rPrChange>
          </w:rPr>
          <w:t xml:space="preserve">, de 8 de marzo, de medidas urgentes de protección social y de lucha contra la precariedad laboral en la jornada de </w:t>
        </w:r>
      </w:ins>
      <w:ins w:id="1894" w:author="Graván Serrano Eduardo" w:date="2020-09-11T12:40:00Z">
        <w:r w:rsidR="00785F4F" w:rsidRPr="00785F4F">
          <w:rPr>
            <w:rPrChange w:id="1895" w:author="Graván Serrano Eduardo" w:date="2020-09-11T12:39:00Z">
              <w:rPr/>
            </w:rPrChange>
          </w:rPr>
          <w:t>trabajo</w:t>
        </w:r>
        <w:r w:rsidR="00785F4F">
          <w:t xml:space="preserve"> [24]</w:t>
        </w:r>
      </w:ins>
      <w:ins w:id="1896" w:author="Graván Serrano Eduardo" w:date="2020-09-11T12:39:00Z">
        <w:r w:rsidR="00785F4F">
          <w:rPr>
            <w:rStyle w:val="Refdecomentario"/>
          </w:rPr>
          <w:t>.</w:t>
        </w:r>
      </w:ins>
      <w:commentRangeStart w:id="1897"/>
      <w:commentRangeEnd w:id="1897"/>
      <w:del w:id="1898" w:author="Graván Serrano Eduardo" w:date="2020-09-11T12:39:00Z">
        <w:r w:rsidR="00540065" w:rsidDel="00785F4F">
          <w:rPr>
            <w:rStyle w:val="Refdecomentario"/>
          </w:rPr>
          <w:commentReference w:id="1897"/>
        </w:r>
      </w:del>
      <w:ins w:id="1899" w:author="Graván Serrano Eduardo" w:date="2020-09-07T12:58:00Z">
        <w:r w:rsidRPr="00113650">
          <w:t xml:space="preserve"> Esta orden obliga a las empresas a mantener un control horario de todos sus trabajadores, independientemente de su jornada. Esto va enfocado no solo a conocer la duración de la jornada ordinaria, sino también para hacer un seguimiento completo de las horas extras que hagan los trabajadores.</w:t>
        </w:r>
      </w:ins>
    </w:p>
    <w:p w14:paraId="0CB9F6CA" w14:textId="77777777" w:rsidR="003C4173" w:rsidRPr="00113650" w:rsidRDefault="003C4173">
      <w:pPr>
        <w:pStyle w:val="Texto"/>
        <w:rPr>
          <w:ins w:id="1900" w:author="Graván Serrano Eduardo" w:date="2020-09-07T12:58:00Z"/>
        </w:rPr>
        <w:pPrChange w:id="1901" w:author="Castillo Martínez Ana" w:date="2020-09-10T17:15:00Z">
          <w:pPr/>
        </w:pPrChange>
      </w:pPr>
    </w:p>
    <w:p w14:paraId="553D58F5" w14:textId="3D2E4115" w:rsidR="003C4173" w:rsidDel="00540065" w:rsidRDefault="003C4173">
      <w:pPr>
        <w:pStyle w:val="Texto"/>
        <w:rPr>
          <w:ins w:id="1902" w:author="Graván Serrano Eduardo" w:date="2020-09-07T12:58:00Z"/>
          <w:del w:id="1903" w:author="Castillo Martínez Ana" w:date="2020-09-10T17:16:00Z"/>
        </w:rPr>
        <w:pPrChange w:id="1904" w:author="Castillo Martínez Ana" w:date="2020-09-10T17:15:00Z">
          <w:pPr/>
        </w:pPrChange>
      </w:pPr>
      <w:ins w:id="1905" w:author="Graván Serrano Eduardo" w:date="2020-09-07T12:58:00Z">
        <w:r w:rsidRPr="00113650">
          <w:t>Debido a este Decreto-Ley, muchas empresas están buscando nuevas formas de automatizar este control horario a través de distintos sistemas basados en software. Aquel en el que se centrará este proyecto es el control de horario/asistencia haciendo uso de tecnologías móviles y etiquetas de NFC.</w:t>
        </w:r>
      </w:ins>
    </w:p>
    <w:p w14:paraId="2D8A83F9" w14:textId="77777777" w:rsidR="003C4173" w:rsidRPr="00113650" w:rsidRDefault="003C4173">
      <w:pPr>
        <w:pStyle w:val="Texto"/>
        <w:rPr>
          <w:ins w:id="1906" w:author="Graván Serrano Eduardo" w:date="2020-09-07T12:58:00Z"/>
        </w:rPr>
        <w:pPrChange w:id="1907" w:author="Castillo Martínez Ana" w:date="2020-09-10T17:15:00Z">
          <w:pPr/>
        </w:pPrChange>
      </w:pPr>
    </w:p>
    <w:p w14:paraId="35F5C08C" w14:textId="32839919" w:rsidR="003C4173" w:rsidDel="00540065" w:rsidRDefault="003C4173">
      <w:pPr>
        <w:pStyle w:val="Texto"/>
        <w:rPr>
          <w:ins w:id="1908" w:author="Graván Serrano Eduardo" w:date="2020-09-07T12:58:00Z"/>
          <w:del w:id="1909" w:author="Castillo Martínez Ana" w:date="2020-09-10T17:16:00Z"/>
        </w:rPr>
        <w:pPrChange w:id="1910" w:author="Castillo Martínez Ana" w:date="2020-09-10T17:15:00Z">
          <w:pPr/>
        </w:pPrChange>
      </w:pPr>
      <w:ins w:id="1911" w:author="Graván Serrano Eduardo" w:date="2020-09-07T12:58:00Z">
        <w:r w:rsidRPr="00113650">
          <w:t>La tecnología NFC, ya sea a través de chips integrados en dispositivos móviles, o cualquier otro tipo de etiqueta NFC (en pulseras, llaveros, etc.), es perfecta para el desarrollo de un sistema de control de asistencia gracias a la rapidez y eficiencia implicados en el intercambio de información inherentes a esta tecnología</w:t>
        </w:r>
      </w:ins>
      <w:ins w:id="1912" w:author="Graván Serrano Eduardo" w:date="2020-09-07T12:59:00Z">
        <w:r>
          <w:t>, sirviendo también como una forma de asegurar la presencialidad del empleado a la hora de fichar en su puesto de trabajo</w:t>
        </w:r>
      </w:ins>
      <w:ins w:id="1913" w:author="Graván Serrano Eduardo" w:date="2020-09-07T12:58:00Z">
        <w:r w:rsidRPr="00113650">
          <w:t>.</w:t>
        </w:r>
      </w:ins>
    </w:p>
    <w:p w14:paraId="2FE89393" w14:textId="375D0B17" w:rsidR="003C4173" w:rsidRDefault="003C4173">
      <w:pPr>
        <w:pStyle w:val="Texto"/>
        <w:rPr>
          <w:ins w:id="1914" w:author="Graván Serrano Eduardo" w:date="2020-09-07T16:58:00Z"/>
        </w:rPr>
        <w:pPrChange w:id="1915" w:author="Castillo Martínez Ana" w:date="2020-09-10T17:15:00Z">
          <w:pPr/>
        </w:pPrChange>
      </w:pPr>
    </w:p>
    <w:p w14:paraId="077F43EF" w14:textId="7D951F15" w:rsidR="0027622B" w:rsidDel="00540065" w:rsidRDefault="0027622B">
      <w:pPr>
        <w:pStyle w:val="Texto"/>
        <w:rPr>
          <w:ins w:id="1916" w:author="Graván Serrano Eduardo" w:date="2020-09-07T17:05:00Z"/>
          <w:del w:id="1917" w:author="Castillo Martínez Ana" w:date="2020-09-10T17:16:00Z"/>
        </w:rPr>
        <w:pPrChange w:id="1918" w:author="Castillo Martínez Ana" w:date="2020-09-10T17:15:00Z">
          <w:pPr/>
        </w:pPrChange>
      </w:pPr>
      <w:ins w:id="1919" w:author="Graván Serrano Eduardo" w:date="2020-09-07T16:58:00Z">
        <w:r>
          <w:t>A parte de la posibilidad de tener etiquetas físicas que almacenen datos sobre los empleados para fichar en el puesto de trabajo</w:t>
        </w:r>
      </w:ins>
      <w:ins w:id="1920" w:author="Graván Serrano Eduardo" w:date="2020-09-07T16:59:00Z">
        <w:r>
          <w:t xml:space="preserve">, Android tiene una API bastante extensa encargada de explotar al máximo los chips NFC de los teléfonos móviles. A través del uso de esta API, se pueden crear sistemas software </w:t>
        </w:r>
      </w:ins>
      <w:ins w:id="1921" w:author="Graván Serrano Eduardo" w:date="2020-09-07T17:00:00Z">
        <w:r>
          <w:t>para crear sistemas de gestión de la asistencia, verificaciones de presencia, y creación de registros horarios</w:t>
        </w:r>
      </w:ins>
      <w:ins w:id="1922" w:author="Graván Serrano Eduardo" w:date="2020-09-07T17:01:00Z">
        <w:r>
          <w:t xml:space="preserve">. </w:t>
        </w:r>
      </w:ins>
    </w:p>
    <w:p w14:paraId="13EBFA5C" w14:textId="5EF06A3F" w:rsidR="0027622B" w:rsidRDefault="0027622B">
      <w:pPr>
        <w:pStyle w:val="Texto"/>
        <w:rPr>
          <w:ins w:id="1923" w:author="Graván Serrano Eduardo" w:date="2020-09-07T17:05:00Z"/>
        </w:rPr>
        <w:pPrChange w:id="1924" w:author="Castillo Martínez Ana" w:date="2020-09-10T17:15:00Z">
          <w:pPr/>
        </w:pPrChange>
      </w:pPr>
    </w:p>
    <w:p w14:paraId="5F898BA7" w14:textId="2E44A849" w:rsidR="00886D77" w:rsidDel="00540065" w:rsidRDefault="00FB2E5C">
      <w:pPr>
        <w:pStyle w:val="Texto"/>
        <w:rPr>
          <w:ins w:id="1925" w:author="Graván Serrano Eduardo" w:date="2020-09-07T17:26:00Z"/>
          <w:del w:id="1926" w:author="Castillo Martínez Ana" w:date="2020-09-10T17:16:00Z"/>
        </w:rPr>
        <w:pPrChange w:id="1927" w:author="Castillo Martínez Ana" w:date="2020-09-10T17:15:00Z">
          <w:pPr/>
        </w:pPrChange>
      </w:pPr>
      <w:ins w:id="1928" w:author="Graván Serrano Eduardo" w:date="2020-09-07T17:15:00Z">
        <w:r>
          <w:t>Se</w:t>
        </w:r>
      </w:ins>
      <w:ins w:id="1929" w:author="Graván Serrano Eduardo" w:date="2020-09-07T17:16:00Z">
        <w:r>
          <w:t>gún un informe presentado por Deloitte</w:t>
        </w:r>
      </w:ins>
      <w:ins w:id="1930" w:author="Graván Serrano Eduardo" w:date="2020-09-07T17:24:00Z">
        <w:r w:rsidR="00886D77">
          <w:t xml:space="preserve"> [21</w:t>
        </w:r>
      </w:ins>
      <w:ins w:id="1931" w:author="Graván Serrano Eduardo" w:date="2020-09-07T17:25:00Z">
        <w:r w:rsidR="00886D77">
          <w:t>] en</w:t>
        </w:r>
      </w:ins>
      <w:ins w:id="1932" w:author="Graván Serrano Eduardo" w:date="2020-09-07T17:16:00Z">
        <w:r>
          <w:t xml:space="preserve"> 2017, </w:t>
        </w:r>
      </w:ins>
      <w:ins w:id="1933" w:author="Graván Serrano Eduardo" w:date="2020-09-07T17:17:00Z">
        <w:r w:rsidR="00886D77">
          <w:t>la tasa de penetración de los dispositivos móvi</w:t>
        </w:r>
      </w:ins>
      <w:ins w:id="1934" w:author="Graván Serrano Eduardo" w:date="2020-09-07T17:18:00Z">
        <w:r w:rsidR="00886D77">
          <w:t>les inteligentes ha llegado a un 92% de la cuota de mercado en España</w:t>
        </w:r>
      </w:ins>
      <w:ins w:id="1935" w:author="Graván Serrano Eduardo" w:date="2020-09-07T17:21:00Z">
        <w:r w:rsidR="00886D77">
          <w:t xml:space="preserve">, mientras que un estudio realizado por </w:t>
        </w:r>
        <w:proofErr w:type="spellStart"/>
        <w:r w:rsidR="00886D77">
          <w:t>Dit</w:t>
        </w:r>
      </w:ins>
      <w:ins w:id="1936" w:author="Graván Serrano Eduardo" w:date="2020-09-11T12:41:00Z">
        <w:r w:rsidR="00B22F27">
          <w:t>r</w:t>
        </w:r>
      </w:ins>
      <w:ins w:id="1937" w:author="Graván Serrano Eduardo" w:date="2020-09-07T17:21:00Z">
        <w:r w:rsidR="00886D77">
          <w:t>endria</w:t>
        </w:r>
      </w:ins>
      <w:proofErr w:type="spellEnd"/>
      <w:ins w:id="1938" w:author="Graván Serrano Eduardo" w:date="2020-09-07T17:22:00Z">
        <w:r w:rsidR="00886D77">
          <w:t xml:space="preserve"> [22]</w:t>
        </w:r>
      </w:ins>
      <w:ins w:id="1939" w:author="Graván Serrano Eduardo" w:date="2020-09-07T17:21:00Z">
        <w:r w:rsidR="00886D77">
          <w:t xml:space="preserve"> en 2019, afirma</w:t>
        </w:r>
      </w:ins>
      <w:ins w:id="1940" w:author="Graván Serrano Eduardo" w:date="2020-09-07T17:28:00Z">
        <w:r w:rsidR="006E1996">
          <w:t>b</w:t>
        </w:r>
      </w:ins>
      <w:ins w:id="1941" w:author="Graván Serrano Eduardo" w:date="2020-09-07T17:21:00Z">
        <w:r w:rsidR="00886D77">
          <w:t xml:space="preserve">a que </w:t>
        </w:r>
      </w:ins>
      <w:ins w:id="1942" w:author="Graván Serrano Eduardo" w:date="2020-09-07T17:32:00Z">
        <w:r w:rsidR="002C3611">
          <w:t xml:space="preserve">durante los últimos años la tasa de </w:t>
        </w:r>
      </w:ins>
      <w:ins w:id="1943" w:author="Graván Serrano Eduardo" w:date="2020-09-07T17:33:00Z">
        <w:r w:rsidR="002C3611">
          <w:t>penetración</w:t>
        </w:r>
      </w:ins>
      <w:ins w:id="1944" w:author="Graván Serrano Eduardo" w:date="2020-09-07T17:32:00Z">
        <w:r w:rsidR="002C3611">
          <w:t xml:space="preserve"> había aumentado has</w:t>
        </w:r>
      </w:ins>
      <w:ins w:id="1945" w:author="Graván Serrano Eduardo" w:date="2020-09-07T17:33:00Z">
        <w:r w:rsidR="002C3611">
          <w:t>ta un</w:t>
        </w:r>
      </w:ins>
      <w:ins w:id="1946" w:author="Graván Serrano Eduardo" w:date="2020-09-07T17:21:00Z">
        <w:r w:rsidR="00886D77">
          <w:t xml:space="preserve"> </w:t>
        </w:r>
      </w:ins>
      <w:ins w:id="1947" w:author="Graván Serrano Eduardo" w:date="2020-09-07T17:33:00Z">
        <w:r w:rsidR="002C3611">
          <w:t>96-</w:t>
        </w:r>
      </w:ins>
      <w:ins w:id="1948" w:author="Graván Serrano Eduardo" w:date="2020-09-07T17:21:00Z">
        <w:r w:rsidR="00886D77">
          <w:t>97% de la población</w:t>
        </w:r>
      </w:ins>
      <w:ins w:id="1949" w:author="Graván Serrano Eduardo" w:date="2020-09-07T17:33:00Z">
        <w:r w:rsidR="002C3611">
          <w:t>.</w:t>
        </w:r>
      </w:ins>
      <w:ins w:id="1950" w:author="Graván Serrano Eduardo" w:date="2020-09-07T17:23:00Z">
        <w:r w:rsidR="00886D77">
          <w:t xml:space="preserve"> </w:t>
        </w:r>
      </w:ins>
    </w:p>
    <w:p w14:paraId="647ADA6B" w14:textId="77777777" w:rsidR="00886D77" w:rsidRDefault="00886D77">
      <w:pPr>
        <w:pStyle w:val="Texto"/>
        <w:rPr>
          <w:ins w:id="1951" w:author="Graván Serrano Eduardo" w:date="2020-09-07T17:25:00Z"/>
        </w:rPr>
        <w:pPrChange w:id="1952" w:author="Castillo Martínez Ana" w:date="2020-09-10T17:16:00Z">
          <w:pPr/>
        </w:pPrChange>
      </w:pPr>
    </w:p>
    <w:p w14:paraId="2E836F68" w14:textId="77777777" w:rsidR="00886D77" w:rsidRDefault="00886D77">
      <w:pPr>
        <w:keepNext/>
        <w:jc w:val="center"/>
        <w:rPr>
          <w:ins w:id="1953" w:author="Graván Serrano Eduardo" w:date="2020-09-07T17:26:00Z"/>
        </w:rPr>
        <w:pPrChange w:id="1954" w:author="Castillo Martínez Ana" w:date="2020-09-10T17:16:00Z">
          <w:pPr>
            <w:keepNext/>
          </w:pPr>
        </w:pPrChange>
      </w:pPr>
      <w:ins w:id="1955" w:author="Graván Serrano Eduardo" w:date="2020-09-07T17:26:00Z">
        <w:r>
          <w:rPr>
            <w:noProof/>
          </w:rPr>
          <w:lastRenderedPageBreak/>
          <w:drawing>
            <wp:inline distT="0" distB="0" distL="0" distR="0" wp14:anchorId="09D099B1" wp14:editId="57247F48">
              <wp:extent cx="3971925" cy="2196609"/>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959" cy="2201052"/>
                      </a:xfrm>
                      <a:prstGeom prst="rect">
                        <a:avLst/>
                      </a:prstGeom>
                      <a:noFill/>
                      <a:ln>
                        <a:noFill/>
                      </a:ln>
                    </pic:spPr>
                  </pic:pic>
                </a:graphicData>
              </a:graphic>
            </wp:inline>
          </w:drawing>
        </w:r>
      </w:ins>
    </w:p>
    <w:p w14:paraId="0355B36A" w14:textId="0C21878C" w:rsidR="00886D77" w:rsidRDefault="00886D77" w:rsidP="00886D77">
      <w:pPr>
        <w:pStyle w:val="Descripcin"/>
        <w:jc w:val="center"/>
        <w:rPr>
          <w:ins w:id="1956" w:author="Graván Serrano Eduardo" w:date="2020-09-07T17:26:00Z"/>
          <w:szCs w:val="22"/>
          <w:lang w:eastAsia="ja-JP"/>
        </w:rPr>
      </w:pPr>
      <w:bookmarkStart w:id="1957" w:name="_Toc50736814"/>
      <w:commentRangeStart w:id="1958"/>
      <w:ins w:id="1959" w:author="Graván Serrano Eduardo" w:date="2020-09-07T17:26:00Z">
        <w:r>
          <w:t xml:space="preserve">Figura </w:t>
        </w:r>
        <w:r>
          <w:fldChar w:fldCharType="begin"/>
        </w:r>
        <w:r>
          <w:instrText xml:space="preserve"> SEQ Figura \* ARABIC </w:instrText>
        </w:r>
        <w:r>
          <w:fldChar w:fldCharType="separate"/>
        </w:r>
      </w:ins>
      <w:ins w:id="1960" w:author="Graván Serrano Eduardo" w:date="2020-09-09T18:17:00Z">
        <w:r w:rsidR="000047B6">
          <w:rPr>
            <w:noProof/>
          </w:rPr>
          <w:t>1</w:t>
        </w:r>
      </w:ins>
      <w:ins w:id="1961" w:author="Graván Serrano Eduardo" w:date="2020-09-07T17:26:00Z">
        <w:r>
          <w:fldChar w:fldCharType="end"/>
        </w:r>
        <w:r>
          <w:t>. Usuarios de Smartphone en España vs Interna</w:t>
        </w:r>
      </w:ins>
      <w:ins w:id="1962" w:author="Graván Serrano Eduardo" w:date="2020-09-07T17:28:00Z">
        <w:r>
          <w:t>u</w:t>
        </w:r>
      </w:ins>
      <w:ins w:id="1963" w:author="Graván Serrano Eduardo" w:date="2020-09-07T17:26:00Z">
        <w:r>
          <w:t xml:space="preserve">tas </w:t>
        </w:r>
      </w:ins>
      <w:ins w:id="1964" w:author="Graván Serrano Eduardo" w:date="2020-09-10T21:36:00Z">
        <w:r w:rsidR="00D07856">
          <w:t>–</w:t>
        </w:r>
      </w:ins>
      <w:ins w:id="1965" w:author="Graván Serrano Eduardo" w:date="2020-09-07T17:26:00Z">
        <w:r>
          <w:t xml:space="preserve"> </w:t>
        </w:r>
        <w:proofErr w:type="spellStart"/>
        <w:r>
          <w:t>Ditrendia</w:t>
        </w:r>
      </w:ins>
      <w:proofErr w:type="spellEnd"/>
      <w:ins w:id="1966" w:author="Graván Serrano Eduardo" w:date="2020-09-10T21:36:00Z">
        <w:r w:rsidR="00D07856">
          <w:t xml:space="preserve"> [22]</w:t>
        </w:r>
      </w:ins>
      <w:ins w:id="1967" w:author="Graván Serrano Eduardo" w:date="2020-09-07T17:26:00Z">
        <w:r>
          <w:rPr>
            <w:noProof/>
          </w:rPr>
          <w:t>.</w:t>
        </w:r>
      </w:ins>
      <w:commentRangeEnd w:id="1958"/>
      <w:r w:rsidR="00540065">
        <w:rPr>
          <w:rStyle w:val="Refdecomentario"/>
          <w:b w:val="0"/>
          <w:bCs w:val="0"/>
        </w:rPr>
        <w:commentReference w:id="1958"/>
      </w:r>
      <w:bookmarkEnd w:id="1957"/>
    </w:p>
    <w:p w14:paraId="291F1FE3" w14:textId="2F469A19" w:rsidR="00886D77" w:rsidDel="00540065" w:rsidRDefault="00886D77" w:rsidP="003C4173">
      <w:pPr>
        <w:rPr>
          <w:ins w:id="1968" w:author="Graván Serrano Eduardo" w:date="2020-09-07T17:23:00Z"/>
          <w:del w:id="1969" w:author="Castillo Martínez Ana" w:date="2020-09-10T17:16:00Z"/>
          <w:szCs w:val="22"/>
          <w:lang w:eastAsia="ja-JP"/>
        </w:rPr>
      </w:pPr>
    </w:p>
    <w:p w14:paraId="5B8626F9" w14:textId="77777777" w:rsidR="00886D77" w:rsidRDefault="00886D77" w:rsidP="003C4173">
      <w:pPr>
        <w:rPr>
          <w:ins w:id="1970" w:author="Graván Serrano Eduardo" w:date="2020-09-07T17:23:00Z"/>
          <w:szCs w:val="22"/>
          <w:lang w:eastAsia="ja-JP"/>
        </w:rPr>
      </w:pPr>
    </w:p>
    <w:p w14:paraId="4828D006" w14:textId="649E3DF9" w:rsidR="0027622B" w:rsidRPr="00540065" w:rsidDel="00540065" w:rsidRDefault="00886D77">
      <w:pPr>
        <w:pStyle w:val="Texto"/>
        <w:rPr>
          <w:ins w:id="1971" w:author="Graván Serrano Eduardo" w:date="2020-09-07T17:01:00Z"/>
          <w:del w:id="1972" w:author="Castillo Martínez Ana" w:date="2020-09-10T17:16:00Z"/>
        </w:rPr>
        <w:pPrChange w:id="1973" w:author="Castillo Martínez Ana" w:date="2020-09-10T17:16:00Z">
          <w:pPr/>
        </w:pPrChange>
      </w:pPr>
      <w:ins w:id="1974" w:author="Graván Serrano Eduardo" w:date="2020-09-07T17:18:00Z">
        <w:r>
          <w:t>Apoyándonos en estudios e informes como estos, podemos afirmar que prácticamente toda la población tiene</w:t>
        </w:r>
      </w:ins>
      <w:ins w:id="1975" w:author="Graván Serrano Eduardo" w:date="2020-09-07T17:19:00Z">
        <w:r>
          <w:t xml:space="preserve"> acceso a dispositivos móviles,</w:t>
        </w:r>
      </w:ins>
      <w:ins w:id="1976" w:author="Graván Serrano Eduardo" w:date="2020-09-07T17:23:00Z">
        <w:r>
          <w:t xml:space="preserve"> y que </w:t>
        </w:r>
      </w:ins>
      <w:ins w:id="1977" w:author="Graván Serrano Eduardo" w:date="2020-09-07T17:26:00Z">
        <w:r>
          <w:t xml:space="preserve">la extensión de su uso </w:t>
        </w:r>
      </w:ins>
      <w:ins w:id="1978" w:author="Graván Serrano Eduardo" w:date="2020-09-07T17:23:00Z">
        <w:r>
          <w:t>sigue estando en crecimiento.</w:t>
        </w:r>
      </w:ins>
      <w:ins w:id="1979" w:author="Graván Serrano Eduardo" w:date="2020-09-07T17:24:00Z">
        <w:r>
          <w:t xml:space="preserve"> Esto</w:t>
        </w:r>
      </w:ins>
      <w:ins w:id="1980" w:author="Graván Serrano Eduardo" w:date="2020-09-07T17:19:00Z">
        <w:r>
          <w:t xml:space="preserve"> cualifica </w:t>
        </w:r>
      </w:ins>
      <w:ins w:id="1981" w:author="Graván Serrano Eduardo" w:date="2020-09-07T17:24:00Z">
        <w:r>
          <w:t xml:space="preserve">a los dispositivos móviles </w:t>
        </w:r>
      </w:ins>
      <w:ins w:id="1982" w:author="Graván Serrano Eduardo" w:date="2020-09-07T17:19:00Z">
        <w:r>
          <w:t xml:space="preserve">perfectamente para ser utilizados como una herramienta para el control de asistencia y </w:t>
        </w:r>
      </w:ins>
      <w:ins w:id="1983" w:author="Graván Serrano Eduardo" w:date="2020-09-07T17:20:00Z">
        <w:r>
          <w:t>presencia.</w:t>
        </w:r>
      </w:ins>
    </w:p>
    <w:p w14:paraId="025CDA0A" w14:textId="77777777" w:rsidR="0027622B" w:rsidRPr="00113650" w:rsidRDefault="0027622B">
      <w:pPr>
        <w:pStyle w:val="Texto"/>
        <w:rPr>
          <w:ins w:id="1984" w:author="Graván Serrano Eduardo" w:date="2020-09-07T12:58:00Z"/>
        </w:rPr>
        <w:pPrChange w:id="1985" w:author="Castillo Martínez Ana" w:date="2020-09-10T17:16:00Z">
          <w:pPr/>
        </w:pPrChange>
      </w:pPr>
    </w:p>
    <w:p w14:paraId="6544D7E3" w14:textId="25BC625C" w:rsidR="007442C3" w:rsidDel="00540065" w:rsidRDefault="003C4173">
      <w:pPr>
        <w:pStyle w:val="Texto"/>
        <w:rPr>
          <w:ins w:id="1986" w:author="Graván Serrano Eduardo" w:date="2020-09-07T17:03:00Z"/>
          <w:del w:id="1987" w:author="Castillo Martínez Ana" w:date="2020-09-10T17:16:00Z"/>
        </w:rPr>
        <w:pPrChange w:id="1988" w:author="Castillo Martínez Ana" w:date="2020-09-10T17:16:00Z">
          <w:pPr/>
        </w:pPrChange>
      </w:pPr>
      <w:ins w:id="1989" w:author="Graván Serrano Eduardo" w:date="2020-09-07T12:58:00Z">
        <w:r w:rsidRPr="00113650">
          <w:t xml:space="preserve">Por todo esto, se </w:t>
        </w:r>
      </w:ins>
      <w:ins w:id="1990" w:author="Graván Serrano Eduardo" w:date="2020-09-07T13:00:00Z">
        <w:r>
          <w:t>ha desarrollado</w:t>
        </w:r>
      </w:ins>
      <w:ins w:id="1991" w:author="Graván Serrano Eduardo" w:date="2020-09-07T12:58:00Z">
        <w:r w:rsidRPr="00113650">
          <w:t xml:space="preserve"> un sistema software que facilite y automatice el control de asistencia para una institución. Este sistema </w:t>
        </w:r>
      </w:ins>
      <w:ins w:id="1992" w:author="Graván Serrano Eduardo" w:date="2020-09-07T13:00:00Z">
        <w:r>
          <w:t>hace</w:t>
        </w:r>
      </w:ins>
      <w:ins w:id="1993" w:author="Graván Serrano Eduardo" w:date="2020-09-07T12:58:00Z">
        <w:r w:rsidRPr="00113650">
          <w:t xml:space="preserve"> uso de la tecnología NFC aprovechando su implantación en dispositivos móviles a través de una aplicación para el sistema operativo Android.</w:t>
        </w:r>
      </w:ins>
    </w:p>
    <w:p w14:paraId="0FB7DAE2" w14:textId="1B54DA35" w:rsidR="0027622B" w:rsidRDefault="0027622B">
      <w:pPr>
        <w:pStyle w:val="Texto"/>
        <w:rPr>
          <w:ins w:id="1994" w:author="Graván Serrano Eduardo" w:date="2020-09-07T17:03:00Z"/>
        </w:rPr>
        <w:pPrChange w:id="1995" w:author="Castillo Martínez Ana" w:date="2020-09-10T17:16:00Z">
          <w:pPr/>
        </w:pPrChange>
      </w:pPr>
    </w:p>
    <w:p w14:paraId="2143EF62" w14:textId="47162249" w:rsidR="0027622B" w:rsidDel="00540065" w:rsidRDefault="0027622B">
      <w:pPr>
        <w:pStyle w:val="Texto"/>
        <w:rPr>
          <w:ins w:id="1996" w:author="Graván Serrano Eduardo" w:date="2020-09-07T17:05:00Z"/>
          <w:del w:id="1997" w:author="Castillo Martínez Ana" w:date="2020-09-10T17:16:00Z"/>
        </w:rPr>
        <w:pPrChange w:id="1998" w:author="Castillo Martínez Ana" w:date="2020-09-10T17:16:00Z">
          <w:pPr/>
        </w:pPrChange>
      </w:pPr>
      <w:ins w:id="1999" w:author="Graván Serrano Eduardo" w:date="2020-09-07T17:03:00Z">
        <w:r>
          <w:t>Aun así, se entiende que no todos los teléfonos móviles Android cuentan con esta tecnología, por lo que se ha hecho un análisis de las posibles soluciones en busca de una solución que satisfaga la necesidad de crear un sistema de estas características apoyado en tecnologías móviles y NFC, pero sin dejar fuera a aquellos usuarios que no cuenten con un dispositivo con este chip.</w:t>
        </w:r>
      </w:ins>
    </w:p>
    <w:p w14:paraId="66BE3C08" w14:textId="2B11F31F" w:rsidR="00D93F78" w:rsidRDefault="00D93F78">
      <w:pPr>
        <w:pStyle w:val="Texto"/>
        <w:rPr>
          <w:ins w:id="2000" w:author="Graván Serrano Eduardo" w:date="2020-09-07T16:47:00Z"/>
        </w:rPr>
        <w:pPrChange w:id="2001" w:author="Castillo Martínez Ana" w:date="2020-09-10T17:16:00Z">
          <w:pPr/>
        </w:pPrChange>
      </w:pPr>
    </w:p>
    <w:p w14:paraId="586C7349" w14:textId="581A160F" w:rsidR="00886D77" w:rsidRDefault="00D93F78">
      <w:pPr>
        <w:pStyle w:val="Texto"/>
        <w:rPr>
          <w:ins w:id="2002" w:author="Graván Serrano Eduardo" w:date="2020-09-07T13:25:00Z"/>
        </w:rPr>
        <w:pPrChange w:id="2003" w:author="Castillo Martínez Ana" w:date="2020-09-10T17:16:00Z">
          <w:pPr/>
        </w:pPrChange>
      </w:pPr>
      <w:ins w:id="2004" w:author="Graván Serrano Eduardo" w:date="2020-09-07T16:47:00Z">
        <w:r>
          <w:t xml:space="preserve">La memoria recoge el proceso de estudio de las diferentes alternativas posibles a la hora de crear el sistema, </w:t>
        </w:r>
      </w:ins>
      <w:ins w:id="2005" w:author="Graván Serrano Eduardo" w:date="2020-09-07T16:48:00Z">
        <w:r>
          <w:t xml:space="preserve">explicando en detalle la solución tomada finalmente. Se presenta </w:t>
        </w:r>
      </w:ins>
      <w:ins w:id="2006" w:author="Graván Serrano Eduardo" w:date="2020-09-07T16:49:00Z">
        <w:r>
          <w:t>la documentación del sistema completo, haciendo hincapié en sus partes más importantes, así como un manual de usuario que explica el funciona</w:t>
        </w:r>
      </w:ins>
      <w:ins w:id="2007" w:author="Graván Serrano Eduardo" w:date="2020-09-07T16:50:00Z">
        <w:r>
          <w:t xml:space="preserve">miento de las interfaces de usuario </w:t>
        </w:r>
        <w:r w:rsidR="00A57671">
          <w:t>creadas</w:t>
        </w:r>
        <w:r>
          <w:t>.</w:t>
        </w:r>
      </w:ins>
    </w:p>
    <w:p w14:paraId="79DF91A1" w14:textId="77777777" w:rsidR="00843AC1" w:rsidRDefault="00843AC1">
      <w:pPr>
        <w:jc w:val="left"/>
        <w:rPr>
          <w:ins w:id="2008" w:author="Graván Serrano Eduardo" w:date="2020-09-07T13:25:00Z"/>
          <w:szCs w:val="22"/>
          <w:lang w:eastAsia="ja-JP"/>
        </w:rPr>
      </w:pPr>
      <w:ins w:id="2009" w:author="Graván Serrano Eduardo" w:date="2020-09-07T13:25:00Z">
        <w:r>
          <w:rPr>
            <w:szCs w:val="22"/>
            <w:lang w:eastAsia="ja-JP"/>
          </w:rPr>
          <w:br w:type="page"/>
        </w:r>
      </w:ins>
    </w:p>
    <w:p w14:paraId="5DFC1491" w14:textId="2E1ADC75" w:rsidR="00D964FF" w:rsidRPr="00843AC1" w:rsidRDefault="00F355CE">
      <w:pPr>
        <w:pStyle w:val="Ttulo1"/>
      </w:pPr>
      <w:bookmarkStart w:id="2010" w:name="_Toc50375870"/>
      <w:bookmarkStart w:id="2011" w:name="_Toc50375871"/>
      <w:bookmarkStart w:id="2012" w:name="_Toc50375872"/>
      <w:bookmarkStart w:id="2013" w:name="_Toc50375873"/>
      <w:bookmarkStart w:id="2014" w:name="_Toc50375874"/>
      <w:bookmarkStart w:id="2015" w:name="_Toc50375875"/>
      <w:bookmarkStart w:id="2016" w:name="_Toc50375876"/>
      <w:bookmarkStart w:id="2017" w:name="_Toc50375877"/>
      <w:bookmarkStart w:id="2018" w:name="_Toc50375878"/>
      <w:bookmarkStart w:id="2019" w:name="_Toc50375879"/>
      <w:bookmarkStart w:id="2020" w:name="_Toc50375880"/>
      <w:bookmarkStart w:id="2021" w:name="_Toc50375881"/>
      <w:bookmarkStart w:id="2022" w:name="_Toc50375882"/>
      <w:bookmarkStart w:id="2023" w:name="_Toc50375883"/>
      <w:bookmarkStart w:id="2024" w:name="_Toc50375884"/>
      <w:bookmarkStart w:id="2025" w:name="_Toc50375885"/>
      <w:bookmarkStart w:id="2026" w:name="_Toc50375886"/>
      <w:bookmarkStart w:id="2027" w:name="_Toc50375887"/>
      <w:bookmarkStart w:id="2028" w:name="_Toc50375888"/>
      <w:bookmarkStart w:id="2029" w:name="_Toc50375889"/>
      <w:bookmarkStart w:id="2030" w:name="_Toc50375890"/>
      <w:bookmarkStart w:id="2031" w:name="_Toc50375891"/>
      <w:bookmarkStart w:id="2032" w:name="_Toc50375892"/>
      <w:bookmarkStart w:id="2033" w:name="_Toc50375893"/>
      <w:bookmarkStart w:id="2034" w:name="_Toc50375894"/>
      <w:bookmarkStart w:id="2035" w:name="_Toc50375895"/>
      <w:bookmarkStart w:id="2036" w:name="_Toc50375896"/>
      <w:bookmarkStart w:id="2037" w:name="_Toc50375897"/>
      <w:bookmarkStart w:id="2038" w:name="_Toc50375898"/>
      <w:bookmarkStart w:id="2039" w:name="_Toc50375899"/>
      <w:bookmarkStart w:id="2040" w:name="_Toc50375900"/>
      <w:bookmarkStart w:id="2041" w:name="_Toc50375901"/>
      <w:bookmarkStart w:id="2042" w:name="_Type_4_tagS"/>
      <w:bookmarkStart w:id="2043" w:name="_Toc50375902"/>
      <w:bookmarkStart w:id="2044" w:name="_Toc50375903"/>
      <w:bookmarkStart w:id="2045" w:name="_Toc50375904"/>
      <w:bookmarkStart w:id="2046" w:name="_Toc50375905"/>
      <w:bookmarkStart w:id="2047" w:name="_Toc50375906"/>
      <w:bookmarkStart w:id="2048" w:name="_Toc50375907"/>
      <w:bookmarkStart w:id="2049" w:name="_Toc50375908"/>
      <w:bookmarkStart w:id="2050" w:name="_Toc50375909"/>
      <w:bookmarkStart w:id="2051" w:name="_Toc50375910"/>
      <w:bookmarkStart w:id="2052" w:name="_Toc50375911"/>
      <w:bookmarkStart w:id="2053" w:name="_Toc50375912"/>
      <w:bookmarkStart w:id="2054" w:name="_Toc50375913"/>
      <w:bookmarkStart w:id="2055" w:name="_Toc50375914"/>
      <w:bookmarkStart w:id="2056" w:name="_Toc50375915"/>
      <w:bookmarkStart w:id="2057" w:name="_Toc50375916"/>
      <w:bookmarkStart w:id="2058" w:name="_Toc50375917"/>
      <w:bookmarkStart w:id="2059" w:name="_Toc50375918"/>
      <w:bookmarkStart w:id="2060" w:name="_Toc50375919"/>
      <w:bookmarkStart w:id="2061" w:name="_Toc50375920"/>
      <w:bookmarkStart w:id="2062" w:name="_Toc50375921"/>
      <w:bookmarkStart w:id="2063" w:name="_Toc50375922"/>
      <w:bookmarkStart w:id="2064" w:name="_Toc50375923"/>
      <w:bookmarkStart w:id="2065" w:name="_Toc50375924"/>
      <w:bookmarkStart w:id="2066" w:name="_Toc50375925"/>
      <w:bookmarkStart w:id="2067" w:name="_Toc50375926"/>
      <w:bookmarkStart w:id="2068" w:name="_Toc50375927"/>
      <w:bookmarkStart w:id="2069" w:name="_Toc50375928"/>
      <w:bookmarkStart w:id="2070" w:name="_Toc50375929"/>
      <w:bookmarkStart w:id="2071" w:name="_Toc50375930"/>
      <w:bookmarkStart w:id="2072" w:name="_Toc50736603"/>
      <w:bookmarkEnd w:id="1884"/>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rsidRPr="00843AC1">
        <w:lastRenderedPageBreak/>
        <w:t>Objetivo</w:t>
      </w:r>
      <w:bookmarkEnd w:id="2071"/>
      <w:bookmarkEnd w:id="2072"/>
    </w:p>
    <w:p w14:paraId="2AADE8A1" w14:textId="1860FCEA" w:rsidR="00D964FF" w:rsidRDefault="00D964FF">
      <w:pPr>
        <w:pStyle w:val="Texto"/>
        <w:pPrChange w:id="2073" w:author="Castillo Martínez Ana" w:date="2020-09-10T17:16:00Z">
          <w:pPr/>
        </w:pPrChange>
      </w:pPr>
      <w:r w:rsidRPr="0023773A">
        <w:t xml:space="preserve">El objetivo de este trabajo es el desarrollo de una aplicación que permita a una empresa/institución el control de los horarios de sus empleados, </w:t>
      </w:r>
      <w:commentRangeStart w:id="2074"/>
      <w:commentRangeStart w:id="2075"/>
      <w:r w:rsidRPr="0023773A">
        <w:t>haciendo uso de tecnologías móviles.</w:t>
      </w:r>
      <w:del w:id="2076" w:author="Castillo Martínez Ana" w:date="2020-09-10T17:16:00Z">
        <w:r w:rsidRPr="0023773A" w:rsidDel="00540065">
          <w:delText xml:space="preserve"> </w:delText>
        </w:r>
      </w:del>
      <w:commentRangeEnd w:id="2074"/>
      <w:r w:rsidR="00BA5D88" w:rsidRPr="00540065">
        <w:rPr>
          <w:rPrChange w:id="2077" w:author="Castillo Martínez Ana" w:date="2020-09-10T17:16:00Z">
            <w:rPr>
              <w:rStyle w:val="Refdecomentario"/>
            </w:rPr>
          </w:rPrChange>
        </w:rPr>
        <w:commentReference w:id="2074"/>
      </w:r>
      <w:commentRangeEnd w:id="2075"/>
      <w:r w:rsidR="004D001B">
        <w:rPr>
          <w:rStyle w:val="Refdecomentario"/>
          <w:lang w:eastAsia="es-ES"/>
        </w:rPr>
        <w:commentReference w:id="2075"/>
      </w:r>
    </w:p>
    <w:p w14:paraId="6CC22148" w14:textId="5BD36A8F" w:rsidR="00D964FF" w:rsidRPr="0023773A" w:rsidDel="00540065" w:rsidRDefault="00D964FF">
      <w:pPr>
        <w:pStyle w:val="Texto"/>
        <w:rPr>
          <w:del w:id="2078" w:author="Castillo Martínez Ana" w:date="2020-09-10T17:17:00Z"/>
        </w:rPr>
        <w:pPrChange w:id="2079" w:author="Castillo Martínez Ana" w:date="2020-09-10T17:16:00Z">
          <w:pPr/>
        </w:pPrChange>
      </w:pPr>
    </w:p>
    <w:p w14:paraId="6E83BB38" w14:textId="77777777" w:rsidR="00D964FF" w:rsidRDefault="00D964FF">
      <w:pPr>
        <w:pStyle w:val="Texto"/>
        <w:pPrChange w:id="2080" w:author="Castillo Martínez Ana" w:date="2020-09-10T17:16:00Z">
          <w:pPr/>
        </w:pPrChange>
      </w:pPr>
      <w:commentRangeStart w:id="2081"/>
      <w:r w:rsidRPr="0023773A">
        <w:t>Para conseguir esto, se</w:t>
      </w:r>
      <w:r>
        <w:t xml:space="preserve"> ha hecho</w:t>
      </w:r>
      <w:r w:rsidRPr="0023773A">
        <w:t xml:space="preserve"> uso de la </w:t>
      </w:r>
      <w:r>
        <w:t xml:space="preserve">API de </w:t>
      </w:r>
      <w:r w:rsidRPr="0023773A">
        <w:t>NFC</w:t>
      </w:r>
      <w:r>
        <w:t xml:space="preserve"> para Android</w:t>
      </w:r>
      <w:r w:rsidRPr="0023773A">
        <w:t>,</w:t>
      </w:r>
      <w:r>
        <w:t xml:space="preserve"> aprovechando que la tecnología NFC está implantada en muchos dispositivos móviles actuales</w:t>
      </w:r>
      <w:r w:rsidRPr="0023773A">
        <w:t>.</w:t>
      </w:r>
      <w:r w:rsidR="00133EBB">
        <w:t xml:space="preserve"> Para hacer uso de la tecnología NFC desde Android, se ha creado una aplicación Android basada en NFC que cuenta con las capacidades de emular etiquetas NFC y leer etiquetas NFC.</w:t>
      </w:r>
      <w:commentRangeEnd w:id="2081"/>
      <w:r w:rsidR="005B3B29" w:rsidRPr="00540065">
        <w:rPr>
          <w:rPrChange w:id="2082" w:author="Castillo Martínez Ana" w:date="2020-09-10T17:16:00Z">
            <w:rPr>
              <w:rStyle w:val="Refdecomentario"/>
            </w:rPr>
          </w:rPrChange>
        </w:rPr>
        <w:commentReference w:id="2081"/>
      </w:r>
    </w:p>
    <w:p w14:paraId="4EB23B1E" w14:textId="58ABE0B7" w:rsidR="00D964FF" w:rsidDel="00540065" w:rsidRDefault="00D964FF">
      <w:pPr>
        <w:pStyle w:val="Texto"/>
        <w:rPr>
          <w:del w:id="2083" w:author="Castillo Martínez Ana" w:date="2020-09-10T17:17:00Z"/>
        </w:rPr>
        <w:pPrChange w:id="2084" w:author="Castillo Martínez Ana" w:date="2020-09-10T17:16:00Z">
          <w:pPr/>
        </w:pPrChange>
      </w:pPr>
    </w:p>
    <w:p w14:paraId="2692DDC5" w14:textId="223FC62C" w:rsidR="00D964FF" w:rsidRDefault="00D964FF">
      <w:pPr>
        <w:pStyle w:val="Texto"/>
        <w:pPrChange w:id="2085" w:author="Castillo Martínez Ana" w:date="2020-09-10T17:16:00Z">
          <w:pPr/>
        </w:pPrChange>
      </w:pPr>
      <w:r w:rsidRPr="0023773A">
        <w:t xml:space="preserve">Haciendo uso de esta </w:t>
      </w:r>
      <w:r w:rsidR="00133EBB">
        <w:t>aplicación</w:t>
      </w:r>
      <w:r w:rsidRPr="0023773A">
        <w:t>, el trabajador podrá usar su teléfono móvil</w:t>
      </w:r>
      <w:r>
        <w:t xml:space="preserve"> </w:t>
      </w:r>
      <w:r w:rsidRPr="0023773A">
        <w:t>para fichar al entrar a su puesto de trabajo. Simplemente haciendo lo mismo a la hora de salir, se podrá realizar un control horario total sobre el trabajador, haciendo que el proceso de fichar no tome más de unos segundos y sea totalmente automático</w:t>
      </w:r>
      <w:ins w:id="2086" w:author="Graván Serrano Eduardo" w:date="2020-09-07T13:25:00Z">
        <w:r w:rsidR="00843AC1">
          <w:t>, además de permitir a los empleadores</w:t>
        </w:r>
      </w:ins>
      <w:ins w:id="2087" w:author="Graván Serrano Eduardo" w:date="2020-09-07T13:26:00Z">
        <w:r w:rsidR="00843AC1">
          <w:t xml:space="preserve"> saber a ciencia cierta que el empleado se encontraba en su puesto de trabajo a la hora de fichar, </w:t>
        </w:r>
      </w:ins>
      <w:ins w:id="2088" w:author="Graván Serrano Eduardo" w:date="2020-09-07T13:27:00Z">
        <w:r w:rsidR="00843AC1">
          <w:t>debido a la presencialidad inherente a la tecnología NFC</w:t>
        </w:r>
      </w:ins>
      <w:r w:rsidRPr="0023773A">
        <w:t>.</w:t>
      </w:r>
    </w:p>
    <w:p w14:paraId="6B52894F" w14:textId="54D8B47B" w:rsidR="00D964FF" w:rsidDel="00540065" w:rsidRDefault="00D964FF">
      <w:pPr>
        <w:pStyle w:val="Texto"/>
        <w:rPr>
          <w:del w:id="2089" w:author="Castillo Martínez Ana" w:date="2020-09-10T17:17:00Z"/>
        </w:rPr>
        <w:pPrChange w:id="2090" w:author="Castillo Martínez Ana" w:date="2020-09-10T17:16:00Z">
          <w:pPr/>
        </w:pPrChange>
      </w:pPr>
    </w:p>
    <w:p w14:paraId="586A851F" w14:textId="77777777" w:rsidR="00D964FF" w:rsidRDefault="00D964FF">
      <w:pPr>
        <w:pStyle w:val="Texto"/>
        <w:pPrChange w:id="2091" w:author="Castillo Martínez Ana" w:date="2020-09-10T17:16:00Z">
          <w:pPr/>
        </w:pPrChange>
      </w:pPr>
      <w:r>
        <w:t>Los administradores deberán ser capaces de acceder y gestionar todos los datos que almacene la aplicación. Esto es, se deberá crear una base de datos que guarde registros sobre los siguientes datos:</w:t>
      </w:r>
    </w:p>
    <w:p w14:paraId="0981E5FC" w14:textId="77777777" w:rsidR="00D964FF" w:rsidRDefault="00D964FF">
      <w:pPr>
        <w:pStyle w:val="Texto"/>
        <w:numPr>
          <w:ilvl w:val="0"/>
          <w:numId w:val="35"/>
        </w:numPr>
        <w:spacing w:after="0"/>
        <w:ind w:left="714" w:hanging="357"/>
        <w:pPrChange w:id="2092" w:author="Castillo Martínez Ana" w:date="2020-09-10T17:17:00Z">
          <w:pPr>
            <w:numPr>
              <w:numId w:val="9"/>
            </w:numPr>
            <w:ind w:left="720" w:hanging="360"/>
          </w:pPr>
        </w:pPrChange>
      </w:pPr>
      <w:r>
        <w:t>Información sobre empleados</w:t>
      </w:r>
    </w:p>
    <w:p w14:paraId="5760A15A" w14:textId="77777777" w:rsidR="00D964FF" w:rsidRDefault="00D964FF">
      <w:pPr>
        <w:pStyle w:val="Texto"/>
        <w:numPr>
          <w:ilvl w:val="0"/>
          <w:numId w:val="35"/>
        </w:numPr>
        <w:spacing w:after="0"/>
        <w:ind w:left="714" w:hanging="357"/>
        <w:pPrChange w:id="2093" w:author="Castillo Martínez Ana" w:date="2020-09-10T17:17:00Z">
          <w:pPr>
            <w:numPr>
              <w:numId w:val="9"/>
            </w:numPr>
            <w:ind w:left="720" w:hanging="360"/>
          </w:pPr>
        </w:pPrChange>
      </w:pPr>
      <w:r>
        <w:t>Información sobre horarios de empleados</w:t>
      </w:r>
    </w:p>
    <w:p w14:paraId="311AEB5D" w14:textId="77777777" w:rsidR="00D964FF" w:rsidRDefault="00D964FF">
      <w:pPr>
        <w:pStyle w:val="Texto"/>
        <w:numPr>
          <w:ilvl w:val="0"/>
          <w:numId w:val="35"/>
        </w:numPr>
        <w:spacing w:after="0"/>
        <w:ind w:left="714" w:hanging="357"/>
        <w:pPrChange w:id="2094" w:author="Castillo Martínez Ana" w:date="2020-09-10T17:17:00Z">
          <w:pPr>
            <w:numPr>
              <w:numId w:val="9"/>
            </w:numPr>
            <w:ind w:left="720" w:hanging="360"/>
          </w:pPr>
        </w:pPrChange>
      </w:pPr>
      <w:r>
        <w:t>Información sobre datos de asistencia de empleados</w:t>
      </w:r>
    </w:p>
    <w:p w14:paraId="70C41750" w14:textId="483C6409" w:rsidR="00D964FF" w:rsidDel="00540065" w:rsidRDefault="00D964FF" w:rsidP="00D964FF">
      <w:pPr>
        <w:rPr>
          <w:del w:id="2095" w:author="Castillo Martínez Ana" w:date="2020-09-10T17:17:00Z"/>
        </w:rPr>
      </w:pPr>
    </w:p>
    <w:p w14:paraId="2DBF51AC" w14:textId="1890B105" w:rsidR="00D964FF" w:rsidRPr="00843AC1" w:rsidDel="00540065" w:rsidRDefault="00D964FF">
      <w:pPr>
        <w:pStyle w:val="Texto"/>
        <w:rPr>
          <w:del w:id="2096" w:author="Castillo Martínez Ana" w:date="2020-09-10T17:17:00Z"/>
        </w:rPr>
        <w:pPrChange w:id="2097" w:author="Castillo Martínez Ana" w:date="2020-09-10T17:17:00Z">
          <w:pPr/>
        </w:pPrChange>
      </w:pPr>
      <w:del w:id="2098" w:author="Graván Serrano Eduardo" w:date="2020-09-07T13:29:00Z">
        <w:r w:rsidDel="00843AC1">
          <w:delText>Para ello</w:delText>
        </w:r>
      </w:del>
      <w:ins w:id="2099" w:author="Graván Serrano Eduardo" w:date="2020-09-07T13:30:00Z">
        <w:r w:rsidR="00843AC1">
          <w:t>Para facilitar el acceso y gestión de todos los datos generados por la aplicación</w:t>
        </w:r>
      </w:ins>
      <w:r>
        <w:t xml:space="preserve">, se desarrollará una </w:t>
      </w:r>
      <w:commentRangeStart w:id="2100"/>
      <w:r>
        <w:t xml:space="preserve">aplicación de escritorio </w:t>
      </w:r>
      <w:commentRangeEnd w:id="2100"/>
      <w:r w:rsidR="00843AC1">
        <w:rPr>
          <w:rStyle w:val="Refdecomentario"/>
        </w:rPr>
        <w:commentReference w:id="2100"/>
      </w:r>
      <w:r>
        <w:t xml:space="preserve">con interfaz gráfica </w:t>
      </w:r>
      <w:ins w:id="2101" w:author="Graván Serrano Eduardo" w:date="2020-09-07T13:30:00Z">
        <w:r w:rsidR="00843AC1">
          <w:t xml:space="preserve">disponible para </w:t>
        </w:r>
      </w:ins>
      <w:del w:id="2102" w:author="Graván Serrano Eduardo" w:date="2020-09-07T13:30:00Z">
        <w:r w:rsidDel="00843AC1">
          <w:delText xml:space="preserve">para facilitar el acceso de </w:delText>
        </w:r>
      </w:del>
      <w:r>
        <w:t>los usuarios administradores</w:t>
      </w:r>
      <w:del w:id="2103" w:author="Graván Serrano Eduardo" w:date="2020-09-07T13:30:00Z">
        <w:r w:rsidDel="00843AC1">
          <w:delText xml:space="preserve"> a todas las gestiones relacionadas con la base de datos</w:delText>
        </w:r>
      </w:del>
      <w:r>
        <w:t>.</w:t>
      </w:r>
      <w:ins w:id="2104" w:author="Graván Serrano Eduardo" w:date="2020-09-07T13:31:00Z">
        <w:r w:rsidR="00843AC1">
          <w:t xml:space="preserve"> Esta aplicación hará de intermediario entre el </w:t>
        </w:r>
        <w:r w:rsidR="00843AC1">
          <w:rPr>
            <w:i/>
            <w:iCs/>
          </w:rPr>
          <w:t>back-</w:t>
        </w:r>
        <w:proofErr w:type="spellStart"/>
        <w:r w:rsidR="00843AC1">
          <w:rPr>
            <w:i/>
            <w:iCs/>
          </w:rPr>
          <w:t>end</w:t>
        </w:r>
        <w:proofErr w:type="spellEnd"/>
        <w:r w:rsidR="00843AC1">
          <w:t xml:space="preserve"> del sistema y los usuarios administradores, eliminando la necesidad de sus usuarios de tener conocimientos sobre bases de datos o programación.</w:t>
        </w:r>
      </w:ins>
    </w:p>
    <w:p w14:paraId="1FAD05D5" w14:textId="77777777" w:rsidR="00D964FF" w:rsidRDefault="00D964FF">
      <w:pPr>
        <w:pStyle w:val="Texto"/>
        <w:pPrChange w:id="2105" w:author="Castillo Martínez Ana" w:date="2020-09-10T17:17:00Z">
          <w:pPr/>
        </w:pPrChange>
      </w:pPr>
    </w:p>
    <w:p w14:paraId="4BC587C2" w14:textId="77777777" w:rsidR="00D964FF" w:rsidRDefault="00D964FF">
      <w:pPr>
        <w:pStyle w:val="Texto"/>
        <w:pPrChange w:id="2106" w:author="Castillo Martínez Ana" w:date="2020-09-10T17:17:00Z">
          <w:pPr/>
        </w:pPrChange>
      </w:pPr>
      <w:r>
        <w:t xml:space="preserve">Con estas partes, se </w:t>
      </w:r>
      <w:r w:rsidR="00133EBB">
        <w:t>ha creado un sistema completo y autosuficiente capaz de gestionar todos los registros de asistencia y horarios de los empleados de una organización.</w:t>
      </w:r>
    </w:p>
    <w:p w14:paraId="73F5ECF9" w14:textId="77777777" w:rsidR="00D964FF" w:rsidRPr="00D964FF" w:rsidRDefault="00D964FF" w:rsidP="00D964FF"/>
    <w:p w14:paraId="3C9101F2" w14:textId="6CF6BD15" w:rsidR="004C0F82" w:rsidRDefault="00F355CE">
      <w:pPr>
        <w:pStyle w:val="Ttulo1"/>
        <w:rPr>
          <w:ins w:id="2107" w:author="Graván Serrano Eduardo" w:date="2020-09-07T13:35:00Z"/>
        </w:rPr>
      </w:pPr>
      <w:r>
        <w:br w:type="page"/>
      </w:r>
      <w:bookmarkStart w:id="2108" w:name="_Toc50375931"/>
      <w:bookmarkStart w:id="2109" w:name="_Toc50736604"/>
      <w:r w:rsidRPr="008F671A">
        <w:lastRenderedPageBreak/>
        <w:t>Estado</w:t>
      </w:r>
      <w:r>
        <w:t xml:space="preserve"> del arte</w:t>
      </w:r>
      <w:bookmarkEnd w:id="2108"/>
      <w:bookmarkEnd w:id="2109"/>
    </w:p>
    <w:p w14:paraId="6E89C92D" w14:textId="77777777" w:rsidR="00547F78" w:rsidRDefault="00843AC1">
      <w:pPr>
        <w:pStyle w:val="Texto"/>
        <w:rPr>
          <w:ins w:id="2110" w:author="Graván Serrano Eduardo" w:date="2020-09-07T13:36:00Z"/>
        </w:rPr>
        <w:pPrChange w:id="2111" w:author="Castillo Martínez Ana" w:date="2020-09-10T17:17:00Z">
          <w:pPr/>
        </w:pPrChange>
      </w:pPr>
      <w:ins w:id="2112" w:author="Graván Serrano Eduardo" w:date="2020-09-07T13:35:00Z">
        <w:r>
          <w:t>En este apartado se hará un estudio de</w:t>
        </w:r>
        <w:r w:rsidR="00547F78">
          <w:t xml:space="preserve"> algunas soluciones existentes en el mercado</w:t>
        </w:r>
      </w:ins>
      <w:ins w:id="2113" w:author="Graván Serrano Eduardo" w:date="2020-09-07T13:36:00Z">
        <w:r w:rsidR="00547F78">
          <w:t xml:space="preserve"> hoy en día para el problema planteado, así como un estudio de las tecnologías disponibles para crear estas soluciones.</w:t>
        </w:r>
      </w:ins>
    </w:p>
    <w:p w14:paraId="50C0B6A1" w14:textId="49A39800" w:rsidR="00843AC1" w:rsidRPr="0049473A" w:rsidRDefault="00547F78">
      <w:pPr>
        <w:pStyle w:val="Ttulo2"/>
        <w:pPrChange w:id="2114" w:author="Graván Serrano Eduardo" w:date="2020-09-11T17:05:00Z">
          <w:pPr>
            <w:pStyle w:val="Ttulo1"/>
          </w:pPr>
        </w:pPrChange>
      </w:pPr>
      <w:ins w:id="2115" w:author="Graván Serrano Eduardo" w:date="2020-09-07T13:37:00Z">
        <w:r>
          <w:t xml:space="preserve"> </w:t>
        </w:r>
        <w:bookmarkStart w:id="2116" w:name="_Toc50736605"/>
        <w:r>
          <w:t>Estudio de</w:t>
        </w:r>
      </w:ins>
      <w:ins w:id="2117" w:author="Graván Serrano Eduardo" w:date="2020-09-07T13:39:00Z">
        <w:r>
          <w:t xml:space="preserve">l uso de dispositivos móviles como herramienta de control de </w:t>
        </w:r>
      </w:ins>
      <w:ins w:id="2118" w:author="Graván Serrano Eduardo" w:date="2020-09-07T13:41:00Z">
        <w:r>
          <w:t>asistencia</w:t>
        </w:r>
      </w:ins>
      <w:bookmarkEnd w:id="2116"/>
    </w:p>
    <w:p w14:paraId="22047390" w14:textId="3B33F4F8" w:rsidR="004C0F82" w:rsidRDefault="004C0F82">
      <w:pPr>
        <w:pStyle w:val="Texto"/>
        <w:pPrChange w:id="2119" w:author="Castillo Martínez Ana" w:date="2020-09-10T17:17:00Z">
          <w:pPr/>
        </w:pPrChange>
      </w:pPr>
      <w:r>
        <w:t xml:space="preserve">Haciendo un estudio del estado del arte en el campo de la gestión de asistencia de empleados a través del uso de tecnologías NFC se han </w:t>
      </w:r>
      <w:del w:id="2120" w:author="Graván Serrano Eduardo" w:date="2020-09-07T13:39:00Z">
        <w:r w:rsidDel="00547F78">
          <w:delText xml:space="preserve">descubierto </w:delText>
        </w:r>
      </w:del>
      <w:ins w:id="2121" w:author="Graván Serrano Eduardo" w:date="2020-09-07T13:39:00Z">
        <w:r w:rsidR="00547F78">
          <w:t xml:space="preserve">encontrado </w:t>
        </w:r>
      </w:ins>
      <w:r w:rsidR="00FE352D">
        <w:t>vari</w:t>
      </w:r>
      <w:ins w:id="2122" w:author="Graván Serrano Eduardo" w:date="2020-09-07T13:39:00Z">
        <w:r w:rsidR="00547F78">
          <w:t>o</w:t>
        </w:r>
      </w:ins>
      <w:del w:id="2123" w:author="Graván Serrano Eduardo" w:date="2020-09-07T13:39:00Z">
        <w:r w:rsidR="00FE352D" w:rsidDel="00547F78">
          <w:delText>a</w:delText>
        </w:r>
      </w:del>
      <w:r w:rsidR="00FE352D">
        <w:t xml:space="preserve">s </w:t>
      </w:r>
      <w:del w:id="2124" w:author="Graván Serrano Eduardo" w:date="2020-09-07T13:39:00Z">
        <w:r w:rsidR="00FE352D" w:rsidDel="00547F78">
          <w:delText xml:space="preserve">aplicaciones empresariales y </w:delText>
        </w:r>
      </w:del>
      <w:r w:rsidR="00FE352D">
        <w:t>documentos que teorizan sobre el uso de NFC y Android para suplir la necesidad del control de asistencia de empleados.</w:t>
      </w:r>
    </w:p>
    <w:p w14:paraId="1FD21C34" w14:textId="2E4040E1" w:rsidR="00FE352D" w:rsidDel="00540065" w:rsidRDefault="00FE352D" w:rsidP="00FE352D">
      <w:pPr>
        <w:rPr>
          <w:del w:id="2125" w:author="Castillo Martínez Ana" w:date="2020-09-10T17:17:00Z"/>
        </w:rPr>
      </w:pPr>
    </w:p>
    <w:p w14:paraId="5A90B5E7" w14:textId="51BF3DD4" w:rsidR="00FE352D" w:rsidRPr="00547F78" w:rsidRDefault="00FE352D">
      <w:pPr>
        <w:pStyle w:val="Texto"/>
        <w:rPr>
          <w:lang w:val="en-GB"/>
          <w:rPrChange w:id="2126" w:author="Graván Serrano Eduardo" w:date="2020-09-07T13:37:00Z">
            <w:rPr/>
          </w:rPrChange>
        </w:rPr>
        <w:pPrChange w:id="2127" w:author="Castillo Martínez Ana" w:date="2020-09-10T17:17:00Z">
          <w:pPr/>
        </w:pPrChange>
      </w:pPr>
      <w:del w:id="2128" w:author="Graván Serrano Eduardo" w:date="2020-09-07T13:40:00Z">
        <w:r w:rsidRPr="00E5723F" w:rsidDel="00547F78">
          <w:rPr>
            <w:lang w:val="en-GB"/>
            <w:rPrChange w:id="2129" w:author="Graván Serrano Eduardo" w:date="2020-09-07T14:12:00Z">
              <w:rPr/>
            </w:rPrChange>
          </w:rPr>
          <w:delText xml:space="preserve">En cuanto a los documentos teóricos, se han encontrado multitud de “papers” que teorizan sobre el uso de la tecnología NFC y su implantación a través de aplicaciones de Android. </w:delText>
        </w:r>
      </w:del>
      <w:r w:rsidRPr="005A6370">
        <w:rPr>
          <w:lang w:val="en-GB"/>
        </w:rPr>
        <w:t xml:space="preserve">Entre </w:t>
      </w:r>
      <w:proofErr w:type="spellStart"/>
      <w:r w:rsidRPr="005A6370">
        <w:rPr>
          <w:lang w:val="en-GB"/>
        </w:rPr>
        <w:t>estos</w:t>
      </w:r>
      <w:proofErr w:type="spellEnd"/>
      <w:r w:rsidRPr="005A6370">
        <w:rPr>
          <w:lang w:val="en-GB"/>
        </w:rPr>
        <w:t xml:space="preserve"> </w:t>
      </w:r>
      <w:proofErr w:type="spellStart"/>
      <w:r w:rsidRPr="005A6370">
        <w:rPr>
          <w:lang w:val="en-GB"/>
        </w:rPr>
        <w:t>documentos</w:t>
      </w:r>
      <w:proofErr w:type="spellEnd"/>
      <w:r w:rsidRPr="005A6370">
        <w:rPr>
          <w:lang w:val="en-GB"/>
        </w:rPr>
        <w:t xml:space="preserve"> se </w:t>
      </w:r>
      <w:proofErr w:type="spellStart"/>
      <w:r w:rsidRPr="005A6370">
        <w:rPr>
          <w:lang w:val="en-GB"/>
        </w:rPr>
        <w:t>encuentran</w:t>
      </w:r>
      <w:proofErr w:type="spellEnd"/>
      <w:r w:rsidR="008E27E5" w:rsidRPr="005A6370">
        <w:rPr>
          <w:lang w:val="en-GB"/>
        </w:rPr>
        <w:t xml:space="preserve"> </w:t>
      </w:r>
      <w:del w:id="2130" w:author="Graván Serrano Eduardo" w:date="2020-09-07T17:33:00Z">
        <w:r w:rsidR="008E27E5" w:rsidRPr="008E27E5" w:rsidDel="00244010">
          <w:rPr>
            <w:i/>
            <w:iCs/>
            <w:lang w:val="en-GB"/>
          </w:rPr>
          <w:delText>“</w:delText>
        </w:r>
      </w:del>
      <w:r w:rsidR="008E27E5" w:rsidRPr="008E27E5">
        <w:rPr>
          <w:i/>
          <w:iCs/>
          <w:lang w:val="en-GB"/>
        </w:rPr>
        <w:t>Cloud-based web application with NFC for employee attendance management system</w:t>
      </w:r>
      <w:ins w:id="2131" w:author="Graván Serrano Eduardo" w:date="2020-09-07T17:33:00Z">
        <w:r w:rsidR="00244010">
          <w:rPr>
            <w:i/>
            <w:iCs/>
            <w:lang w:val="en-GB"/>
          </w:rPr>
          <w:t xml:space="preserve"> </w:t>
        </w:r>
      </w:ins>
      <w:del w:id="2132" w:author="Graván Serrano Eduardo" w:date="2020-09-07T17:33:00Z">
        <w:r w:rsidR="008E27E5" w:rsidRPr="008E27E5" w:rsidDel="00244010">
          <w:rPr>
            <w:i/>
            <w:iCs/>
            <w:lang w:val="en-GB"/>
          </w:rPr>
          <w:delText>”</w:delText>
        </w:r>
      </w:del>
      <w:ins w:id="2133" w:author="Graván Serrano Eduardo" w:date="2020-09-07T13:22:00Z">
        <w:r w:rsidR="00ED27A7">
          <w:rPr>
            <w:lang w:val="en-GB"/>
          </w:rPr>
          <w:t>[</w:t>
        </w:r>
      </w:ins>
      <w:ins w:id="2134" w:author="Graván Serrano Eduardo" w:date="2020-09-07T13:37:00Z">
        <w:r w:rsidR="00547F78">
          <w:rPr>
            <w:lang w:val="en-GB"/>
          </w:rPr>
          <w:t>9</w:t>
        </w:r>
      </w:ins>
      <w:ins w:id="2135" w:author="Graván Serrano Eduardo" w:date="2020-09-07T13:22:00Z">
        <w:r w:rsidR="00ED27A7">
          <w:rPr>
            <w:lang w:val="en-GB"/>
          </w:rPr>
          <w:t>]</w:t>
        </w:r>
      </w:ins>
      <w:del w:id="2136" w:author="Graván Serrano Eduardo" w:date="2020-09-07T13:22:00Z">
        <w:r w:rsidR="008E27E5" w:rsidDel="00ED27A7">
          <w:rPr>
            <w:i/>
            <w:iCs/>
            <w:lang w:val="en-GB"/>
          </w:rPr>
          <w:delText xml:space="preserve"> </w:delText>
        </w:r>
      </w:del>
      <w:ins w:id="2137" w:author="Graván Serrano Eduardo" w:date="2020-09-07T13:22:00Z">
        <w:r w:rsidR="00ED27A7">
          <w:rPr>
            <w:i/>
            <w:iCs/>
            <w:lang w:val="en-GB"/>
          </w:rPr>
          <w:t xml:space="preserve"> </w:t>
        </w:r>
      </w:ins>
      <w:r w:rsidR="008E27E5">
        <w:rPr>
          <w:lang w:val="en-GB"/>
        </w:rPr>
        <w:t xml:space="preserve">y </w:t>
      </w:r>
      <w:del w:id="2138" w:author="Graván Serrano Eduardo" w:date="2020-09-07T17:33:00Z">
        <w:r w:rsidR="008E27E5" w:rsidDel="00244010">
          <w:rPr>
            <w:i/>
            <w:iCs/>
            <w:lang w:val="en-GB"/>
          </w:rPr>
          <w:delText>“</w:delText>
        </w:r>
      </w:del>
      <w:r w:rsidR="008E27E5" w:rsidRPr="008E27E5">
        <w:rPr>
          <w:i/>
          <w:iCs/>
          <w:lang w:val="en-GB"/>
        </w:rPr>
        <w:t>Near Field Communication (NFC) based Mobile Phone Attendance System for Employees</w:t>
      </w:r>
      <w:ins w:id="2139" w:author="Graván Serrano Eduardo" w:date="2020-09-07T17:33:00Z">
        <w:r w:rsidR="00244010">
          <w:rPr>
            <w:i/>
            <w:iCs/>
            <w:lang w:val="en-GB"/>
          </w:rPr>
          <w:t xml:space="preserve"> </w:t>
        </w:r>
      </w:ins>
      <w:del w:id="2140" w:author="Graván Serrano Eduardo" w:date="2020-09-07T17:33:00Z">
        <w:r w:rsidR="008E27E5" w:rsidDel="00244010">
          <w:rPr>
            <w:i/>
            <w:iCs/>
            <w:lang w:val="en-GB"/>
          </w:rPr>
          <w:delText>”</w:delText>
        </w:r>
      </w:del>
      <w:ins w:id="2141" w:author="Graván Serrano Eduardo" w:date="2020-09-07T13:23:00Z">
        <w:r w:rsidR="00ED27A7">
          <w:rPr>
            <w:lang w:val="en-GB"/>
          </w:rPr>
          <w:t>[</w:t>
        </w:r>
      </w:ins>
      <w:ins w:id="2142" w:author="Graván Serrano Eduardo" w:date="2020-09-07T13:37:00Z">
        <w:r w:rsidR="00547F78">
          <w:rPr>
            <w:lang w:val="en-GB"/>
          </w:rPr>
          <w:t>10</w:t>
        </w:r>
      </w:ins>
      <w:ins w:id="2143" w:author="Graván Serrano Eduardo" w:date="2020-09-07T13:23:00Z">
        <w:r w:rsidR="00ED27A7">
          <w:rPr>
            <w:lang w:val="en-GB"/>
          </w:rPr>
          <w:t>]</w:t>
        </w:r>
      </w:ins>
      <w:r w:rsidR="008E27E5">
        <w:rPr>
          <w:b/>
          <w:bCs/>
          <w:lang w:val="en-GB"/>
        </w:rPr>
        <w:t>.</w:t>
      </w:r>
      <w:del w:id="2144" w:author="Graván Serrano Eduardo" w:date="2020-09-07T13:33:00Z">
        <w:r w:rsidR="008E27E5" w:rsidDel="00843AC1">
          <w:rPr>
            <w:b/>
            <w:bCs/>
            <w:lang w:val="en-GB"/>
          </w:rPr>
          <w:delText xml:space="preserve"> </w:delText>
        </w:r>
        <w:r w:rsidR="008E27E5" w:rsidRPr="00547F78" w:rsidDel="00843AC1">
          <w:rPr>
            <w:strike/>
            <w:lang w:val="en-GB"/>
            <w:rPrChange w:id="2145" w:author="Graván Serrano Eduardo" w:date="2020-09-07T13:37:00Z">
              <w:rPr/>
            </w:rPrChange>
          </w:rPr>
          <w:delText>Ambos documentos tienen enlaces en la bibliografía.</w:delText>
        </w:r>
      </w:del>
    </w:p>
    <w:p w14:paraId="7C9F55E7" w14:textId="7205D0C0" w:rsidR="004C5CAA" w:rsidRPr="00547F78" w:rsidDel="00540065" w:rsidRDefault="004C5CAA">
      <w:pPr>
        <w:pStyle w:val="Texto"/>
        <w:rPr>
          <w:del w:id="2146" w:author="Castillo Martínez Ana" w:date="2020-09-10T17:17:00Z"/>
          <w:lang w:val="en-GB"/>
          <w:rPrChange w:id="2147" w:author="Graván Serrano Eduardo" w:date="2020-09-07T13:37:00Z">
            <w:rPr>
              <w:del w:id="2148" w:author="Castillo Martínez Ana" w:date="2020-09-10T17:17:00Z"/>
            </w:rPr>
          </w:rPrChange>
        </w:rPr>
        <w:pPrChange w:id="2149" w:author="Castillo Martínez Ana" w:date="2020-09-10T17:17:00Z">
          <w:pPr/>
        </w:pPrChange>
      </w:pPr>
    </w:p>
    <w:p w14:paraId="07AF69D8" w14:textId="20271B41" w:rsidR="004C5CAA" w:rsidRDefault="004C5CAA">
      <w:pPr>
        <w:pStyle w:val="Texto"/>
        <w:pPrChange w:id="2150" w:author="Castillo Martínez Ana" w:date="2020-09-10T17:17:00Z">
          <w:pPr/>
        </w:pPrChange>
      </w:pPr>
      <w:r>
        <w:t xml:space="preserve">El primer artículo </w:t>
      </w:r>
      <w:ins w:id="2151" w:author="Castillo Martínez Ana" w:date="2020-09-10T17:18:00Z">
        <w:r w:rsidR="00540065">
          <w:t xml:space="preserve">[9] </w:t>
        </w:r>
      </w:ins>
      <w:r>
        <w:t>propone, de forma teórica, la creación de un sistema por el cual los empleados de una organización utilizarían etiquetas NFC físicas para fichar en un dispositivo Android con chip NFC puesto en modo lectura. Al fichar, el dispositivo Android que está haciendo de lector de etiquetas, usaría la cámara para hacer un reconocimiento facial del empleado y enviaría los datos a una base de datos alojada en la nube.</w:t>
      </w:r>
    </w:p>
    <w:p w14:paraId="6F7C3EBC" w14:textId="64264DDC" w:rsidR="004C5CAA" w:rsidDel="00540065" w:rsidRDefault="004C5CAA">
      <w:pPr>
        <w:pStyle w:val="Texto"/>
        <w:rPr>
          <w:del w:id="2152" w:author="Castillo Martínez Ana" w:date="2020-09-10T17:17:00Z"/>
        </w:rPr>
        <w:pPrChange w:id="2153" w:author="Castillo Martínez Ana" w:date="2020-09-10T17:17:00Z">
          <w:pPr/>
        </w:pPrChange>
      </w:pPr>
    </w:p>
    <w:p w14:paraId="0C7FA624" w14:textId="6169265B" w:rsidR="004C5CAA" w:rsidRDefault="004C5CAA">
      <w:pPr>
        <w:pStyle w:val="Texto"/>
        <w:rPr>
          <w:ins w:id="2154" w:author="Graván Serrano Eduardo" w:date="2020-09-07T13:40:00Z"/>
        </w:rPr>
        <w:pPrChange w:id="2155" w:author="Castillo Martínez Ana" w:date="2020-09-10T17:17:00Z">
          <w:pPr/>
        </w:pPrChange>
      </w:pPr>
      <w:r>
        <w:t>El segundo artículo</w:t>
      </w:r>
      <w:r w:rsidR="00864466">
        <w:t xml:space="preserve"> </w:t>
      </w:r>
      <w:ins w:id="2156" w:author="Castillo Martínez Ana" w:date="2020-09-10T17:18:00Z">
        <w:r w:rsidR="00540065">
          <w:t xml:space="preserve">[10] </w:t>
        </w:r>
      </w:ins>
      <w:r w:rsidR="00864466">
        <w:t xml:space="preserve">es más antiguo y propone de forma teórica la combinación de la tecnología NFC con dispositivos móviles para crear sistemas de control de asistencia y horarios de empleados para una organización. Se hace una comparativa con la tecnología Bluetooth y después se plantea un sistema teórico en el cual los empleados ficharían con tarjetas físicas en un dispositivo móvil con NFC que se encargaría de enviarle los datos a una base de datos remota. </w:t>
      </w:r>
    </w:p>
    <w:p w14:paraId="003DC1B9" w14:textId="222F2CD2" w:rsidR="00547F78" w:rsidRPr="00D9037D" w:rsidRDefault="00547F78">
      <w:pPr>
        <w:pStyle w:val="Ttulo2"/>
        <w:pPrChange w:id="2157" w:author="Graván Serrano Eduardo" w:date="2020-09-11T17:05:00Z">
          <w:pPr/>
        </w:pPrChange>
      </w:pPr>
      <w:ins w:id="2158" w:author="Graván Serrano Eduardo" w:date="2020-09-07T13:42:00Z">
        <w:r>
          <w:t xml:space="preserve"> </w:t>
        </w:r>
      </w:ins>
      <w:bookmarkStart w:id="2159" w:name="_Toc50736606"/>
      <w:ins w:id="2160" w:author="Graván Serrano Eduardo" w:date="2020-09-07T13:40:00Z">
        <w:r>
          <w:t>E</w:t>
        </w:r>
      </w:ins>
      <w:ins w:id="2161" w:author="Graván Serrano Eduardo" w:date="2020-09-07T13:41:00Z">
        <w:r>
          <w:t>studio de aplicaciones existentes en el mercado para el control de asistencia</w:t>
        </w:r>
      </w:ins>
      <w:bookmarkEnd w:id="2159"/>
    </w:p>
    <w:p w14:paraId="18155FAA" w14:textId="06D74810" w:rsidR="008E27E5" w:rsidRPr="00D9037D" w:rsidDel="00547F78" w:rsidRDefault="008E27E5">
      <w:pPr>
        <w:pStyle w:val="Texto"/>
        <w:rPr>
          <w:del w:id="2162" w:author="Graván Serrano Eduardo" w:date="2020-09-07T13:42:00Z"/>
        </w:rPr>
        <w:pPrChange w:id="2163" w:author="Castillo Martínez Ana" w:date="2020-09-10T17:19:00Z">
          <w:pPr/>
        </w:pPrChange>
      </w:pPr>
    </w:p>
    <w:p w14:paraId="0703B329" w14:textId="77777777" w:rsidR="008E27E5" w:rsidRPr="008E27E5" w:rsidRDefault="008E27E5">
      <w:pPr>
        <w:pStyle w:val="Texto"/>
        <w:pPrChange w:id="2164" w:author="Castillo Martínez Ana" w:date="2020-09-10T17:19:00Z">
          <w:pPr/>
        </w:pPrChange>
      </w:pPr>
      <w:r w:rsidRPr="008E27E5">
        <w:t>En cuanto a las a</w:t>
      </w:r>
      <w:r>
        <w:t>plicaciones empresariales que utilizan NFC para el control de asistencia de empleados, se han estudiado las siguientes:</w:t>
      </w:r>
    </w:p>
    <w:p w14:paraId="33FCDA6D" w14:textId="6EE42104" w:rsidR="004C0F82" w:rsidRPr="008E27E5" w:rsidDel="00540065" w:rsidRDefault="004C0F82" w:rsidP="004C0F82">
      <w:pPr>
        <w:rPr>
          <w:del w:id="2165" w:author="Castillo Martínez Ana" w:date="2020-09-10T17:19:00Z"/>
        </w:rPr>
      </w:pPr>
    </w:p>
    <w:p w14:paraId="065459B9" w14:textId="70ABE2C8" w:rsidR="004C0F82" w:rsidRDefault="008E27E5">
      <w:pPr>
        <w:pStyle w:val="Texto"/>
        <w:rPr>
          <w:ins w:id="2166" w:author="Graván Serrano Eduardo" w:date="2020-09-07T13:45:00Z"/>
        </w:rPr>
        <w:pPrChange w:id="2167" w:author="Castillo Martínez Ana" w:date="2020-09-10T17:19:00Z">
          <w:pPr/>
        </w:pPrChange>
      </w:pPr>
      <w:r>
        <w:t xml:space="preserve">En primer lugar, </w:t>
      </w:r>
      <w:proofErr w:type="spellStart"/>
      <w:r w:rsidR="004C0F82" w:rsidRPr="00864466">
        <w:rPr>
          <w:i/>
          <w:iCs/>
        </w:rPr>
        <w:t>landoo</w:t>
      </w:r>
      <w:proofErr w:type="spellEnd"/>
      <w:ins w:id="2168" w:author="Graván Serrano Eduardo" w:date="2020-09-07T17:33:00Z">
        <w:r w:rsidR="00244010">
          <w:rPr>
            <w:i/>
            <w:iCs/>
          </w:rPr>
          <w:t xml:space="preserve"> </w:t>
        </w:r>
      </w:ins>
      <w:ins w:id="2169" w:author="Graván Serrano Eduardo" w:date="2020-09-07T13:42:00Z">
        <w:r w:rsidR="00547F78" w:rsidRPr="00547F78">
          <w:rPr>
            <w:rPrChange w:id="2170" w:author="Graván Serrano Eduardo" w:date="2020-09-07T13:42:00Z">
              <w:rPr>
                <w:i/>
                <w:iCs/>
              </w:rPr>
            </w:rPrChange>
          </w:rPr>
          <w:t>[</w:t>
        </w:r>
        <w:r w:rsidR="00547F78">
          <w:t>11</w:t>
        </w:r>
        <w:r w:rsidR="00547F78" w:rsidRPr="00547F78">
          <w:rPr>
            <w:rPrChange w:id="2171" w:author="Graván Serrano Eduardo" w:date="2020-09-07T13:42:00Z">
              <w:rPr>
                <w:i/>
                <w:iCs/>
              </w:rPr>
            </w:rPrChange>
          </w:rPr>
          <w:t>]</w:t>
        </w:r>
      </w:ins>
      <w:r w:rsidR="004C0F82">
        <w:t xml:space="preserve"> </w:t>
      </w:r>
      <w:r w:rsidR="00FE352D">
        <w:t xml:space="preserve">es una empresa </w:t>
      </w:r>
      <w:r>
        <w:t xml:space="preserve">española </w:t>
      </w:r>
      <w:r w:rsidR="00FE352D">
        <w:t>que, entre otros productos, vende un sistema para el control de asistencia de empleados que proporciona una gran cantidad de posibilidades para los empleados a la hora de fichar</w:t>
      </w:r>
      <w:r>
        <w:t xml:space="preserve">, el producto se llama </w:t>
      </w:r>
      <w:proofErr w:type="spellStart"/>
      <w:r w:rsidRPr="00864466">
        <w:rPr>
          <w:i/>
          <w:iCs/>
        </w:rPr>
        <w:t>Odoo</w:t>
      </w:r>
      <w:proofErr w:type="spellEnd"/>
      <w:r w:rsidR="00FE352D">
        <w:t>. Una de estas soluciones es el uso de etiquetas NFC. A diferencia del proyecto descrito en esta memoria, las etiquetas NFC son etiquetas físicas que fichan en un lector de etiquetas espe</w:t>
      </w:r>
      <w:r w:rsidR="005A6370">
        <w:t>cí</w:t>
      </w:r>
      <w:r w:rsidR="00FE352D">
        <w:t>fico, es decir, no hacen uso de la tecnología Android como forma de abstracción de NFC.</w:t>
      </w:r>
    </w:p>
    <w:p w14:paraId="192DEB67" w14:textId="40D39934" w:rsidR="00547F78" w:rsidDel="00540065" w:rsidRDefault="00547F78">
      <w:pPr>
        <w:pStyle w:val="Texto"/>
        <w:rPr>
          <w:ins w:id="2172" w:author="Graván Serrano Eduardo" w:date="2020-09-07T13:48:00Z"/>
          <w:del w:id="2173" w:author="Castillo Martínez Ana" w:date="2020-09-10T17:19:00Z"/>
        </w:rPr>
        <w:pPrChange w:id="2174" w:author="Castillo Martínez Ana" w:date="2020-09-10T17:19:00Z">
          <w:pPr/>
        </w:pPrChange>
      </w:pPr>
    </w:p>
    <w:p w14:paraId="47BAC467" w14:textId="088C1DF9" w:rsidR="00A63D46" w:rsidRDefault="00A63D46">
      <w:pPr>
        <w:pStyle w:val="Texto"/>
        <w:pPrChange w:id="2175" w:author="Castillo Martínez Ana" w:date="2020-09-10T17:19:00Z">
          <w:pPr/>
        </w:pPrChange>
      </w:pPr>
      <w:ins w:id="2176" w:author="Graván Serrano Eduardo" w:date="2020-09-07T13:50:00Z">
        <w:r>
          <w:t xml:space="preserve">El sistema cuenta con un lector </w:t>
        </w:r>
      </w:ins>
      <w:ins w:id="2177" w:author="Graván Serrano Eduardo" w:date="2020-09-07T13:51:00Z">
        <w:r>
          <w:t>de etiquetas NFC conectado a una Raspberry Pi con pantalla. Cuando el usuario ficha se le muestra por la pantalla de la Ra</w:t>
        </w:r>
      </w:ins>
      <w:ins w:id="2178" w:author="Graván Serrano Eduardo" w:date="2020-09-07T13:52:00Z">
        <w:r>
          <w:t>spberry el resultado del fichaje. En la siguiente figura se pueden ver estos componentes en un entorno real.</w:t>
        </w:r>
      </w:ins>
    </w:p>
    <w:p w14:paraId="7C5D56F0" w14:textId="77777777" w:rsidR="00A63D46" w:rsidRDefault="00A63D46">
      <w:pPr>
        <w:keepNext/>
        <w:jc w:val="center"/>
        <w:rPr>
          <w:ins w:id="2179" w:author="Graván Serrano Eduardo" w:date="2020-09-07T13:48:00Z"/>
        </w:rPr>
        <w:pPrChange w:id="2180" w:author="Graván Serrano Eduardo" w:date="2020-09-07T13:56:00Z">
          <w:pPr/>
        </w:pPrChange>
      </w:pPr>
      <w:ins w:id="2181" w:author="Graván Serrano Eduardo" w:date="2020-09-07T13:47:00Z">
        <w:r>
          <w:rPr>
            <w:noProof/>
          </w:rPr>
          <w:drawing>
            <wp:inline distT="0" distB="0" distL="0" distR="0" wp14:anchorId="1DB70E5C" wp14:editId="315A1C46">
              <wp:extent cx="4257675" cy="2395190"/>
              <wp:effectExtent l="0" t="0" r="0" b="571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3188" cy="2415168"/>
                      </a:xfrm>
                      <a:prstGeom prst="rect">
                        <a:avLst/>
                      </a:prstGeom>
                      <a:noFill/>
                      <a:ln>
                        <a:noFill/>
                      </a:ln>
                    </pic:spPr>
                  </pic:pic>
                </a:graphicData>
              </a:graphic>
            </wp:inline>
          </w:drawing>
        </w:r>
      </w:ins>
    </w:p>
    <w:p w14:paraId="6D02C4AD" w14:textId="55D95D3C" w:rsidR="008E27E5" w:rsidRDefault="00A63D46">
      <w:pPr>
        <w:pStyle w:val="Descripcin"/>
        <w:jc w:val="center"/>
        <w:rPr>
          <w:ins w:id="2182" w:author="Graván Serrano Eduardo" w:date="2020-09-07T13:47:00Z"/>
        </w:rPr>
        <w:pPrChange w:id="2183" w:author="Graván Serrano Eduardo" w:date="2020-09-07T13:48:00Z">
          <w:pPr/>
        </w:pPrChange>
      </w:pPr>
      <w:bookmarkStart w:id="2184" w:name="_Toc50736815"/>
      <w:ins w:id="2185" w:author="Graván Serrano Eduardo" w:date="2020-09-07T13:48:00Z">
        <w:r>
          <w:t xml:space="preserve">Figura </w:t>
        </w:r>
        <w:r>
          <w:fldChar w:fldCharType="begin"/>
        </w:r>
        <w:r>
          <w:instrText xml:space="preserve"> SEQ Figura \* ARABIC </w:instrText>
        </w:r>
      </w:ins>
      <w:r>
        <w:fldChar w:fldCharType="separate"/>
      </w:r>
      <w:ins w:id="2186" w:author="Graván Serrano Eduardo" w:date="2020-09-09T18:17:00Z">
        <w:r w:rsidR="000047B6">
          <w:rPr>
            <w:noProof/>
          </w:rPr>
          <w:t>2</w:t>
        </w:r>
      </w:ins>
      <w:ins w:id="2187" w:author="Graván Serrano Eduardo" w:date="2020-09-07T13:48:00Z">
        <w:r>
          <w:fldChar w:fldCharType="end"/>
        </w:r>
        <w:r>
          <w:t xml:space="preserve">. Sistema físico de identificación </w:t>
        </w:r>
        <w:proofErr w:type="spellStart"/>
        <w:r>
          <w:t>Odoo</w:t>
        </w:r>
        <w:proofErr w:type="spellEnd"/>
        <w:r>
          <w:t>.</w:t>
        </w:r>
      </w:ins>
      <w:bookmarkEnd w:id="2184"/>
    </w:p>
    <w:p w14:paraId="0CBD127E" w14:textId="59CBFD05" w:rsidR="00A63D46" w:rsidDel="00A63D46" w:rsidRDefault="00A63D46" w:rsidP="004C0F82">
      <w:pPr>
        <w:rPr>
          <w:del w:id="2188" w:author="Graván Serrano Eduardo" w:date="2020-09-07T13:48:00Z"/>
        </w:rPr>
      </w:pPr>
    </w:p>
    <w:p w14:paraId="01B67C11" w14:textId="77777777" w:rsidR="00A63D46" w:rsidRDefault="00A63D46" w:rsidP="004C0F82">
      <w:pPr>
        <w:rPr>
          <w:ins w:id="2189" w:author="Graván Serrano Eduardo" w:date="2020-09-07T13:48:00Z"/>
        </w:rPr>
      </w:pPr>
    </w:p>
    <w:p w14:paraId="1E402313" w14:textId="68FB8823" w:rsidR="008E27E5" w:rsidRDefault="008E27E5">
      <w:pPr>
        <w:pStyle w:val="Texto"/>
        <w:rPr>
          <w:ins w:id="2190" w:author="Graván Serrano Eduardo" w:date="2020-09-07T13:56:00Z"/>
        </w:rPr>
        <w:pPrChange w:id="2191" w:author="Castillo Martínez Ana" w:date="2020-09-10T17:19:00Z">
          <w:pPr/>
        </w:pPrChange>
      </w:pPr>
      <w:r>
        <w:t xml:space="preserve">En segundo lugar, se ha encontrado un sistema llamado </w:t>
      </w:r>
      <w:r w:rsidRPr="00864466">
        <w:rPr>
          <w:i/>
          <w:iCs/>
        </w:rPr>
        <w:t xml:space="preserve">Cloud </w:t>
      </w:r>
      <w:proofErr w:type="spellStart"/>
      <w:r w:rsidRPr="00864466">
        <w:rPr>
          <w:i/>
          <w:iCs/>
        </w:rPr>
        <w:t>TnA</w:t>
      </w:r>
      <w:proofErr w:type="spellEnd"/>
      <w:ins w:id="2192" w:author="Castillo Martínez Ana" w:date="2020-09-10T17:19:00Z">
        <w:r w:rsidR="00540065">
          <w:rPr>
            <w:i/>
            <w:iCs/>
          </w:rPr>
          <w:t xml:space="preserve"> </w:t>
        </w:r>
      </w:ins>
      <w:ins w:id="2193" w:author="Graván Serrano Eduardo" w:date="2020-09-07T13:42:00Z">
        <w:r w:rsidR="00547F78" w:rsidRPr="00547F78">
          <w:rPr>
            <w:rPrChange w:id="2194" w:author="Graván Serrano Eduardo" w:date="2020-09-07T13:42:00Z">
              <w:rPr>
                <w:i/>
                <w:iCs/>
              </w:rPr>
            </w:rPrChange>
          </w:rPr>
          <w:t>[</w:t>
        </w:r>
        <w:r w:rsidR="00547F78">
          <w:t>12</w:t>
        </w:r>
        <w:r w:rsidR="00547F78" w:rsidRPr="00547F78">
          <w:rPr>
            <w:rPrChange w:id="2195" w:author="Graván Serrano Eduardo" w:date="2020-09-07T13:42:00Z">
              <w:rPr>
                <w:i/>
                <w:iCs/>
              </w:rPr>
            </w:rPrChange>
          </w:rPr>
          <w:t>]</w:t>
        </w:r>
      </w:ins>
      <w:r>
        <w:t>. La empresa responsable de este sistema vende la implantación de un sistema de control de asistencia, alojado en la nube. A la hora de generar los registros de control de asistencia, el sistema se apoya en la tecnología NFC implantada a través de una aplicación de Android. Esta aplicación recoge la información del usuario, la fecha y hora del registro horario, y otros datos como la ubicación del usuario en el momento en que se ficha, y se los envía al servidor alojado en la nube.</w:t>
      </w:r>
      <w:r w:rsidR="00864466">
        <w:t xml:space="preserve"> En este caso, también se depende de etiquetas NFC físicas.</w:t>
      </w:r>
      <w:del w:id="2196" w:author="Graván Serrano Eduardo" w:date="2020-09-07T13:53:00Z">
        <w:r w:rsidR="00AC5D74" w:rsidDel="00A63D46">
          <w:delText xml:space="preserve"> </w:delText>
        </w:r>
      </w:del>
    </w:p>
    <w:p w14:paraId="34AF2DAF" w14:textId="14A29756" w:rsidR="00A63D46" w:rsidDel="00540065" w:rsidRDefault="00A63D46" w:rsidP="004C0F82">
      <w:pPr>
        <w:rPr>
          <w:ins w:id="2197" w:author="Graván Serrano Eduardo" w:date="2020-09-07T14:04:00Z"/>
          <w:del w:id="2198" w:author="Castillo Martínez Ana" w:date="2020-09-10T17:19:00Z"/>
        </w:rPr>
      </w:pPr>
    </w:p>
    <w:p w14:paraId="27AF8C99" w14:textId="77777777" w:rsidR="008A7D9B" w:rsidRDefault="008A7D9B">
      <w:pPr>
        <w:keepNext/>
        <w:jc w:val="center"/>
        <w:rPr>
          <w:ins w:id="2199" w:author="Graván Serrano Eduardo" w:date="2020-09-07T14:05:00Z"/>
        </w:rPr>
        <w:pPrChange w:id="2200" w:author="Graván Serrano Eduardo" w:date="2020-09-07T14:05:00Z">
          <w:pPr>
            <w:jc w:val="center"/>
          </w:pPr>
        </w:pPrChange>
      </w:pPr>
      <w:ins w:id="2201" w:author="Graván Serrano Eduardo" w:date="2020-09-07T14:04:00Z">
        <w:r>
          <w:rPr>
            <w:noProof/>
          </w:rPr>
          <w:drawing>
            <wp:inline distT="0" distB="0" distL="0" distR="0" wp14:anchorId="3267FE7D" wp14:editId="7183CBEA">
              <wp:extent cx="2381250" cy="297992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1692" cy="2992988"/>
                      </a:xfrm>
                      <a:prstGeom prst="rect">
                        <a:avLst/>
                      </a:prstGeom>
                      <a:noFill/>
                      <a:ln>
                        <a:noFill/>
                      </a:ln>
                    </pic:spPr>
                  </pic:pic>
                </a:graphicData>
              </a:graphic>
            </wp:inline>
          </w:drawing>
        </w:r>
      </w:ins>
    </w:p>
    <w:p w14:paraId="5FBBE61B" w14:textId="686D5DC0" w:rsidR="008A7D9B" w:rsidRDefault="008A7D9B">
      <w:pPr>
        <w:pStyle w:val="Descripcin"/>
        <w:jc w:val="center"/>
        <w:rPr>
          <w:ins w:id="2202" w:author="Graván Serrano Eduardo" w:date="2020-09-07T13:53:00Z"/>
        </w:rPr>
        <w:pPrChange w:id="2203" w:author="Graván Serrano Eduardo" w:date="2020-09-07T14:05:00Z">
          <w:pPr/>
        </w:pPrChange>
      </w:pPr>
      <w:bookmarkStart w:id="2204" w:name="_Toc50736816"/>
      <w:ins w:id="2205" w:author="Graván Serrano Eduardo" w:date="2020-09-07T14:05:00Z">
        <w:r>
          <w:t xml:space="preserve">Figura </w:t>
        </w:r>
        <w:r>
          <w:fldChar w:fldCharType="begin"/>
        </w:r>
        <w:r>
          <w:instrText xml:space="preserve"> SEQ Figura \* ARABIC </w:instrText>
        </w:r>
      </w:ins>
      <w:r>
        <w:fldChar w:fldCharType="separate"/>
      </w:r>
      <w:ins w:id="2206" w:author="Graván Serrano Eduardo" w:date="2020-09-09T18:17:00Z">
        <w:r w:rsidR="000047B6">
          <w:rPr>
            <w:noProof/>
          </w:rPr>
          <w:t>3</w:t>
        </w:r>
      </w:ins>
      <w:ins w:id="2207" w:author="Graván Serrano Eduardo" w:date="2020-09-07T14:05:00Z">
        <w:r>
          <w:fldChar w:fldCharType="end"/>
        </w:r>
        <w:r>
          <w:t xml:space="preserve">. Interfaz de la aplicación de Android de Cloud </w:t>
        </w:r>
        <w:proofErr w:type="spellStart"/>
        <w:r>
          <w:t>TnA</w:t>
        </w:r>
        <w:proofErr w:type="spellEnd"/>
        <w:r>
          <w:t>.</w:t>
        </w:r>
      </w:ins>
      <w:bookmarkEnd w:id="2204"/>
    </w:p>
    <w:p w14:paraId="0A0685A2" w14:textId="16A42418" w:rsidR="00A63D46" w:rsidRDefault="00A63D46">
      <w:pPr>
        <w:jc w:val="center"/>
        <w:pPrChange w:id="2208" w:author="Graván Serrano Eduardo" w:date="2020-09-07T13:56:00Z">
          <w:pPr/>
        </w:pPrChange>
      </w:pPr>
    </w:p>
    <w:p w14:paraId="1D8E5E0E" w14:textId="59EAA456" w:rsidR="00AC5D74" w:rsidDel="008A7D9B" w:rsidRDefault="00AC5D74">
      <w:pPr>
        <w:pStyle w:val="Texto"/>
        <w:rPr>
          <w:del w:id="2209" w:author="Graván Serrano Eduardo" w:date="2020-09-07T14:05:00Z"/>
        </w:rPr>
        <w:pPrChange w:id="2210" w:author="Castillo Martínez Ana" w:date="2020-09-10T17:20:00Z">
          <w:pPr/>
        </w:pPrChange>
      </w:pPr>
    </w:p>
    <w:p w14:paraId="79BB03DE" w14:textId="77777777" w:rsidR="00864466" w:rsidRDefault="00864466">
      <w:pPr>
        <w:pStyle w:val="Texto"/>
        <w:pPrChange w:id="2211" w:author="Castillo Martínez Ana" w:date="2020-09-10T17:20:00Z">
          <w:pPr/>
        </w:pPrChange>
      </w:pPr>
      <w:r>
        <w:t xml:space="preserve">En todos los casos estudiados, la tecnología Android es simplemente utilizada como lector de etiquetas NFC, no se ha encontrado ningún caso en el que el dispositivo Android se use como emulador de tarjetas NFC. La posibilidad de emular etiquetas NFC con Android </w:t>
      </w:r>
      <w:r w:rsidR="00F61198">
        <w:t xml:space="preserve">(HCE) </w:t>
      </w:r>
      <w:r>
        <w:t>existe desde Android 4.4</w:t>
      </w:r>
      <w:r w:rsidR="00F61198">
        <w:t xml:space="preserve"> y será utilizada para el desarrollo del sistema descrito en la memoria de este proyecto, ya que permite eliminar la necesidad del empleado de tener una etiqueta NFC física que deba llevar todos los días a su puesto de trabajo.</w:t>
      </w:r>
    </w:p>
    <w:p w14:paraId="1690521D" w14:textId="477C5382" w:rsidR="00BA5D88" w:rsidRPr="00864466" w:rsidDel="00547F78" w:rsidRDefault="00BA5D88">
      <w:pPr>
        <w:pStyle w:val="Ttulo2"/>
        <w:rPr>
          <w:del w:id="2212" w:author="Graván Serrano Eduardo" w:date="2020-09-07T13:42:00Z"/>
        </w:rPr>
        <w:pPrChange w:id="2213" w:author="Graván Serrano Eduardo" w:date="2020-09-11T17:05:00Z">
          <w:pPr/>
        </w:pPrChange>
      </w:pPr>
      <w:bookmarkStart w:id="2214" w:name="_Toc50388192"/>
      <w:bookmarkStart w:id="2215" w:name="_Toc50388405"/>
      <w:bookmarkStart w:id="2216" w:name="_Toc50388620"/>
      <w:bookmarkStart w:id="2217" w:name="_Toc50388839"/>
      <w:bookmarkStart w:id="2218" w:name="_Toc50389051"/>
      <w:bookmarkStart w:id="2219" w:name="_Toc50389264"/>
      <w:bookmarkStart w:id="2220" w:name="_Toc50389476"/>
      <w:bookmarkStart w:id="2221" w:name="_Toc50389689"/>
      <w:bookmarkStart w:id="2222" w:name="_Toc50390008"/>
      <w:bookmarkStart w:id="2223" w:name="_Toc50392537"/>
      <w:bookmarkStart w:id="2224" w:name="_Toc50568820"/>
      <w:bookmarkStart w:id="2225" w:name="_Toc50652602"/>
      <w:bookmarkStart w:id="2226" w:name="_Toc50654727"/>
      <w:bookmarkStart w:id="2227" w:name="_Toc50720267"/>
      <w:bookmarkStart w:id="2228" w:name="_Toc50725882"/>
      <w:bookmarkStart w:id="2229" w:name="_Toc50736282"/>
      <w:bookmarkStart w:id="2230" w:name="_Toc50736607"/>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14:paraId="39AADCC1" w14:textId="5180C0CE" w:rsidR="00BA5D88" w:rsidRPr="007555BD" w:rsidRDefault="00547F78">
      <w:pPr>
        <w:pStyle w:val="Ttulo2"/>
        <w:rPr>
          <w:ins w:id="2231" w:author="Castillo Martínez Ana" w:date="2020-09-04T16:22:00Z"/>
        </w:rPr>
        <w:pPrChange w:id="2232" w:author="Graván Serrano Eduardo" w:date="2020-09-11T17:05:00Z">
          <w:pPr/>
        </w:pPrChange>
      </w:pPr>
      <w:bookmarkStart w:id="2233" w:name="_Toc50375932"/>
      <w:ins w:id="2234" w:author="Graván Serrano Eduardo" w:date="2020-09-07T13:42:00Z">
        <w:r>
          <w:t xml:space="preserve"> </w:t>
        </w:r>
      </w:ins>
      <w:bookmarkStart w:id="2235" w:name="_Toc50736608"/>
      <w:ins w:id="2236" w:author="Graván Serrano Eduardo" w:date="2020-09-07T14:14:00Z">
        <w:r w:rsidR="00E5723F">
          <w:t>Estudio de la t</w:t>
        </w:r>
      </w:ins>
      <w:ins w:id="2237" w:author="Castillo Martínez Ana" w:date="2020-09-04T16:22:00Z">
        <w:del w:id="2238" w:author="Graván Serrano Eduardo" w:date="2020-09-07T14:14:00Z">
          <w:r w:rsidR="00BA5D88" w:rsidDel="00E5723F">
            <w:delText>T</w:delText>
          </w:r>
        </w:del>
        <w:r w:rsidR="00BA5D88">
          <w:t>ecnología NFC</w:t>
        </w:r>
        <w:bookmarkEnd w:id="2233"/>
        <w:bookmarkEnd w:id="2235"/>
      </w:ins>
    </w:p>
    <w:p w14:paraId="6AE3B71F" w14:textId="51DCADCB" w:rsidR="00BA5D88" w:rsidRDefault="00BA5D88">
      <w:pPr>
        <w:pStyle w:val="Texto"/>
        <w:rPr>
          <w:ins w:id="2239" w:author="Graván Serrano Eduardo" w:date="2020-09-07T14:13:00Z"/>
        </w:rPr>
        <w:pPrChange w:id="2240" w:author="Castillo Martínez Ana" w:date="2020-09-10T17:20:00Z">
          <w:pPr/>
        </w:pPrChange>
      </w:pPr>
      <w:ins w:id="2241" w:author="Castillo Martínez Ana" w:date="2020-09-04T16:22:00Z">
        <w:r>
          <w:t xml:space="preserve">El término </w:t>
        </w:r>
        <w:r>
          <w:rPr>
            <w:b/>
            <w:bCs/>
          </w:rPr>
          <w:t xml:space="preserve">NFC </w:t>
        </w:r>
        <w:r>
          <w:t>(</w:t>
        </w:r>
        <w:proofErr w:type="spellStart"/>
        <w:r>
          <w:t>Near</w:t>
        </w:r>
        <w:proofErr w:type="spellEnd"/>
        <w:r>
          <w:t xml:space="preserve"> Field </w:t>
        </w:r>
        <w:proofErr w:type="spellStart"/>
        <w:r>
          <w:t>Communication</w:t>
        </w:r>
        <w:proofErr w:type="spellEnd"/>
        <w:r>
          <w:t xml:space="preserve">) hace referencia a un protocolo de transmisión de datos de corto alcance basado en la tecnología de radiofrecuencia </w:t>
        </w:r>
        <w:r w:rsidRPr="005E4C24">
          <w:rPr>
            <w:b/>
            <w:bCs/>
          </w:rPr>
          <w:t>RFID</w:t>
        </w:r>
        <w:r>
          <w:t>. Como indica su nombre, la tecnología NFC tiene muy poco alcance operativo; dependiendo de la implementación, se puede tener una distancia máxima de entre 5 y 10 centímetros.</w:t>
        </w:r>
      </w:ins>
    </w:p>
    <w:p w14:paraId="1A042003" w14:textId="3CC92A92" w:rsidR="00E5723F" w:rsidRDefault="00E5723F" w:rsidP="00BA5D88">
      <w:pPr>
        <w:rPr>
          <w:ins w:id="2242" w:author="Graván Serrano Eduardo" w:date="2020-09-07T14:13:00Z"/>
        </w:rPr>
      </w:pPr>
    </w:p>
    <w:p w14:paraId="791F02EC" w14:textId="77777777" w:rsidR="00E5723F" w:rsidRDefault="00E5723F">
      <w:pPr>
        <w:keepNext/>
        <w:jc w:val="center"/>
        <w:rPr>
          <w:ins w:id="2243" w:author="Graván Serrano Eduardo" w:date="2020-09-07T14:13:00Z"/>
        </w:rPr>
        <w:pPrChange w:id="2244" w:author="Castillo Martínez Ana" w:date="2020-09-10T17:20:00Z">
          <w:pPr/>
        </w:pPrChange>
      </w:pPr>
      <w:ins w:id="2245" w:author="Graván Serrano Eduardo" w:date="2020-09-07T14:13:00Z">
        <w:r>
          <w:rPr>
            <w:noProof/>
          </w:rPr>
          <w:drawing>
            <wp:inline distT="0" distB="0" distL="0" distR="0" wp14:anchorId="3B2CCA0F" wp14:editId="187AE3E0">
              <wp:extent cx="3895725" cy="1485635"/>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1638" cy="1491704"/>
                      </a:xfrm>
                      <a:prstGeom prst="rect">
                        <a:avLst/>
                      </a:prstGeom>
                      <a:noFill/>
                      <a:ln>
                        <a:noFill/>
                      </a:ln>
                    </pic:spPr>
                  </pic:pic>
                </a:graphicData>
              </a:graphic>
            </wp:inline>
          </w:drawing>
        </w:r>
      </w:ins>
    </w:p>
    <w:p w14:paraId="0C72F863" w14:textId="74A77687" w:rsidR="00E5723F" w:rsidRDefault="00E5723F">
      <w:pPr>
        <w:pStyle w:val="Descripcin"/>
        <w:jc w:val="center"/>
        <w:rPr>
          <w:ins w:id="2246" w:author="Castillo Martínez Ana" w:date="2020-09-04T16:22:00Z"/>
        </w:rPr>
        <w:pPrChange w:id="2247" w:author="Graván Serrano Eduardo" w:date="2020-09-07T14:13:00Z">
          <w:pPr/>
        </w:pPrChange>
      </w:pPr>
      <w:bookmarkStart w:id="2248" w:name="_Toc50736817"/>
      <w:ins w:id="2249" w:author="Graván Serrano Eduardo" w:date="2020-09-07T14:13:00Z">
        <w:r>
          <w:t xml:space="preserve">Figura </w:t>
        </w:r>
        <w:r>
          <w:fldChar w:fldCharType="begin"/>
        </w:r>
        <w:r>
          <w:instrText xml:space="preserve"> SEQ Figura \* ARABIC </w:instrText>
        </w:r>
      </w:ins>
      <w:r>
        <w:fldChar w:fldCharType="separate"/>
      </w:r>
      <w:ins w:id="2250" w:author="Graván Serrano Eduardo" w:date="2020-09-09T18:17:00Z">
        <w:r w:rsidR="000047B6">
          <w:rPr>
            <w:noProof/>
          </w:rPr>
          <w:t>4</w:t>
        </w:r>
      </w:ins>
      <w:ins w:id="2251" w:author="Graván Serrano Eduardo" w:date="2020-09-07T14:13:00Z">
        <w:r>
          <w:fldChar w:fldCharType="end"/>
        </w:r>
        <w:r>
          <w:t>. Logo de NFC.</w:t>
        </w:r>
      </w:ins>
      <w:bookmarkEnd w:id="2248"/>
    </w:p>
    <w:p w14:paraId="3CF50664" w14:textId="77777777" w:rsidR="00BA5D88" w:rsidRDefault="00BA5D88" w:rsidP="00BA5D88">
      <w:pPr>
        <w:rPr>
          <w:ins w:id="2252" w:author="Castillo Martínez Ana" w:date="2020-09-04T16:22:00Z"/>
        </w:rPr>
      </w:pPr>
    </w:p>
    <w:p w14:paraId="1F02F3FC" w14:textId="77777777" w:rsidR="00BA5D88" w:rsidRDefault="00BA5D88">
      <w:pPr>
        <w:pStyle w:val="Texto"/>
        <w:rPr>
          <w:ins w:id="2253" w:author="Castillo Martínez Ana" w:date="2020-09-04T16:22:00Z"/>
        </w:rPr>
        <w:pPrChange w:id="2254" w:author="Castillo Martínez Ana" w:date="2020-09-10T17:20:00Z">
          <w:pPr/>
        </w:pPrChange>
      </w:pPr>
      <w:ins w:id="2255" w:author="Castillo Martínez Ana" w:date="2020-09-04T16:22:00Z">
        <w:r>
          <w:t>Debido a la facilidad con la que se puede implementar, la implantación de esta tecnología en dispositivos móviles se ha incrementado en gran medida durante los últimos años, pasando a ser prácticamente un estándar. Esto permite que se puedan desarrollar aplicaciones para estos terminales con los cuales explotar la tecnología al máximo, eliminando en gran medida la necesidad de etiquetas físicas que porten las etiquetas NFC.</w:t>
        </w:r>
      </w:ins>
    </w:p>
    <w:p w14:paraId="50F23940" w14:textId="77777777" w:rsidR="00BA5D88" w:rsidRDefault="00BA5D88">
      <w:pPr>
        <w:pStyle w:val="Texto"/>
        <w:rPr>
          <w:ins w:id="2256" w:author="Castillo Martínez Ana" w:date="2020-09-04T16:22:00Z"/>
        </w:rPr>
        <w:pPrChange w:id="2257" w:author="Castillo Martínez Ana" w:date="2020-09-10T17:20:00Z">
          <w:pPr/>
        </w:pPrChange>
      </w:pPr>
      <w:ins w:id="2258" w:author="Castillo Martínez Ana" w:date="2020-09-04T16:22:00Z">
        <w:r>
          <w:t>Los dispositivos que cuenten con tecnología NFC pueden actuar en distintos modos de operación:</w:t>
        </w:r>
      </w:ins>
    </w:p>
    <w:p w14:paraId="778B3CA4" w14:textId="77777777" w:rsidR="00BA5D88" w:rsidRPr="00F30291" w:rsidRDefault="00BA5D88">
      <w:pPr>
        <w:pStyle w:val="Texto"/>
        <w:numPr>
          <w:ilvl w:val="0"/>
          <w:numId w:val="36"/>
        </w:numPr>
        <w:rPr>
          <w:ins w:id="2259" w:author="Castillo Martínez Ana" w:date="2020-09-04T16:22:00Z"/>
          <w:b/>
          <w:bCs/>
        </w:rPr>
        <w:pPrChange w:id="2260" w:author="Castillo Martínez Ana" w:date="2020-09-10T17:21:00Z">
          <w:pPr>
            <w:pStyle w:val="Prrafodelista"/>
            <w:numPr>
              <w:numId w:val="5"/>
            </w:numPr>
            <w:ind w:hanging="360"/>
          </w:pPr>
        </w:pPrChange>
      </w:pPr>
      <w:ins w:id="2261" w:author="Castillo Martínez Ana" w:date="2020-09-04T16:22:00Z">
        <w:r w:rsidRPr="00F30291">
          <w:rPr>
            <w:b/>
            <w:bCs/>
          </w:rPr>
          <w:t xml:space="preserve">Emulación de etiqueta: </w:t>
        </w:r>
        <w:r w:rsidRPr="00F30291">
          <w:t>el dispositivo móvil emula la funcionalidad de una etiqueta NFC, compartiendo la información para que otros dispositivos que estén dentro de su rango puedan leer la información de la etiqueta NFC virtual.</w:t>
        </w:r>
      </w:ins>
    </w:p>
    <w:p w14:paraId="33A24B1A" w14:textId="77777777" w:rsidR="00BA5D88" w:rsidRPr="00F30291" w:rsidRDefault="00BA5D88">
      <w:pPr>
        <w:pStyle w:val="Texto"/>
        <w:numPr>
          <w:ilvl w:val="0"/>
          <w:numId w:val="36"/>
        </w:numPr>
        <w:rPr>
          <w:ins w:id="2262" w:author="Castillo Martínez Ana" w:date="2020-09-04T16:22:00Z"/>
          <w:b/>
          <w:bCs/>
        </w:rPr>
        <w:pPrChange w:id="2263" w:author="Castillo Martínez Ana" w:date="2020-09-10T17:21:00Z">
          <w:pPr>
            <w:pStyle w:val="Prrafodelista"/>
            <w:numPr>
              <w:numId w:val="5"/>
            </w:numPr>
            <w:ind w:hanging="360"/>
          </w:pPr>
        </w:pPrChange>
      </w:pPr>
      <w:ins w:id="2264" w:author="Castillo Martínez Ana" w:date="2020-09-04T16:22:00Z">
        <w:r w:rsidRPr="00F30291">
          <w:rPr>
            <w:b/>
            <w:bCs/>
          </w:rPr>
          <w:t>Modo lectura/escritura:</w:t>
        </w:r>
        <w:r w:rsidRPr="00F30291">
          <w:t xml:space="preserve"> El modo lectura permite al dispositivo ponerse en modo de escucha esperando que etiquetas NFC entren dentro de su rango de operación para leer su información. Por otro lado, el modo escritura nos permite escribir información a la etiqueta que entra dentro del rango de operación. Para poder escribir sobre estas etiquetas, se necesita de software especial capacitado para hacerlo.</w:t>
        </w:r>
      </w:ins>
    </w:p>
    <w:p w14:paraId="7427F118" w14:textId="77777777" w:rsidR="00BA5D88" w:rsidRPr="00F30291" w:rsidRDefault="00BA5D88">
      <w:pPr>
        <w:pStyle w:val="Texto"/>
        <w:numPr>
          <w:ilvl w:val="0"/>
          <w:numId w:val="36"/>
        </w:numPr>
        <w:rPr>
          <w:ins w:id="2265" w:author="Castillo Martínez Ana" w:date="2020-09-04T16:22:00Z"/>
          <w:b/>
          <w:bCs/>
        </w:rPr>
        <w:pPrChange w:id="2266" w:author="Castillo Martínez Ana" w:date="2020-09-10T17:21:00Z">
          <w:pPr>
            <w:pStyle w:val="Prrafodelista"/>
            <w:numPr>
              <w:numId w:val="5"/>
            </w:numPr>
            <w:ind w:hanging="360"/>
          </w:pPr>
        </w:pPrChange>
      </w:pPr>
      <w:ins w:id="2267" w:author="Castillo Martínez Ana" w:date="2020-09-04T16:22:00Z">
        <w:r w:rsidRPr="00F30291">
          <w:rPr>
            <w:b/>
            <w:bCs/>
          </w:rPr>
          <w:lastRenderedPageBreak/>
          <w:t>Modo peer-</w:t>
        </w:r>
        <w:proofErr w:type="spellStart"/>
        <w:r w:rsidRPr="00F30291">
          <w:rPr>
            <w:b/>
            <w:bCs/>
          </w:rPr>
          <w:t>to</w:t>
        </w:r>
        <w:proofErr w:type="spellEnd"/>
        <w:r w:rsidRPr="00F30291">
          <w:rPr>
            <w:b/>
            <w:bCs/>
          </w:rPr>
          <w:t>-peer:</w:t>
        </w:r>
        <w:r w:rsidRPr="00F30291">
          <w:t xml:space="preserve"> se crea una red entre los dos dispositivos conectados por NFC. Esto permite establecer un “</w:t>
        </w:r>
        <w:proofErr w:type="spellStart"/>
        <w:r w:rsidRPr="00F30291">
          <w:t>handshake</w:t>
        </w:r>
        <w:proofErr w:type="spellEnd"/>
        <w:r w:rsidRPr="00F30291">
          <w:t xml:space="preserve">” entre ambos dispositivos, posibilitando la compartición de datos de cualquier tipo, así como conexión </w:t>
        </w:r>
        <w:proofErr w:type="spellStart"/>
        <w:r w:rsidRPr="00F30291">
          <w:t>Wi</w:t>
        </w:r>
        <w:proofErr w:type="spellEnd"/>
        <w:r w:rsidRPr="00F30291">
          <w:t xml:space="preserve">-Fi, bluetooth, etc. </w:t>
        </w:r>
      </w:ins>
    </w:p>
    <w:p w14:paraId="3B591EF4" w14:textId="50896E28" w:rsidR="00BA5D88" w:rsidRPr="00716277" w:rsidDel="00E5723F" w:rsidRDefault="00BA5D88">
      <w:pPr>
        <w:pStyle w:val="Texto"/>
        <w:rPr>
          <w:ins w:id="2268" w:author="Castillo Martínez Ana" w:date="2020-09-04T16:22:00Z"/>
          <w:del w:id="2269" w:author="Graván Serrano Eduardo" w:date="2020-09-07T14:10:00Z"/>
          <w:rPrChange w:id="2270" w:author="Castillo Martínez Ana" w:date="2020-09-10T17:21:00Z">
            <w:rPr>
              <w:ins w:id="2271" w:author="Castillo Martínez Ana" w:date="2020-09-04T16:22:00Z"/>
              <w:del w:id="2272" w:author="Graván Serrano Eduardo" w:date="2020-09-07T14:10:00Z"/>
            </w:rPr>
          </w:rPrChange>
        </w:rPr>
        <w:pPrChange w:id="2273" w:author="Castillo Martínez Ana" w:date="2020-09-10T17:21:00Z">
          <w:pPr/>
        </w:pPrChange>
      </w:pPr>
      <w:ins w:id="2274" w:author="Castillo Martínez Ana" w:date="2020-09-04T16:22:00Z">
        <w:del w:id="2275" w:author="Graván Serrano Eduardo" w:date="2020-09-07T14:10:00Z">
          <w:r w:rsidRPr="00F879FE" w:rsidDel="00E5723F">
            <w:delText>La aplicación a des</w:delText>
          </w:r>
          <w:r w:rsidRPr="00716277" w:rsidDel="00E5723F">
            <w:rPr>
              <w:rPrChange w:id="2276" w:author="Castillo Martínez Ana" w:date="2020-09-10T17:21:00Z">
                <w:rPr/>
              </w:rPrChange>
            </w:rPr>
            <w:delText>arrollar contará con los dos primeros modos de operación descritos.</w:delText>
          </w:r>
        </w:del>
      </w:ins>
    </w:p>
    <w:p w14:paraId="65054C95" w14:textId="4353C6A7" w:rsidR="00BA5D88" w:rsidRPr="00716277" w:rsidDel="00E5723F" w:rsidRDefault="00BA5D88">
      <w:pPr>
        <w:pStyle w:val="Texto"/>
        <w:rPr>
          <w:ins w:id="2277" w:author="Castillo Martínez Ana" w:date="2020-09-04T16:22:00Z"/>
          <w:del w:id="2278" w:author="Graván Serrano Eduardo" w:date="2020-09-07T14:10:00Z"/>
          <w:rPrChange w:id="2279" w:author="Castillo Martínez Ana" w:date="2020-09-10T17:21:00Z">
            <w:rPr>
              <w:ins w:id="2280" w:author="Castillo Martínez Ana" w:date="2020-09-04T16:22:00Z"/>
              <w:del w:id="2281" w:author="Graván Serrano Eduardo" w:date="2020-09-07T14:10:00Z"/>
            </w:rPr>
          </w:rPrChange>
        </w:rPr>
        <w:pPrChange w:id="2282" w:author="Castillo Martínez Ana" w:date="2020-09-10T17:21:00Z">
          <w:pPr/>
        </w:pPrChange>
      </w:pPr>
    </w:p>
    <w:p w14:paraId="1757D715" w14:textId="65B1A38C" w:rsidR="00BA5D88" w:rsidRPr="00716277" w:rsidRDefault="00BA5D88">
      <w:pPr>
        <w:pStyle w:val="Texto"/>
        <w:rPr>
          <w:ins w:id="2283" w:author="Graván Serrano Eduardo" w:date="2020-09-07T14:13:00Z"/>
          <w:rPrChange w:id="2284" w:author="Castillo Martínez Ana" w:date="2020-09-10T17:21:00Z">
            <w:rPr>
              <w:ins w:id="2285" w:author="Graván Serrano Eduardo" w:date="2020-09-07T14:13:00Z"/>
            </w:rPr>
          </w:rPrChange>
        </w:rPr>
        <w:pPrChange w:id="2286" w:author="Castillo Martínez Ana" w:date="2020-09-10T17:21:00Z">
          <w:pPr/>
        </w:pPrChange>
      </w:pPr>
      <w:ins w:id="2287" w:author="Castillo Martínez Ana" w:date="2020-09-04T16:22:00Z">
        <w:r w:rsidRPr="00716277">
          <w:rPr>
            <w:rPrChange w:id="2288" w:author="Castillo Martínez Ana" w:date="2020-09-10T17:21:00Z">
              <w:rPr/>
            </w:rPrChange>
          </w:rPr>
          <w:t>Las etiquetas NFC son dispositivos pasivos que cuentan con una pequeña memoria en la cual almacenan la información que será leída por otros dispositivos activos, cuentan también con una pequeña CPU y una antena. Los elementos activos en la conexión NFC se encargan de dar la corriente eléctrica necesaria a las etiquetas para que se activen y poder leer sus contenidos de esta forma. Esto permite que se pueden almacenar etiquetas NFC en elementos como pulseras, tarjetas, colgantes, etc. sin necesidad de una conexión permanente o baterías.</w:t>
        </w:r>
      </w:ins>
    </w:p>
    <w:p w14:paraId="6ADC2FF6" w14:textId="77777777" w:rsidR="00E5723F" w:rsidRDefault="00E5723F" w:rsidP="00BA5D88">
      <w:pPr>
        <w:rPr>
          <w:ins w:id="2289" w:author="Graván Serrano Eduardo" w:date="2020-09-07T14:10:00Z"/>
        </w:rPr>
      </w:pPr>
    </w:p>
    <w:p w14:paraId="4B66F326" w14:textId="77777777" w:rsidR="00E5723F" w:rsidRDefault="00E5723F">
      <w:pPr>
        <w:keepNext/>
        <w:jc w:val="center"/>
        <w:rPr>
          <w:ins w:id="2290" w:author="Graván Serrano Eduardo" w:date="2020-09-07T14:12:00Z"/>
        </w:rPr>
        <w:pPrChange w:id="2291" w:author="Castillo Martínez Ana" w:date="2020-09-10T17:21:00Z">
          <w:pPr>
            <w:jc w:val="center"/>
          </w:pPr>
        </w:pPrChange>
      </w:pPr>
      <w:ins w:id="2292" w:author="Graván Serrano Eduardo" w:date="2020-09-07T14:11:00Z">
        <w:r>
          <w:rPr>
            <w:noProof/>
          </w:rPr>
          <w:drawing>
            <wp:inline distT="0" distB="0" distL="0" distR="0" wp14:anchorId="3E34CBA7" wp14:editId="612B9F1E">
              <wp:extent cx="3133047" cy="19526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3727" cy="1977978"/>
                      </a:xfrm>
                      <a:prstGeom prst="rect">
                        <a:avLst/>
                      </a:prstGeom>
                      <a:noFill/>
                      <a:ln>
                        <a:noFill/>
                      </a:ln>
                    </pic:spPr>
                  </pic:pic>
                </a:graphicData>
              </a:graphic>
            </wp:inline>
          </w:drawing>
        </w:r>
      </w:ins>
    </w:p>
    <w:p w14:paraId="08771BFF" w14:textId="37A8E097" w:rsidR="00E5723F" w:rsidRDefault="00E5723F">
      <w:pPr>
        <w:pStyle w:val="Descripcin"/>
        <w:jc w:val="center"/>
        <w:rPr>
          <w:ins w:id="2293" w:author="Castillo Martínez Ana" w:date="2020-09-04T16:22:00Z"/>
        </w:rPr>
        <w:pPrChange w:id="2294" w:author="Graván Serrano Eduardo" w:date="2020-09-07T14:12:00Z">
          <w:pPr/>
        </w:pPrChange>
      </w:pPr>
      <w:bookmarkStart w:id="2295" w:name="_Toc50736818"/>
      <w:ins w:id="2296" w:author="Graván Serrano Eduardo" w:date="2020-09-07T14:12:00Z">
        <w:r>
          <w:t xml:space="preserve">Figura </w:t>
        </w:r>
        <w:r>
          <w:fldChar w:fldCharType="begin"/>
        </w:r>
        <w:r>
          <w:instrText xml:space="preserve"> SEQ Figura \* ARABIC </w:instrText>
        </w:r>
      </w:ins>
      <w:r>
        <w:fldChar w:fldCharType="separate"/>
      </w:r>
      <w:ins w:id="2297" w:author="Graván Serrano Eduardo" w:date="2020-09-09T18:17:00Z">
        <w:r w:rsidR="000047B6">
          <w:rPr>
            <w:noProof/>
          </w:rPr>
          <w:t>5</w:t>
        </w:r>
      </w:ins>
      <w:ins w:id="2298" w:author="Graván Serrano Eduardo" w:date="2020-09-07T14:12:00Z">
        <w:r>
          <w:fldChar w:fldCharType="end"/>
        </w:r>
        <w:r>
          <w:t>. Etiqueta NFC.</w:t>
        </w:r>
      </w:ins>
      <w:bookmarkEnd w:id="2295"/>
    </w:p>
    <w:p w14:paraId="1FE30A23" w14:textId="77777777" w:rsidR="00BA5D88" w:rsidRDefault="00BA5D88" w:rsidP="00BA5D88">
      <w:pPr>
        <w:rPr>
          <w:ins w:id="2299" w:author="Castillo Martínez Ana" w:date="2020-09-04T16:22:00Z"/>
        </w:rPr>
      </w:pPr>
    </w:p>
    <w:p w14:paraId="64089B75" w14:textId="77777777" w:rsidR="00BA5D88" w:rsidRDefault="00BA5D88">
      <w:pPr>
        <w:pStyle w:val="Texto"/>
        <w:rPr>
          <w:ins w:id="2300" w:author="Castillo Martínez Ana" w:date="2020-09-04T16:22:00Z"/>
        </w:rPr>
        <w:pPrChange w:id="2301" w:author="Castillo Martínez Ana" w:date="2020-09-10T17:21:00Z">
          <w:pPr/>
        </w:pPrChange>
      </w:pPr>
      <w:ins w:id="2302" w:author="Castillo Martínez Ana" w:date="2020-09-04T16:22:00Z">
        <w:r>
          <w:t>En principio las etiquetas se encuentran en modo de solo lectura, pero pueden ser escritas para almacenar la información. Si así se desea, se puede configurar una etiqueta para que solo pueda ser escrita una vez, haciendo que sea imposible sobrescribir los datos si ya ha sido escrita anteriormente. Las etiquetas pueden almacenar todo tipo de información, y cuentan con un almacenamiento de entre 48 bytes y 1 Megabyte de memoria.</w:t>
        </w:r>
      </w:ins>
    </w:p>
    <w:p w14:paraId="3940C0EE" w14:textId="77777777" w:rsidR="00BA5D88" w:rsidDel="0049473A" w:rsidRDefault="00BA5D88">
      <w:pPr>
        <w:pStyle w:val="Texto"/>
        <w:rPr>
          <w:ins w:id="2303" w:author="Castillo Martínez Ana" w:date="2020-09-04T16:22:00Z"/>
          <w:del w:id="2304" w:author="Graván Serrano Eduardo" w:date="2020-09-07T14:42:00Z"/>
        </w:rPr>
        <w:pPrChange w:id="2305" w:author="Castillo Martínez Ana" w:date="2020-09-10T17:21:00Z">
          <w:pPr/>
        </w:pPrChange>
      </w:pPr>
    </w:p>
    <w:p w14:paraId="043633BF" w14:textId="7A4FCFBB" w:rsidR="00BA5D88" w:rsidDel="0049473A" w:rsidRDefault="00BA5D88">
      <w:pPr>
        <w:pStyle w:val="Texto"/>
        <w:rPr>
          <w:ins w:id="2306" w:author="Castillo Martínez Ana" w:date="2020-09-04T16:55:00Z"/>
          <w:moveFrom w:id="2307" w:author="Graván Serrano Eduardo" w:date="2020-09-07T14:42:00Z"/>
        </w:rPr>
        <w:pPrChange w:id="2308" w:author="Castillo Martínez Ana" w:date="2020-09-10T17:21:00Z">
          <w:pPr/>
        </w:pPrChange>
      </w:pPr>
      <w:moveFromRangeStart w:id="2309" w:author="Graván Serrano Eduardo" w:date="2020-09-07T14:42:00Z" w:name="move50382180"/>
      <w:moveFrom w:id="2310" w:author="Graván Serrano Eduardo" w:date="2020-09-07T14:42:00Z">
        <w:ins w:id="2311" w:author="Castillo Martínez Ana" w:date="2020-09-04T16:22:00Z">
          <w:r w:rsidDel="0049473A">
            <w:t xml:space="preserve">Debido al espacio limitado de memoria en estos chips, las etiquetas NFC suelen servir URLs con más información o registros que tienen solamente texto. Para asegurar la interoperabilidad entre las distintas implementaciones de la tecnología NFC, así como entre distintos softwares con estas etiquetas, la tecnología NFC cuenta con un estándar que indica el formato del texto almacenado en las etiquetas. Este estándar se conoce como </w:t>
          </w:r>
          <w:r w:rsidRPr="002569A0" w:rsidDel="0049473A">
            <w:rPr>
              <w:b/>
              <w:bCs/>
            </w:rPr>
            <w:t>NDEF</w:t>
          </w:r>
          <w:r w:rsidDel="0049473A">
            <w:t xml:space="preserve"> (NFC Data Exchange Format).</w:t>
          </w:r>
        </w:ins>
      </w:moveFrom>
    </w:p>
    <w:moveFromRangeEnd w:id="2309"/>
    <w:p w14:paraId="78869C7E" w14:textId="77777777" w:rsidR="00BA5D88" w:rsidRDefault="00BA5D88">
      <w:pPr>
        <w:pStyle w:val="Texto"/>
        <w:rPr>
          <w:ins w:id="2312" w:author="Castillo Martínez Ana" w:date="2020-09-04T16:22:00Z"/>
        </w:rPr>
        <w:pPrChange w:id="2313" w:author="Castillo Martínez Ana" w:date="2020-09-10T17:21:00Z">
          <w:pPr/>
        </w:pPrChange>
      </w:pPr>
      <w:ins w:id="2314" w:author="Castillo Martínez Ana" w:date="2020-09-04T16:22:00Z">
        <w:r>
          <w:t>En los últimos años se ha visto un gran incremento en el número de empresas que han decidido adoptar e implementar la tecnología NFC en sus dispositivos. Esto se puede ver reflejado en la siguiente figura:</w:t>
        </w:r>
      </w:ins>
    </w:p>
    <w:p w14:paraId="5F2E7C4B" w14:textId="77777777" w:rsidR="00BA5D88" w:rsidRDefault="003C4173">
      <w:pPr>
        <w:pStyle w:val="Sinespaciado"/>
        <w:keepNext/>
        <w:jc w:val="center"/>
        <w:rPr>
          <w:ins w:id="2315" w:author="Castillo Martínez Ana" w:date="2020-09-04T16:22:00Z"/>
        </w:rPr>
        <w:pPrChange w:id="2316" w:author="Graván Serrano Eduardo" w:date="2020-09-07T14:42:00Z">
          <w:pPr>
            <w:pStyle w:val="Sinespaciado"/>
            <w:keepNext/>
          </w:pPr>
        </w:pPrChange>
      </w:pPr>
      <w:ins w:id="2317" w:author="Castillo Martínez Ana" w:date="2020-09-04T16:22:00Z">
        <w:r w:rsidRPr="004F5EF0">
          <w:rPr>
            <w:noProof/>
          </w:rPr>
          <w:lastRenderedPageBreak/>
          <w:drawing>
            <wp:inline distT="0" distB="0" distL="0" distR="0" wp14:anchorId="5B37FCC4" wp14:editId="669F5F63">
              <wp:extent cx="3819525" cy="2361047"/>
              <wp:effectExtent l="0" t="0" r="0" b="1270"/>
              <wp:docPr id="110" name="Imagen 2" descr="NFC Enabled Handset Growth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NFC Enabled Handset Growth Char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1406" cy="2368391"/>
                      </a:xfrm>
                      <a:prstGeom prst="rect">
                        <a:avLst/>
                      </a:prstGeom>
                      <a:noFill/>
                      <a:ln>
                        <a:noFill/>
                      </a:ln>
                    </pic:spPr>
                  </pic:pic>
                </a:graphicData>
              </a:graphic>
            </wp:inline>
          </w:drawing>
        </w:r>
      </w:ins>
    </w:p>
    <w:p w14:paraId="15632017" w14:textId="4E3812DF" w:rsidR="00BA5D88" w:rsidRPr="00E5723F" w:rsidRDefault="00BA5D88" w:rsidP="00BA5D88">
      <w:pPr>
        <w:pStyle w:val="Descripcin"/>
        <w:jc w:val="center"/>
        <w:rPr>
          <w:ins w:id="2318" w:author="Castillo Martínez Ana" w:date="2020-09-04T16:22:00Z"/>
          <w:rPrChange w:id="2319" w:author="Graván Serrano Eduardo" w:date="2020-09-07T14:12:00Z">
            <w:rPr>
              <w:ins w:id="2320" w:author="Castillo Martínez Ana" w:date="2020-09-04T16:22:00Z"/>
              <w:lang w:val="en-GB"/>
            </w:rPr>
          </w:rPrChange>
        </w:rPr>
      </w:pPr>
      <w:bookmarkStart w:id="2321" w:name="_Toc50736819"/>
      <w:ins w:id="2322" w:author="Castillo Martínez Ana" w:date="2020-09-04T16:22:00Z">
        <w:r w:rsidRPr="00E5723F">
          <w:rPr>
            <w:rPrChange w:id="2323" w:author="Graván Serrano Eduardo" w:date="2020-09-07T14:12:00Z">
              <w:rPr>
                <w:lang w:val="en-GB"/>
              </w:rPr>
            </w:rPrChange>
          </w:rPr>
          <w:t xml:space="preserve">Figura </w:t>
        </w:r>
        <w:r>
          <w:fldChar w:fldCharType="begin"/>
        </w:r>
        <w:r w:rsidRPr="00E5723F">
          <w:rPr>
            <w:rPrChange w:id="2324" w:author="Graván Serrano Eduardo" w:date="2020-09-07T14:12:00Z">
              <w:rPr>
                <w:lang w:val="en-GB"/>
              </w:rPr>
            </w:rPrChange>
          </w:rPr>
          <w:instrText xml:space="preserve"> SEQ Figura \* ARABIC </w:instrText>
        </w:r>
        <w:r>
          <w:fldChar w:fldCharType="separate"/>
        </w:r>
      </w:ins>
      <w:ins w:id="2325" w:author="Graván Serrano Eduardo" w:date="2020-09-09T18:17:00Z">
        <w:r w:rsidR="000047B6">
          <w:rPr>
            <w:noProof/>
          </w:rPr>
          <w:t>6</w:t>
        </w:r>
      </w:ins>
      <w:ins w:id="2326" w:author="Castillo Martínez Ana" w:date="2020-09-04T16:22:00Z">
        <w:del w:id="2327" w:author="Graván Serrano Eduardo" w:date="2020-09-07T13:48:00Z">
          <w:r w:rsidRPr="00E5723F" w:rsidDel="00A63D46">
            <w:rPr>
              <w:noProof/>
              <w:rPrChange w:id="2328" w:author="Graván Serrano Eduardo" w:date="2020-09-07T14:12:00Z">
                <w:rPr>
                  <w:noProof/>
                  <w:lang w:val="en-GB"/>
                </w:rPr>
              </w:rPrChange>
            </w:rPr>
            <w:delText>1</w:delText>
          </w:r>
        </w:del>
        <w:r>
          <w:fldChar w:fldCharType="end"/>
        </w:r>
        <w:r w:rsidRPr="00E5723F">
          <w:rPr>
            <w:rPrChange w:id="2329" w:author="Graván Serrano Eduardo" w:date="2020-09-07T14:12:00Z">
              <w:rPr>
                <w:lang w:val="en-GB"/>
              </w:rPr>
            </w:rPrChange>
          </w:rPr>
          <w:t xml:space="preserve">. </w:t>
        </w:r>
        <w:del w:id="2330" w:author="Graván Serrano Eduardo" w:date="2020-09-07T14:06:00Z">
          <w:r w:rsidRPr="00E5723F" w:rsidDel="008A7D9B">
            <w:rPr>
              <w:rPrChange w:id="2331" w:author="Graván Serrano Eduardo" w:date="2020-09-07T14:06:00Z">
                <w:rPr>
                  <w:lang w:val="en-GB"/>
                </w:rPr>
              </w:rPrChange>
            </w:rPr>
            <w:delText>Shipments of NFC-enabled mobile handsets</w:delText>
          </w:r>
        </w:del>
      </w:ins>
      <w:ins w:id="2332" w:author="Graván Serrano Eduardo" w:date="2020-09-07T14:06:00Z">
        <w:r w:rsidR="008A7D9B" w:rsidRPr="00E5723F">
          <w:rPr>
            <w:rPrChange w:id="2333" w:author="Graván Serrano Eduardo" w:date="2020-09-07T14:06:00Z">
              <w:rPr>
                <w:lang w:val="en-GB"/>
              </w:rPr>
            </w:rPrChange>
          </w:rPr>
          <w:t xml:space="preserve">Ventas de </w:t>
        </w:r>
      </w:ins>
      <w:ins w:id="2334" w:author="Graván Serrano Eduardo" w:date="2020-09-07T16:12:00Z">
        <w:r w:rsidR="008F3628">
          <w:t xml:space="preserve">dispositivos </w:t>
        </w:r>
      </w:ins>
      <w:ins w:id="2335" w:author="Graván Serrano Eduardo" w:date="2020-09-07T14:06:00Z">
        <w:r w:rsidR="008A7D9B" w:rsidRPr="00E5723F">
          <w:rPr>
            <w:rPrChange w:id="2336" w:author="Graván Serrano Eduardo" w:date="2020-09-07T14:06:00Z">
              <w:rPr>
                <w:lang w:val="en-GB"/>
              </w:rPr>
            </w:rPrChange>
          </w:rPr>
          <w:t xml:space="preserve">móviles </w:t>
        </w:r>
        <w:r w:rsidR="00E5723F" w:rsidRPr="00E5723F">
          <w:rPr>
            <w:rPrChange w:id="2337" w:author="Graván Serrano Eduardo" w:date="2020-09-07T14:06:00Z">
              <w:rPr>
                <w:lang w:val="en-GB"/>
              </w:rPr>
            </w:rPrChange>
          </w:rPr>
          <w:t>con soporte para NFC</w:t>
        </w:r>
      </w:ins>
      <w:ins w:id="2338" w:author="Graván Serrano Eduardo" w:date="2020-09-11T13:13:00Z">
        <w:r w:rsidR="001C13CB">
          <w:t xml:space="preserve"> – </w:t>
        </w:r>
        <w:proofErr w:type="spellStart"/>
        <w:r w:rsidR="001C13CB">
          <w:t>Bluebite</w:t>
        </w:r>
        <w:proofErr w:type="spellEnd"/>
        <w:r w:rsidR="001C13CB">
          <w:t xml:space="preserve"> [2]</w:t>
        </w:r>
      </w:ins>
      <w:ins w:id="2339" w:author="Castillo Martínez Ana" w:date="2020-09-04T16:22:00Z">
        <w:r w:rsidRPr="00E5723F">
          <w:rPr>
            <w:rPrChange w:id="2340" w:author="Graván Serrano Eduardo" w:date="2020-09-07T14:12:00Z">
              <w:rPr>
                <w:lang w:val="en-GB"/>
              </w:rPr>
            </w:rPrChange>
          </w:rPr>
          <w:t>.</w:t>
        </w:r>
        <w:bookmarkEnd w:id="2321"/>
      </w:ins>
    </w:p>
    <w:p w14:paraId="16D2D9D7" w14:textId="77777777" w:rsidR="00BA5D88" w:rsidRPr="00E5723F" w:rsidRDefault="00BA5D88" w:rsidP="00BA5D88">
      <w:pPr>
        <w:rPr>
          <w:ins w:id="2341" w:author="Castillo Martínez Ana" w:date="2020-09-04T16:22:00Z"/>
          <w:rPrChange w:id="2342" w:author="Graván Serrano Eduardo" w:date="2020-09-07T14:12:00Z">
            <w:rPr>
              <w:ins w:id="2343" w:author="Castillo Martínez Ana" w:date="2020-09-04T16:22:00Z"/>
              <w:lang w:val="en-GB"/>
            </w:rPr>
          </w:rPrChange>
        </w:rPr>
      </w:pPr>
    </w:p>
    <w:p w14:paraId="31FBCB86" w14:textId="47BB01E3" w:rsidR="00BA5D88" w:rsidRDefault="00BA5D88">
      <w:pPr>
        <w:pStyle w:val="Texto"/>
        <w:rPr>
          <w:ins w:id="2344" w:author="Castillo Martínez Ana" w:date="2020-09-04T16:22:00Z"/>
        </w:rPr>
        <w:pPrChange w:id="2345" w:author="Castillo Martínez Ana" w:date="2020-09-10T17:21:00Z">
          <w:pPr/>
        </w:pPrChange>
      </w:pPr>
      <w:commentRangeStart w:id="2346"/>
      <w:ins w:id="2347" w:author="Castillo Martínez Ana" w:date="2020-09-04T16:22:00Z">
        <w:del w:id="2348" w:author="Graván Serrano Eduardo" w:date="2020-09-07T14:14:00Z">
          <w:r w:rsidDel="00E5723F">
            <w:delText xml:space="preserve">Las principales </w:delText>
          </w:r>
        </w:del>
      </w:ins>
      <w:commentRangeEnd w:id="2346"/>
      <w:ins w:id="2349" w:author="Castillo Martínez Ana" w:date="2020-09-04T16:56:00Z">
        <w:del w:id="2350" w:author="Graván Serrano Eduardo" w:date="2020-09-07T14:14:00Z">
          <w:r w:rsidR="007F7C8E" w:rsidDel="00E5723F">
            <w:rPr>
              <w:rStyle w:val="Refdecomentario"/>
            </w:rPr>
            <w:commentReference w:id="2346"/>
          </w:r>
        </w:del>
      </w:ins>
      <w:ins w:id="2351" w:author="Castillo Martínez Ana" w:date="2020-09-04T16:22:00Z">
        <w:del w:id="2352" w:author="Graván Serrano Eduardo" w:date="2020-09-07T14:14:00Z">
          <w:r w:rsidDel="00E5723F">
            <w:delText>aplicaciones</w:delText>
          </w:r>
        </w:del>
      </w:ins>
      <w:ins w:id="2353" w:author="Graván Serrano Eduardo" w:date="2020-09-07T14:14:00Z">
        <w:r w:rsidR="00E5723F">
          <w:t>Los principales usos</w:t>
        </w:r>
      </w:ins>
      <w:ins w:id="2354" w:author="Castillo Martínez Ana" w:date="2020-09-04T16:22:00Z">
        <w:r>
          <w:t xml:space="preserve"> de la tecnología NFC son l</w:t>
        </w:r>
      </w:ins>
      <w:ins w:id="2355" w:author="Graván Serrano Eduardo" w:date="2020-09-07T14:14:00Z">
        <w:r w:rsidR="00E5723F">
          <w:t>o</w:t>
        </w:r>
      </w:ins>
      <w:ins w:id="2356" w:author="Castillo Martínez Ana" w:date="2020-09-04T16:22:00Z">
        <w:del w:id="2357" w:author="Graván Serrano Eduardo" w:date="2020-09-07T14:14:00Z">
          <w:r w:rsidDel="00E5723F">
            <w:delText>a</w:delText>
          </w:r>
        </w:del>
        <w:r>
          <w:t>s siguientes:</w:t>
        </w:r>
      </w:ins>
    </w:p>
    <w:p w14:paraId="23BB92EC" w14:textId="77777777" w:rsidR="00BA5D88" w:rsidRPr="00F30291" w:rsidRDefault="00BA5D88">
      <w:pPr>
        <w:pStyle w:val="Texto"/>
        <w:numPr>
          <w:ilvl w:val="0"/>
          <w:numId w:val="37"/>
        </w:numPr>
        <w:rPr>
          <w:ins w:id="2358" w:author="Castillo Martínez Ana" w:date="2020-09-04T16:22:00Z"/>
          <w:b/>
          <w:bCs/>
        </w:rPr>
        <w:pPrChange w:id="2359" w:author="Castillo Martínez Ana" w:date="2020-09-10T17:21:00Z">
          <w:pPr>
            <w:pStyle w:val="Prrafodelista"/>
            <w:numPr>
              <w:numId w:val="6"/>
            </w:numPr>
            <w:ind w:hanging="360"/>
          </w:pPr>
        </w:pPrChange>
      </w:pPr>
      <w:ins w:id="2360" w:author="Castillo Martínez Ana" w:date="2020-09-04T16:22:00Z">
        <w:r w:rsidRPr="00F30291">
          <w:rPr>
            <w:b/>
            <w:bCs/>
          </w:rPr>
          <w:t>Pago con NFC:</w:t>
        </w:r>
        <w:r w:rsidRPr="00F30291">
          <w:t xml:space="preserve"> muchos servicios de pago como Google </w:t>
        </w:r>
        <w:proofErr w:type="spellStart"/>
        <w:r w:rsidRPr="00F30291">
          <w:t>Wallet</w:t>
        </w:r>
        <w:proofErr w:type="spellEnd"/>
        <w:r w:rsidRPr="00F30291">
          <w:t xml:space="preserve"> o Apple </w:t>
        </w:r>
        <w:proofErr w:type="spellStart"/>
        <w:r w:rsidRPr="00F30291">
          <w:t>Pay</w:t>
        </w:r>
        <w:proofErr w:type="spellEnd"/>
        <w:r w:rsidRPr="00F30291">
          <w:t xml:space="preserve"> hacen uso de la tecnología NFC para permitir a sus usuarios pagar directamente a través de sus dispositivos móviles. Esta es sin lugar a duda el uso más extendido de la tecnología NFC.</w:t>
        </w:r>
      </w:ins>
    </w:p>
    <w:p w14:paraId="6E0026E5" w14:textId="77777777" w:rsidR="00BA5D88" w:rsidRPr="00F30291" w:rsidRDefault="00BA5D88">
      <w:pPr>
        <w:pStyle w:val="Texto"/>
        <w:numPr>
          <w:ilvl w:val="0"/>
          <w:numId w:val="37"/>
        </w:numPr>
        <w:rPr>
          <w:ins w:id="2361" w:author="Castillo Martínez Ana" w:date="2020-09-04T16:22:00Z"/>
          <w:b/>
          <w:bCs/>
        </w:rPr>
        <w:pPrChange w:id="2362" w:author="Castillo Martínez Ana" w:date="2020-09-10T17:21:00Z">
          <w:pPr>
            <w:pStyle w:val="Prrafodelista"/>
            <w:numPr>
              <w:numId w:val="6"/>
            </w:numPr>
            <w:ind w:hanging="360"/>
          </w:pPr>
        </w:pPrChange>
      </w:pPr>
      <w:ins w:id="2363" w:author="Castillo Martínez Ana" w:date="2020-09-04T16:22:00Z">
        <w:r w:rsidRPr="00F30291">
          <w:rPr>
            <w:b/>
            <w:bCs/>
          </w:rPr>
          <w:t xml:space="preserve">Identificación: </w:t>
        </w:r>
        <w:r w:rsidRPr="00F30291">
          <w:t xml:space="preserve">la tecnología NFC puede ser utilizada para la autenticación e identificación de usuarios a través de estas </w:t>
        </w:r>
        <w:r>
          <w:t>etiquetas</w:t>
        </w:r>
        <w:r w:rsidRPr="00F30291">
          <w:t>, pudiendo reemplazar otros sistemas como contraseñas, pines, etc.</w:t>
        </w:r>
      </w:ins>
    </w:p>
    <w:p w14:paraId="16E1241E" w14:textId="77777777" w:rsidR="00BA5D88" w:rsidRPr="00F30291" w:rsidRDefault="00BA5D88">
      <w:pPr>
        <w:pStyle w:val="Texto"/>
        <w:numPr>
          <w:ilvl w:val="0"/>
          <w:numId w:val="37"/>
        </w:numPr>
        <w:rPr>
          <w:ins w:id="2364" w:author="Castillo Martínez Ana" w:date="2020-09-04T16:22:00Z"/>
          <w:b/>
          <w:bCs/>
        </w:rPr>
        <w:pPrChange w:id="2365" w:author="Castillo Martínez Ana" w:date="2020-09-10T17:21:00Z">
          <w:pPr>
            <w:pStyle w:val="Prrafodelista"/>
            <w:numPr>
              <w:numId w:val="6"/>
            </w:numPr>
            <w:ind w:hanging="360"/>
          </w:pPr>
        </w:pPrChange>
      </w:pPr>
      <w:ins w:id="2366" w:author="Castillo Martínez Ana" w:date="2020-09-04T16:22:00Z">
        <w:r w:rsidRPr="00F30291">
          <w:rPr>
            <w:b/>
            <w:bCs/>
          </w:rPr>
          <w:t xml:space="preserve">Seguimiento e identificación de productos: </w:t>
        </w:r>
        <w:r w:rsidRPr="00F30291">
          <w:t xml:space="preserve">se le pueden asignar </w:t>
        </w:r>
        <w:r>
          <w:t>etiquetas</w:t>
        </w:r>
        <w:r w:rsidRPr="00F30291">
          <w:t xml:space="preserve"> NFC a productos importantes para almacenar información referente al producto y que pueda ser identificado en todo momento.</w:t>
        </w:r>
      </w:ins>
    </w:p>
    <w:p w14:paraId="56334F5D" w14:textId="6CD5673C" w:rsidR="00BA5D88" w:rsidRPr="0049473A" w:rsidRDefault="00BA5D88">
      <w:pPr>
        <w:pStyle w:val="Texto"/>
        <w:numPr>
          <w:ilvl w:val="0"/>
          <w:numId w:val="37"/>
        </w:numPr>
        <w:rPr>
          <w:ins w:id="2367" w:author="Graván Serrano Eduardo" w:date="2020-09-07T14:42:00Z"/>
          <w:b/>
          <w:bCs/>
          <w:rPrChange w:id="2368" w:author="Graván Serrano Eduardo" w:date="2020-09-07T14:42:00Z">
            <w:rPr>
              <w:ins w:id="2369" w:author="Graván Serrano Eduardo" w:date="2020-09-07T14:42:00Z"/>
              <w:rFonts w:ascii="Times New Roman" w:hAnsi="Times New Roman"/>
              <w:sz w:val="22"/>
              <w:szCs w:val="22"/>
              <w:lang w:val="es-ES"/>
            </w:rPr>
          </w:rPrChange>
        </w:rPr>
        <w:pPrChange w:id="2370" w:author="Castillo Martínez Ana" w:date="2020-09-10T17:21:00Z">
          <w:pPr>
            <w:pStyle w:val="Prrafodelista"/>
            <w:numPr>
              <w:numId w:val="6"/>
            </w:numPr>
            <w:ind w:hanging="360"/>
          </w:pPr>
        </w:pPrChange>
      </w:pPr>
      <w:ins w:id="2371" w:author="Castillo Martínez Ana" w:date="2020-09-04T16:22:00Z">
        <w:r w:rsidRPr="00F30291">
          <w:rPr>
            <w:b/>
            <w:bCs/>
          </w:rPr>
          <w:t xml:space="preserve">Control de asistencia: </w:t>
        </w:r>
        <w:r w:rsidRPr="00F30291">
          <w:t xml:space="preserve">se puede tomar provecho de esta tecnología para crear </w:t>
        </w:r>
        <w:r>
          <w:t>etiquetas</w:t>
        </w:r>
        <w:r w:rsidRPr="00F30291">
          <w:t xml:space="preserve"> identificadoras para cada usuario de cierto sistema, pudiendo crear aplicaciones para el control de asistencia</w:t>
        </w:r>
      </w:ins>
      <w:ins w:id="2372" w:author="Graván Serrano Eduardo" w:date="2020-09-07T16:35:00Z">
        <w:r w:rsidR="00F423EE">
          <w:t>, asegurando la presencialidad del usuario</w:t>
        </w:r>
      </w:ins>
      <w:ins w:id="2373" w:author="Castillo Martínez Ana" w:date="2020-09-04T16:22:00Z">
        <w:r w:rsidRPr="00F30291">
          <w:t>.</w:t>
        </w:r>
      </w:ins>
    </w:p>
    <w:p w14:paraId="7B9E1826" w14:textId="45334FC8" w:rsidR="00AB24DD" w:rsidRPr="00035AE2" w:rsidDel="007442C3" w:rsidRDefault="0049473A" w:rsidP="00035AE2">
      <w:pPr>
        <w:pStyle w:val="Texto"/>
        <w:rPr>
          <w:del w:id="2374" w:author="Graván Serrano Eduardo" w:date="2020-09-07T16:23:00Z"/>
          <w:rStyle w:val="nfasis"/>
          <w:i w:val="0"/>
          <w:iCs w:val="0"/>
          <w:rPrChange w:id="2375" w:author="Graván Serrano Eduardo" w:date="2020-09-11T17:32:00Z">
            <w:rPr>
              <w:del w:id="2376" w:author="Graván Serrano Eduardo" w:date="2020-09-07T16:23:00Z"/>
              <w:rStyle w:val="nfasis"/>
              <w:rFonts w:ascii="Calibri" w:eastAsia="Yu Mincho" w:hAnsi="Calibri"/>
              <w:i w:val="0"/>
              <w:iCs w:val="0"/>
              <w:sz w:val="20"/>
              <w:szCs w:val="20"/>
              <w:lang w:val="en-GB" w:eastAsia="ja-JP"/>
            </w:rPr>
          </w:rPrChange>
        </w:rPr>
        <w:pPrChange w:id="2377" w:author="Graván Serrano Eduardo" w:date="2020-09-11T17:32:00Z">
          <w:pPr/>
        </w:pPrChange>
      </w:pPr>
      <w:bookmarkStart w:id="2378" w:name="_GoBack"/>
      <w:moveToRangeStart w:id="2379" w:author="Graván Serrano Eduardo" w:date="2020-09-07T14:42:00Z" w:name="move50382180"/>
      <w:moveTo w:id="2380" w:author="Graván Serrano Eduardo" w:date="2020-09-07T14:42:00Z">
        <w:r w:rsidRPr="00035AE2">
          <w:rPr>
            <w:rPrChange w:id="2381" w:author="Graván Serrano Eduardo" w:date="2020-09-11T17:32:00Z">
              <w:rPr>
                <w:i/>
                <w:iCs/>
              </w:rPr>
            </w:rPrChange>
          </w:rPr>
          <w:t xml:space="preserve">Debido al espacio </w:t>
        </w:r>
        <w:bookmarkEnd w:id="2378"/>
        <w:r w:rsidRPr="00035AE2">
          <w:rPr>
            <w:rPrChange w:id="2382" w:author="Graván Serrano Eduardo" w:date="2020-09-11T17:32:00Z">
              <w:rPr>
                <w:i/>
                <w:iCs/>
              </w:rPr>
            </w:rPrChange>
          </w:rPr>
          <w:t xml:space="preserve">limitado de memoria en estos chips, las etiquetas NFC suelen servir </w:t>
        </w:r>
        <w:proofErr w:type="spellStart"/>
        <w:r w:rsidRPr="00035AE2">
          <w:rPr>
            <w:rPrChange w:id="2383" w:author="Graván Serrano Eduardo" w:date="2020-09-11T17:32:00Z">
              <w:rPr>
                <w:i/>
                <w:iCs/>
              </w:rPr>
            </w:rPrChange>
          </w:rPr>
          <w:t>URLs</w:t>
        </w:r>
        <w:proofErr w:type="spellEnd"/>
        <w:r w:rsidRPr="00035AE2">
          <w:rPr>
            <w:rPrChange w:id="2384" w:author="Graván Serrano Eduardo" w:date="2020-09-11T17:32:00Z">
              <w:rPr>
                <w:i/>
                <w:iCs/>
              </w:rPr>
            </w:rPrChange>
          </w:rPr>
          <w:t xml:space="preserve"> con más información o registros que tienen solamente texto. Para asegurar la interoperabilidad entre las distintas implementaciones de la tecnología NFC, así como entre distintos softwares con estas etiquetas, la tecnología NFC cuenta con un estándar que indica el formato del texto almacenado en las etiquetas. Este estándar se conoce como</w:t>
        </w:r>
        <w:r w:rsidRPr="00035AE2">
          <w:rPr>
            <w:rStyle w:val="nfasis"/>
            <w:i w:val="0"/>
            <w:iCs w:val="0"/>
            <w:rPrChange w:id="2385" w:author="Graván Serrano Eduardo" w:date="2020-09-11T17:32:00Z">
              <w:rPr>
                <w:i/>
                <w:iCs/>
              </w:rPr>
            </w:rPrChange>
          </w:rPr>
          <w:t xml:space="preserve"> </w:t>
        </w:r>
        <w:r w:rsidRPr="00035AE2">
          <w:rPr>
            <w:rPrChange w:id="2386" w:author="Graván Serrano Eduardo" w:date="2020-09-11T17:32:00Z">
              <w:rPr>
                <w:b/>
                <w:bCs/>
              </w:rPr>
            </w:rPrChange>
          </w:rPr>
          <w:t>NDEF</w:t>
        </w:r>
        <w:r w:rsidRPr="00035AE2">
          <w:rPr>
            <w:rStyle w:val="nfasis"/>
            <w:i w:val="0"/>
            <w:iCs w:val="0"/>
            <w:rPrChange w:id="2387" w:author="Graván Serrano Eduardo" w:date="2020-09-11T17:32:00Z">
              <w:rPr/>
            </w:rPrChange>
          </w:rPr>
          <w:t xml:space="preserve"> (NFC Data Exchange </w:t>
        </w:r>
        <w:proofErr w:type="spellStart"/>
        <w:r w:rsidRPr="00035AE2">
          <w:rPr>
            <w:rStyle w:val="nfasis"/>
            <w:i w:val="0"/>
            <w:iCs w:val="0"/>
            <w:rPrChange w:id="2388" w:author="Graván Serrano Eduardo" w:date="2020-09-11T17:32:00Z">
              <w:rPr/>
            </w:rPrChange>
          </w:rPr>
          <w:t>Format</w:t>
        </w:r>
        <w:proofErr w:type="spellEnd"/>
        <w:r w:rsidRPr="00035AE2">
          <w:rPr>
            <w:rStyle w:val="nfasis"/>
            <w:i w:val="0"/>
            <w:iCs w:val="0"/>
            <w:rPrChange w:id="2389" w:author="Graván Serrano Eduardo" w:date="2020-09-11T17:32:00Z">
              <w:rPr/>
            </w:rPrChange>
          </w:rPr>
          <w:t>).</w:t>
        </w:r>
      </w:moveTo>
    </w:p>
    <w:p w14:paraId="5C8892D5" w14:textId="77777777" w:rsidR="007442C3" w:rsidRPr="00643B60" w:rsidRDefault="007442C3" w:rsidP="00035AE2">
      <w:pPr>
        <w:pStyle w:val="Texto"/>
        <w:rPr>
          <w:ins w:id="2390" w:author="Graván Serrano Eduardo" w:date="2020-09-07T16:29:00Z"/>
          <w:rStyle w:val="nfasis"/>
          <w:i w:val="0"/>
          <w:iCs w:val="0"/>
          <w:rPrChange w:id="2391" w:author="Graván Serrano Eduardo" w:date="2020-09-11T17:30:00Z">
            <w:rPr>
              <w:ins w:id="2392" w:author="Graván Serrano Eduardo" w:date="2020-09-07T16:29:00Z"/>
              <w:rStyle w:val="nfasis"/>
              <w:i w:val="0"/>
              <w:iCs w:val="0"/>
            </w:rPr>
          </w:rPrChange>
        </w:rPr>
        <w:pPrChange w:id="2393" w:author="Graván Serrano Eduardo" w:date="2020-09-11T17:32:00Z">
          <w:pPr/>
        </w:pPrChange>
      </w:pPr>
    </w:p>
    <w:moveToRangeEnd w:id="2379"/>
    <w:p w14:paraId="2BA08130" w14:textId="605983F8" w:rsidR="007442C3" w:rsidDel="00716277" w:rsidRDefault="007442C3">
      <w:pPr>
        <w:pStyle w:val="Texto"/>
        <w:rPr>
          <w:ins w:id="2394" w:author="Graván Serrano Eduardo" w:date="2020-09-07T16:30:00Z"/>
          <w:del w:id="2395" w:author="Castillo Martínez Ana" w:date="2020-09-10T17:22:00Z"/>
        </w:rPr>
        <w:pPrChange w:id="2396" w:author="Castillo Martínez Ana" w:date="2020-09-10T17:22:00Z">
          <w:pPr/>
        </w:pPrChange>
      </w:pPr>
      <w:commentRangeStart w:id="2397"/>
      <w:ins w:id="2398" w:author="Graván Serrano Eduardo" w:date="2020-09-07T16:30:00Z">
        <w:del w:id="2399" w:author="Castillo Martínez Ana" w:date="2020-09-10T17:22:00Z">
          <w:r w:rsidDel="00716277">
            <w:delText>Formato NDEF</w:delText>
          </w:r>
        </w:del>
      </w:ins>
    </w:p>
    <w:p w14:paraId="5F78595E" w14:textId="626FB6CD" w:rsidR="0049473A" w:rsidDel="007442C3" w:rsidRDefault="0049473A">
      <w:pPr>
        <w:pStyle w:val="Texto"/>
        <w:rPr>
          <w:del w:id="2400" w:author="Graván Serrano Eduardo" w:date="2020-09-07T14:43:00Z"/>
        </w:rPr>
        <w:pPrChange w:id="2401" w:author="Castillo Martínez Ana" w:date="2020-09-10T17:22:00Z">
          <w:pPr/>
        </w:pPrChange>
      </w:pPr>
    </w:p>
    <w:p w14:paraId="09789308" w14:textId="40A81EE2" w:rsidR="00BA5D88" w:rsidDel="00E5723F" w:rsidRDefault="00BA5D88">
      <w:pPr>
        <w:pStyle w:val="Texto"/>
        <w:rPr>
          <w:ins w:id="2402" w:author="Castillo Martínez Ana" w:date="2020-09-04T16:22:00Z"/>
          <w:del w:id="2403" w:author="Graván Serrano Eduardo" w:date="2020-09-07T14:07:00Z"/>
        </w:rPr>
        <w:pPrChange w:id="2404" w:author="Castillo Martínez Ana" w:date="2020-09-10T17:22:00Z">
          <w:pPr/>
        </w:pPrChange>
      </w:pPr>
      <w:commentRangeStart w:id="2405"/>
      <w:ins w:id="2406" w:author="Castillo Martínez Ana" w:date="2020-09-04T16:22:00Z">
        <w:del w:id="2407" w:author="Graván Serrano Eduardo" w:date="2020-09-07T14:07:00Z">
          <w:r w:rsidDel="00E5723F">
            <w:delText>El proyecto se centrará en este último campo de aplicación de la tecnología.</w:delText>
          </w:r>
        </w:del>
      </w:ins>
      <w:commentRangeEnd w:id="2405"/>
      <w:ins w:id="2408" w:author="Castillo Martínez Ana" w:date="2020-09-04T16:56:00Z">
        <w:del w:id="2409" w:author="Graván Serrano Eduardo" w:date="2020-09-07T14:07:00Z">
          <w:r w:rsidR="007F7C8E" w:rsidDel="00E5723F">
            <w:rPr>
              <w:rStyle w:val="Refdecomentario"/>
            </w:rPr>
            <w:commentReference w:id="2405"/>
          </w:r>
        </w:del>
      </w:ins>
      <w:bookmarkStart w:id="2410" w:name="_Toc50388195"/>
      <w:bookmarkStart w:id="2411" w:name="_Toc50388408"/>
      <w:bookmarkEnd w:id="2410"/>
      <w:bookmarkEnd w:id="2411"/>
    </w:p>
    <w:p w14:paraId="71AD5120" w14:textId="3E3535EF" w:rsidR="00BA5D88" w:rsidRPr="00F30291" w:rsidDel="00AB24DD" w:rsidRDefault="00BA5D88">
      <w:pPr>
        <w:pStyle w:val="Texto"/>
        <w:rPr>
          <w:ins w:id="2412" w:author="Castillo Martínez Ana" w:date="2020-09-04T16:22:00Z"/>
          <w:del w:id="2413" w:author="Graván Serrano Eduardo" w:date="2020-09-07T16:23:00Z"/>
        </w:rPr>
      </w:pPr>
      <w:bookmarkStart w:id="2414" w:name="_Toc50375933"/>
      <w:commentRangeStart w:id="2415"/>
      <w:commentRangeStart w:id="2416"/>
      <w:ins w:id="2417" w:author="Castillo Martínez Ana" w:date="2020-09-04T16:22:00Z">
        <w:del w:id="2418" w:author="Graván Serrano Eduardo" w:date="2020-09-07T16:23:00Z">
          <w:r w:rsidRPr="00F30291" w:rsidDel="00AB24DD">
            <w:delText>NDEF</w:delText>
          </w:r>
        </w:del>
      </w:ins>
      <w:commentRangeEnd w:id="2415"/>
      <w:ins w:id="2419" w:author="Castillo Martínez Ana" w:date="2020-09-04T16:57:00Z">
        <w:del w:id="2420" w:author="Graván Serrano Eduardo" w:date="2020-09-07T16:23:00Z">
          <w:r w:rsidR="007F7C8E" w:rsidDel="00AB24DD">
            <w:rPr>
              <w:rStyle w:val="Refdecomentario"/>
              <w:b/>
              <w:bCs/>
            </w:rPr>
            <w:commentReference w:id="2415"/>
          </w:r>
        </w:del>
      </w:ins>
      <w:bookmarkEnd w:id="2414"/>
      <w:commentRangeEnd w:id="2416"/>
      <w:del w:id="2421" w:author="Graván Serrano Eduardo" w:date="2020-09-07T16:23:00Z">
        <w:r w:rsidR="00AA17B8" w:rsidDel="00AB24DD">
          <w:rPr>
            <w:rStyle w:val="Refdecomentario"/>
            <w:b/>
            <w:bCs/>
          </w:rPr>
          <w:commentReference w:id="2416"/>
        </w:r>
      </w:del>
    </w:p>
    <w:p w14:paraId="210E33CF" w14:textId="0879408D" w:rsidR="00BA5D88" w:rsidRDefault="00BA5D88">
      <w:pPr>
        <w:pStyle w:val="Texto"/>
        <w:rPr>
          <w:ins w:id="2422" w:author="Graván Serrano Eduardo" w:date="2020-09-07T16:30:00Z"/>
        </w:rPr>
        <w:pPrChange w:id="2423" w:author="Castillo Martínez Ana" w:date="2020-09-10T17:22:00Z">
          <w:pPr/>
        </w:pPrChange>
      </w:pPr>
      <w:ins w:id="2424" w:author="Castillo Martínez Ana" w:date="2020-09-04T16:22:00Z">
        <w:r w:rsidRPr="0033757A">
          <w:t xml:space="preserve">El formato NDEF </w:t>
        </w:r>
      </w:ins>
      <w:commentRangeEnd w:id="2397"/>
      <w:ins w:id="2425" w:author="Castillo Martínez Ana" w:date="2020-09-10T17:23:00Z">
        <w:r w:rsidR="00716277">
          <w:rPr>
            <w:rStyle w:val="Refdecomentario"/>
            <w:lang w:eastAsia="es-ES"/>
          </w:rPr>
          <w:commentReference w:id="2397"/>
        </w:r>
      </w:ins>
      <w:ins w:id="2426" w:author="Castillo Martínez Ana" w:date="2020-09-04T16:22:00Z">
        <w:r w:rsidRPr="0033757A">
          <w:t xml:space="preserve">(NFC Data Exchange </w:t>
        </w:r>
        <w:proofErr w:type="spellStart"/>
        <w:r w:rsidRPr="0033757A">
          <w:t>F</w:t>
        </w:r>
        <w:r>
          <w:t>ormat</w:t>
        </w:r>
        <w:proofErr w:type="spellEnd"/>
        <w:r>
          <w:t>) es un formato de datos estandarizado para compartir información entre un dispositivo NFC y otro dispositivo NFC o etiqueta NFC compatibles. Para el uso del formato NDEF se tienen que usar protocolos y etiquetas NFC estandarizadas.</w:t>
        </w:r>
      </w:ins>
    </w:p>
    <w:p w14:paraId="2EAE1C31" w14:textId="0582C030" w:rsidR="007442C3" w:rsidDel="00716277" w:rsidRDefault="007442C3">
      <w:pPr>
        <w:pStyle w:val="Texto"/>
        <w:rPr>
          <w:ins w:id="2427" w:author="Graván Serrano Eduardo" w:date="2020-09-07T14:43:00Z"/>
          <w:del w:id="2428" w:author="Castillo Martínez Ana" w:date="2020-09-10T17:22:00Z"/>
        </w:rPr>
        <w:pPrChange w:id="2429" w:author="Castillo Martínez Ana" w:date="2020-09-10T17:22:00Z">
          <w:pPr/>
        </w:pPrChange>
      </w:pPr>
    </w:p>
    <w:p w14:paraId="768A1E59" w14:textId="235FC1F4" w:rsidR="007442C3" w:rsidDel="007442C3" w:rsidRDefault="007442C3">
      <w:pPr>
        <w:pStyle w:val="Texto"/>
        <w:rPr>
          <w:ins w:id="2430" w:author="Castillo Martínez Ana" w:date="2020-09-04T16:22:00Z"/>
          <w:del w:id="2431" w:author="Graván Serrano Eduardo" w:date="2020-09-07T16:30:00Z"/>
        </w:rPr>
        <w:pPrChange w:id="2432" w:author="Castillo Martínez Ana" w:date="2020-09-10T17:22:00Z">
          <w:pPr/>
        </w:pPrChange>
      </w:pPr>
    </w:p>
    <w:p w14:paraId="38E6575A" w14:textId="77777777" w:rsidR="00BA5D88" w:rsidRDefault="00BA5D88">
      <w:pPr>
        <w:pStyle w:val="Texto"/>
        <w:rPr>
          <w:ins w:id="2433" w:author="Castillo Martínez Ana" w:date="2020-09-04T16:22:00Z"/>
        </w:rPr>
        <w:pPrChange w:id="2434" w:author="Castillo Martínez Ana" w:date="2020-09-10T17:22:00Z">
          <w:pPr/>
        </w:pPrChange>
      </w:pPr>
      <w:ins w:id="2435" w:author="Castillo Martínez Ana" w:date="2020-09-04T16:22:00Z">
        <w:r>
          <w:t>La comunicación a través de NDEF se divide en:</w:t>
        </w:r>
      </w:ins>
    </w:p>
    <w:p w14:paraId="77B1F8A6" w14:textId="77777777" w:rsidR="00BA5D88" w:rsidRPr="00F30291" w:rsidRDefault="00BA5D88">
      <w:pPr>
        <w:pStyle w:val="Texto"/>
        <w:numPr>
          <w:ilvl w:val="0"/>
          <w:numId w:val="38"/>
        </w:numPr>
        <w:rPr>
          <w:ins w:id="2436" w:author="Castillo Martínez Ana" w:date="2020-09-04T16:22:00Z"/>
          <w:b/>
          <w:bCs/>
        </w:rPr>
        <w:pPrChange w:id="2437" w:author="Castillo Martínez Ana" w:date="2020-09-10T17:22:00Z">
          <w:pPr>
            <w:pStyle w:val="Prrafodelista"/>
            <w:numPr>
              <w:numId w:val="7"/>
            </w:numPr>
            <w:ind w:hanging="360"/>
          </w:pPr>
        </w:pPrChange>
      </w:pPr>
      <w:ins w:id="2438" w:author="Castillo Martínez Ana" w:date="2020-09-04T16:22:00Z">
        <w:r w:rsidRPr="00F30291">
          <w:rPr>
            <w:b/>
            <w:bCs/>
          </w:rPr>
          <w:lastRenderedPageBreak/>
          <w:t>Mensajes NDEF:</w:t>
        </w:r>
        <w:r w:rsidRPr="00F30291">
          <w:t xml:space="preserve"> son la unidad base de la comunicación basada en NDEF. Cada mensaje de NDEF puede contener uno o más registros NDEF.</w:t>
        </w:r>
      </w:ins>
    </w:p>
    <w:p w14:paraId="019CFA29" w14:textId="1C8D2E67" w:rsidR="00BA5D88" w:rsidRPr="0049473A" w:rsidRDefault="00BA5D88">
      <w:pPr>
        <w:pStyle w:val="Texto"/>
        <w:numPr>
          <w:ilvl w:val="0"/>
          <w:numId w:val="38"/>
        </w:numPr>
        <w:rPr>
          <w:ins w:id="2439" w:author="Graván Serrano Eduardo" w:date="2020-09-07T14:46:00Z"/>
          <w:b/>
          <w:bCs/>
          <w:rPrChange w:id="2440" w:author="Graván Serrano Eduardo" w:date="2020-09-07T14:46:00Z">
            <w:rPr>
              <w:ins w:id="2441" w:author="Graván Serrano Eduardo" w:date="2020-09-07T14:46:00Z"/>
              <w:rFonts w:ascii="Times New Roman" w:hAnsi="Times New Roman"/>
              <w:sz w:val="22"/>
              <w:szCs w:val="22"/>
              <w:lang w:val="es-ES"/>
            </w:rPr>
          </w:rPrChange>
        </w:rPr>
        <w:pPrChange w:id="2442" w:author="Castillo Martínez Ana" w:date="2020-09-10T17:22:00Z">
          <w:pPr>
            <w:pStyle w:val="Prrafodelista"/>
            <w:numPr>
              <w:numId w:val="7"/>
            </w:numPr>
            <w:ind w:hanging="360"/>
          </w:pPr>
        </w:pPrChange>
      </w:pPr>
      <w:ins w:id="2443" w:author="Castillo Martínez Ana" w:date="2020-09-04T16:22:00Z">
        <w:r w:rsidRPr="00F30291">
          <w:rPr>
            <w:b/>
            <w:bCs/>
          </w:rPr>
          <w:t xml:space="preserve">Registros NDEF: </w:t>
        </w:r>
        <w:r w:rsidRPr="00F30291">
          <w:t>los registros NDEF trabajan a nivel de byte y tienen una cabecera en la cual se especifican datos como la longitud del paquete, el tipo de datos que contiene el paquet</w:t>
        </w:r>
      </w:ins>
      <w:ins w:id="2444" w:author="Graván Serrano Eduardo" w:date="2020-09-07T14:45:00Z">
        <w:r w:rsidR="0049473A">
          <w:t>e, etc.</w:t>
        </w:r>
      </w:ins>
      <w:ins w:id="2445" w:author="Castillo Martínez Ana" w:date="2020-09-04T16:22:00Z">
        <w:del w:id="2446" w:author="Graván Serrano Eduardo" w:date="2020-09-07T14:45:00Z">
          <w:r w:rsidRPr="00F30291" w:rsidDel="0049473A">
            <w:delText>e…</w:delText>
          </w:r>
        </w:del>
        <w:r w:rsidRPr="00F30291">
          <w:t xml:space="preserve"> y el propio “</w:t>
        </w:r>
        <w:proofErr w:type="spellStart"/>
        <w:r w:rsidRPr="00F30291">
          <w:t>payload</w:t>
        </w:r>
        <w:proofErr w:type="spellEnd"/>
        <w:r w:rsidRPr="00F30291">
          <w:t>” o “mensaje” que se quiere servir a través de la comunicación.</w:t>
        </w:r>
      </w:ins>
    </w:p>
    <w:p w14:paraId="147CAEB2" w14:textId="77777777" w:rsidR="0049473A" w:rsidRDefault="0049473A">
      <w:pPr>
        <w:keepNext/>
        <w:jc w:val="center"/>
        <w:rPr>
          <w:ins w:id="2447" w:author="Graván Serrano Eduardo" w:date="2020-09-07T14:46:00Z"/>
        </w:rPr>
        <w:pPrChange w:id="2448" w:author="Graván Serrano Eduardo" w:date="2020-09-07T14:46:00Z">
          <w:pPr>
            <w:jc w:val="center"/>
          </w:pPr>
        </w:pPrChange>
      </w:pPr>
      <w:ins w:id="2449" w:author="Graván Serrano Eduardo" w:date="2020-09-07T14:46:00Z">
        <w:r>
          <w:rPr>
            <w:noProof/>
          </w:rPr>
          <w:drawing>
            <wp:inline distT="0" distB="0" distL="0" distR="0" wp14:anchorId="34E50EC7" wp14:editId="533454CD">
              <wp:extent cx="4048125" cy="216972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1127" cy="2176696"/>
                      </a:xfrm>
                      <a:prstGeom prst="rect">
                        <a:avLst/>
                      </a:prstGeom>
                      <a:noFill/>
                      <a:ln>
                        <a:noFill/>
                      </a:ln>
                    </pic:spPr>
                  </pic:pic>
                </a:graphicData>
              </a:graphic>
            </wp:inline>
          </w:drawing>
        </w:r>
      </w:ins>
    </w:p>
    <w:p w14:paraId="6F39DA17" w14:textId="19582F3B" w:rsidR="0049473A" w:rsidRPr="00F30291" w:rsidRDefault="0049473A">
      <w:pPr>
        <w:pStyle w:val="Descripcin"/>
        <w:jc w:val="center"/>
        <w:rPr>
          <w:ins w:id="2450" w:author="Castillo Martínez Ana" w:date="2020-09-04T16:22:00Z"/>
        </w:rPr>
        <w:pPrChange w:id="2451" w:author="Graván Serrano Eduardo" w:date="2020-09-07T14:46:00Z">
          <w:pPr>
            <w:pStyle w:val="Prrafodelista"/>
            <w:numPr>
              <w:numId w:val="7"/>
            </w:numPr>
            <w:ind w:hanging="360"/>
          </w:pPr>
        </w:pPrChange>
      </w:pPr>
      <w:bookmarkStart w:id="2452" w:name="_Toc50736820"/>
      <w:ins w:id="2453" w:author="Graván Serrano Eduardo" w:date="2020-09-07T14:46:00Z">
        <w:r>
          <w:t xml:space="preserve">Figura </w:t>
        </w:r>
        <w:r>
          <w:fldChar w:fldCharType="begin"/>
        </w:r>
        <w:r>
          <w:instrText xml:space="preserve"> SEQ Figura \* ARABIC </w:instrText>
        </w:r>
      </w:ins>
      <w:r>
        <w:fldChar w:fldCharType="separate"/>
      </w:r>
      <w:ins w:id="2454" w:author="Graván Serrano Eduardo" w:date="2020-09-09T18:17:00Z">
        <w:r w:rsidR="000047B6">
          <w:rPr>
            <w:noProof/>
          </w:rPr>
          <w:t>7</w:t>
        </w:r>
      </w:ins>
      <w:ins w:id="2455" w:author="Graván Serrano Eduardo" w:date="2020-09-07T14:46:00Z">
        <w:r>
          <w:fldChar w:fldCharType="end"/>
        </w:r>
        <w:r>
          <w:t>. Estructura de un mensaje NDEF.</w:t>
        </w:r>
      </w:ins>
      <w:bookmarkEnd w:id="2452"/>
    </w:p>
    <w:p w14:paraId="7E35A220" w14:textId="6BD066E7" w:rsidR="00BA5D88" w:rsidRDefault="00BA5D88">
      <w:pPr>
        <w:pStyle w:val="Texto"/>
        <w:rPr>
          <w:ins w:id="2456" w:author="Graván Serrano Eduardo" w:date="2020-09-07T14:50:00Z"/>
        </w:rPr>
        <w:pPrChange w:id="2457" w:author="Castillo Martínez Ana" w:date="2020-09-10T17:22:00Z">
          <w:pPr/>
        </w:pPrChange>
      </w:pPr>
      <w:commentRangeStart w:id="2458"/>
      <w:ins w:id="2459" w:author="Castillo Martínez Ana" w:date="2020-09-04T16:22:00Z">
        <w:r>
          <w:t xml:space="preserve">Hay </w:t>
        </w:r>
        <w:del w:id="2460" w:author="Graván Serrano Eduardo" w:date="2020-09-11T13:11:00Z">
          <w:r w:rsidDel="002C5286">
            <w:delText>cuatro</w:delText>
          </w:r>
        </w:del>
      </w:ins>
      <w:ins w:id="2461" w:author="Graván Serrano Eduardo" w:date="2020-09-11T13:11:00Z">
        <w:r w:rsidR="002C5286">
          <w:t>cinco</w:t>
        </w:r>
      </w:ins>
      <w:ins w:id="2462" w:author="Castillo Martínez Ana" w:date="2020-09-04T16:22:00Z">
        <w:r>
          <w:t xml:space="preserve"> tipos de etiqueta NFC estandarizadas que pueden implementar el formato NDEF para compartir datos</w:t>
        </w:r>
      </w:ins>
      <w:commentRangeEnd w:id="2458"/>
      <w:ins w:id="2463" w:author="Castillo Martínez Ana" w:date="2020-09-04T17:42:00Z">
        <w:r w:rsidR="004F4B20">
          <w:rPr>
            <w:rStyle w:val="Refdecomentario"/>
          </w:rPr>
          <w:commentReference w:id="2458"/>
        </w:r>
      </w:ins>
      <w:ins w:id="2464" w:author="Castillo Martínez Ana" w:date="2020-09-04T16:22:00Z">
        <w:r>
          <w:t>. Los estándares para estos tipos de etiqueta están definidos por el foro NFC</w:t>
        </w:r>
      </w:ins>
      <w:ins w:id="2465" w:author="Graván Serrano Eduardo" w:date="2020-09-07T14:50:00Z">
        <w:r w:rsidR="00D82C77">
          <w:t xml:space="preserve"> y sus principales características son las siguientes:</w:t>
        </w:r>
      </w:ins>
      <w:ins w:id="2466" w:author="Castillo Martínez Ana" w:date="2020-09-04T16:22:00Z">
        <w:del w:id="2467" w:author="Graván Serrano Eduardo" w:date="2020-09-07T14:50:00Z">
          <w:r w:rsidDel="00D82C77">
            <w:delText>.</w:delText>
          </w:r>
        </w:del>
      </w:ins>
    </w:p>
    <w:p w14:paraId="2EE4678E" w14:textId="287D8772" w:rsidR="00D82C77" w:rsidRPr="00D82C77" w:rsidRDefault="00D82C77">
      <w:pPr>
        <w:pStyle w:val="Texto"/>
        <w:numPr>
          <w:ilvl w:val="0"/>
          <w:numId w:val="39"/>
        </w:numPr>
        <w:rPr>
          <w:ins w:id="2468" w:author="Graván Serrano Eduardo" w:date="2020-09-07T14:50:00Z"/>
          <w:b/>
          <w:bCs/>
          <w:rPrChange w:id="2469" w:author="Graván Serrano Eduardo" w:date="2020-09-07T14:52:00Z">
            <w:rPr>
              <w:ins w:id="2470" w:author="Graván Serrano Eduardo" w:date="2020-09-07T14:50:00Z"/>
              <w:rFonts w:ascii="Times New Roman" w:hAnsi="Times New Roman"/>
              <w:b/>
              <w:bCs/>
              <w:color w:val="202124"/>
              <w:sz w:val="22"/>
              <w:szCs w:val="22"/>
              <w:shd w:val="clear" w:color="auto" w:fill="FFFFFF"/>
            </w:rPr>
          </w:rPrChange>
        </w:rPr>
        <w:pPrChange w:id="2471" w:author="Castillo Martínez Ana" w:date="2020-09-10T17:22:00Z">
          <w:pPr>
            <w:pStyle w:val="Prrafodelista"/>
            <w:numPr>
              <w:numId w:val="26"/>
            </w:numPr>
            <w:ind w:hanging="360"/>
          </w:pPr>
        </w:pPrChange>
      </w:pPr>
      <w:ins w:id="2472" w:author="Graván Serrano Eduardo" w:date="2020-09-07T14:50:00Z">
        <w:r w:rsidRPr="00D82C77">
          <w:rPr>
            <w:b/>
            <w:bCs/>
            <w:shd w:val="clear" w:color="auto" w:fill="FFFFFF"/>
            <w:rPrChange w:id="2473" w:author="Graván Serrano Eduardo" w:date="2020-09-07T14:52:00Z">
              <w:rPr>
                <w:rFonts w:ascii="Arial" w:hAnsi="Arial" w:cs="Arial"/>
                <w:color w:val="202124"/>
                <w:shd w:val="clear" w:color="auto" w:fill="FFFFFF"/>
              </w:rPr>
            </w:rPrChange>
          </w:rPr>
          <w:t xml:space="preserve">NFC </w:t>
        </w:r>
        <w:proofErr w:type="spellStart"/>
        <w:r w:rsidRPr="00D82C77">
          <w:rPr>
            <w:b/>
            <w:bCs/>
            <w:shd w:val="clear" w:color="auto" w:fill="FFFFFF"/>
            <w:rPrChange w:id="2474" w:author="Graván Serrano Eduardo" w:date="2020-09-07T14:52:00Z">
              <w:rPr>
                <w:rFonts w:ascii="Arial" w:hAnsi="Arial" w:cs="Arial"/>
                <w:color w:val="202124"/>
                <w:shd w:val="clear" w:color="auto" w:fill="FFFFFF"/>
              </w:rPr>
            </w:rPrChange>
          </w:rPr>
          <w:t>Forum</w:t>
        </w:r>
        <w:proofErr w:type="spellEnd"/>
        <w:r w:rsidRPr="00D82C77">
          <w:rPr>
            <w:b/>
            <w:bCs/>
            <w:shd w:val="clear" w:color="auto" w:fill="FFFFFF"/>
            <w:rPrChange w:id="2475" w:author="Graván Serrano Eduardo" w:date="2020-09-07T14:52:00Z">
              <w:rPr>
                <w:rFonts w:ascii="Arial" w:hAnsi="Arial" w:cs="Arial"/>
                <w:color w:val="202124"/>
                <w:shd w:val="clear" w:color="auto" w:fill="FFFFFF"/>
              </w:rPr>
            </w:rPrChange>
          </w:rPr>
          <w:t xml:space="preserve"> </w:t>
        </w:r>
        <w:proofErr w:type="spellStart"/>
        <w:r w:rsidRPr="00D82C77">
          <w:rPr>
            <w:b/>
            <w:bCs/>
            <w:shd w:val="clear" w:color="auto" w:fill="FFFFFF"/>
            <w:rPrChange w:id="2476" w:author="Graván Serrano Eduardo" w:date="2020-09-07T14:52:00Z">
              <w:rPr>
                <w:rFonts w:ascii="Arial" w:hAnsi="Arial" w:cs="Arial"/>
                <w:color w:val="202124"/>
                <w:shd w:val="clear" w:color="auto" w:fill="FFFFFF"/>
              </w:rPr>
            </w:rPrChange>
          </w:rPr>
          <w:t>Type</w:t>
        </w:r>
        <w:proofErr w:type="spellEnd"/>
        <w:r w:rsidRPr="00D82C77">
          <w:rPr>
            <w:b/>
            <w:bCs/>
            <w:shd w:val="clear" w:color="auto" w:fill="FFFFFF"/>
            <w:rPrChange w:id="2477" w:author="Graván Serrano Eduardo" w:date="2020-09-07T14:52:00Z">
              <w:rPr>
                <w:rFonts w:ascii="Arial" w:hAnsi="Arial" w:cs="Arial"/>
                <w:color w:val="202124"/>
                <w:shd w:val="clear" w:color="auto" w:fill="FFFFFF"/>
              </w:rPr>
            </w:rPrChange>
          </w:rPr>
          <w:t xml:space="preserve"> 1 Tag</w:t>
        </w:r>
        <w:r w:rsidRPr="00D82C77">
          <w:rPr>
            <w:b/>
            <w:bCs/>
            <w:shd w:val="clear" w:color="auto" w:fill="FFFFFF"/>
            <w:rPrChange w:id="2478" w:author="Graván Serrano Eduardo" w:date="2020-09-07T14:52:00Z">
              <w:rPr>
                <w:color w:val="202124"/>
                <w:shd w:val="clear" w:color="auto" w:fill="FFFFFF"/>
              </w:rPr>
            </w:rPrChange>
          </w:rPr>
          <w:t>:</w:t>
        </w:r>
      </w:ins>
      <w:ins w:id="2479" w:author="Graván Serrano Eduardo" w:date="2020-09-07T14:51:00Z">
        <w:r w:rsidRPr="00D82C77">
          <w:rPr>
            <w:b/>
            <w:bCs/>
            <w:shd w:val="clear" w:color="auto" w:fill="FFFFFF"/>
            <w:rPrChange w:id="2480" w:author="Graván Serrano Eduardo" w:date="2020-09-07T14:52:00Z">
              <w:rPr>
                <w:b/>
                <w:bCs/>
                <w:color w:val="202124"/>
                <w:shd w:val="clear" w:color="auto" w:fill="FFFFFF"/>
              </w:rPr>
            </w:rPrChange>
          </w:rPr>
          <w:t xml:space="preserve"> </w:t>
        </w:r>
        <w:r w:rsidRPr="00D82C77">
          <w:rPr>
            <w:shd w:val="clear" w:color="auto" w:fill="FFFFFF"/>
            <w:rPrChange w:id="2481" w:author="Graván Serrano Eduardo" w:date="2020-09-07T14:52:00Z">
              <w:rPr>
                <w:color w:val="202124"/>
                <w:shd w:val="clear" w:color="auto" w:fill="FFFFFF"/>
              </w:rPr>
            </w:rPrChange>
          </w:rPr>
          <w:t>este tipo de etiquetas son las más simples</w:t>
        </w:r>
      </w:ins>
      <w:ins w:id="2482" w:author="Graván Serrano Eduardo" w:date="2020-09-07T14:53:00Z">
        <w:r>
          <w:rPr>
            <w:shd w:val="clear" w:color="auto" w:fill="FFFFFF"/>
          </w:rPr>
          <w:t xml:space="preserve">. Gracias a esta simplicidad tienen </w:t>
        </w:r>
      </w:ins>
      <w:ins w:id="2483" w:author="Graván Serrano Eduardo" w:date="2020-09-07T15:56:00Z">
        <w:r w:rsidR="00C32712">
          <w:rPr>
            <w:shd w:val="clear" w:color="auto" w:fill="FFFFFF"/>
          </w:rPr>
          <w:t xml:space="preserve">una mayor capacidad de </w:t>
        </w:r>
      </w:ins>
      <w:ins w:id="2484" w:author="Graván Serrano Eduardo" w:date="2020-09-07T14:53:00Z">
        <w:r>
          <w:rPr>
            <w:shd w:val="clear" w:color="auto" w:fill="FFFFFF"/>
          </w:rPr>
          <w:t xml:space="preserve">memoria que </w:t>
        </w:r>
      </w:ins>
      <w:ins w:id="2485" w:author="Graván Serrano Eduardo" w:date="2020-09-07T16:41:00Z">
        <w:r w:rsidR="00710833">
          <w:rPr>
            <w:shd w:val="clear" w:color="auto" w:fill="FFFFFF"/>
          </w:rPr>
          <w:t>las de tipo 2</w:t>
        </w:r>
      </w:ins>
      <w:ins w:id="2486" w:author="Graván Serrano Eduardo" w:date="2020-09-07T14:53:00Z">
        <w:r>
          <w:rPr>
            <w:shd w:val="clear" w:color="auto" w:fill="FFFFFF"/>
          </w:rPr>
          <w:t>. Suelen ser utilizadas para tarjetas de un solo uso, enlace</w:t>
        </w:r>
      </w:ins>
      <w:ins w:id="2487" w:author="Graván Serrano Eduardo" w:date="2020-09-07T14:54:00Z">
        <w:r>
          <w:rPr>
            <w:shd w:val="clear" w:color="auto" w:fill="FFFFFF"/>
          </w:rPr>
          <w:t>s con aplicaciones bluetooth, tarjetas de negocios en formato NFC.</w:t>
        </w:r>
      </w:ins>
    </w:p>
    <w:p w14:paraId="71921DA6" w14:textId="7A184BDC" w:rsidR="00D82C77" w:rsidRPr="00F879FE" w:rsidRDefault="00D82C77">
      <w:pPr>
        <w:pStyle w:val="Texto"/>
        <w:numPr>
          <w:ilvl w:val="0"/>
          <w:numId w:val="39"/>
        </w:numPr>
        <w:rPr>
          <w:ins w:id="2488" w:author="Graván Serrano Eduardo" w:date="2020-09-07T14:50:00Z"/>
          <w:b/>
          <w:bCs/>
        </w:rPr>
        <w:pPrChange w:id="2489" w:author="Castillo Martínez Ana" w:date="2020-09-10T17:22:00Z">
          <w:pPr>
            <w:pStyle w:val="Prrafodelista"/>
            <w:numPr>
              <w:numId w:val="26"/>
            </w:numPr>
            <w:ind w:hanging="360"/>
          </w:pPr>
        </w:pPrChange>
      </w:pPr>
      <w:ins w:id="2490" w:author="Graván Serrano Eduardo" w:date="2020-09-07T14:50:00Z">
        <w:r w:rsidRPr="002020E4">
          <w:rPr>
            <w:b/>
            <w:bCs/>
            <w:shd w:val="clear" w:color="auto" w:fill="FFFFFF"/>
            <w:rPrChange w:id="2491" w:author="Graván Serrano Eduardo" w:date="2020-09-07T14:56:00Z">
              <w:rPr>
                <w:b/>
                <w:bCs/>
                <w:color w:val="202124"/>
                <w:shd w:val="clear" w:color="auto" w:fill="FFFFFF"/>
              </w:rPr>
            </w:rPrChange>
          </w:rPr>
          <w:t xml:space="preserve">NFC </w:t>
        </w:r>
        <w:proofErr w:type="spellStart"/>
        <w:r w:rsidRPr="002020E4">
          <w:rPr>
            <w:b/>
            <w:bCs/>
            <w:shd w:val="clear" w:color="auto" w:fill="FFFFFF"/>
            <w:rPrChange w:id="2492" w:author="Graván Serrano Eduardo" w:date="2020-09-07T14:56:00Z">
              <w:rPr>
                <w:b/>
                <w:bCs/>
                <w:color w:val="202124"/>
                <w:shd w:val="clear" w:color="auto" w:fill="FFFFFF"/>
              </w:rPr>
            </w:rPrChange>
          </w:rPr>
          <w:t>Forum</w:t>
        </w:r>
        <w:proofErr w:type="spellEnd"/>
        <w:r w:rsidRPr="002020E4">
          <w:rPr>
            <w:b/>
            <w:bCs/>
            <w:shd w:val="clear" w:color="auto" w:fill="FFFFFF"/>
            <w:rPrChange w:id="2493" w:author="Graván Serrano Eduardo" w:date="2020-09-07T14:56:00Z">
              <w:rPr>
                <w:b/>
                <w:bCs/>
                <w:color w:val="202124"/>
                <w:shd w:val="clear" w:color="auto" w:fill="FFFFFF"/>
              </w:rPr>
            </w:rPrChange>
          </w:rPr>
          <w:t xml:space="preserve"> </w:t>
        </w:r>
        <w:proofErr w:type="spellStart"/>
        <w:r w:rsidRPr="002020E4">
          <w:rPr>
            <w:b/>
            <w:bCs/>
            <w:shd w:val="clear" w:color="auto" w:fill="FFFFFF"/>
            <w:rPrChange w:id="2494" w:author="Graván Serrano Eduardo" w:date="2020-09-07T14:56:00Z">
              <w:rPr>
                <w:b/>
                <w:bCs/>
                <w:color w:val="202124"/>
                <w:shd w:val="clear" w:color="auto" w:fill="FFFFFF"/>
              </w:rPr>
            </w:rPrChange>
          </w:rPr>
          <w:t>Type</w:t>
        </w:r>
        <w:proofErr w:type="spellEnd"/>
        <w:r w:rsidRPr="002020E4">
          <w:rPr>
            <w:b/>
            <w:bCs/>
            <w:shd w:val="clear" w:color="auto" w:fill="FFFFFF"/>
            <w:rPrChange w:id="2495" w:author="Graván Serrano Eduardo" w:date="2020-09-07T14:56:00Z">
              <w:rPr>
                <w:b/>
                <w:bCs/>
                <w:color w:val="202124"/>
                <w:shd w:val="clear" w:color="auto" w:fill="FFFFFF"/>
              </w:rPr>
            </w:rPrChange>
          </w:rPr>
          <w:t xml:space="preserve"> 2 Tag:</w:t>
        </w:r>
      </w:ins>
      <w:ins w:id="2496" w:author="Graván Serrano Eduardo" w:date="2020-09-07T14:54:00Z">
        <w:r w:rsidRPr="002020E4">
          <w:rPr>
            <w:b/>
            <w:bCs/>
            <w:shd w:val="clear" w:color="auto" w:fill="FFFFFF"/>
            <w:rPrChange w:id="2497" w:author="Graván Serrano Eduardo" w:date="2020-09-07T14:56:00Z">
              <w:rPr>
                <w:b/>
                <w:bCs/>
                <w:color w:val="202124"/>
                <w:shd w:val="clear" w:color="auto" w:fill="FFFFFF"/>
              </w:rPr>
            </w:rPrChange>
          </w:rPr>
          <w:t xml:space="preserve"> </w:t>
        </w:r>
      </w:ins>
      <w:ins w:id="2498" w:author="Graván Serrano Eduardo" w:date="2020-09-07T14:56:00Z">
        <w:r w:rsidR="002020E4" w:rsidRPr="002020E4">
          <w:rPr>
            <w:shd w:val="clear" w:color="auto" w:fill="FFFFFF"/>
            <w:rPrChange w:id="2499" w:author="Graván Serrano Eduardo" w:date="2020-09-07T14:56:00Z">
              <w:rPr>
                <w:color w:val="202124"/>
                <w:shd w:val="clear" w:color="auto" w:fill="FFFFFF"/>
              </w:rPr>
            </w:rPrChange>
          </w:rPr>
          <w:t>es e</w:t>
        </w:r>
        <w:r w:rsidR="002020E4">
          <w:rPr>
            <w:shd w:val="clear" w:color="auto" w:fill="FFFFFF"/>
          </w:rPr>
          <w:t xml:space="preserve">l tipo de etiqueta más barato. Son más </w:t>
        </w:r>
      </w:ins>
      <w:ins w:id="2500" w:author="Graván Serrano Eduardo" w:date="2020-09-07T14:57:00Z">
        <w:r w:rsidR="002020E4">
          <w:rPr>
            <w:shd w:val="clear" w:color="auto" w:fill="FFFFFF"/>
          </w:rPr>
          <w:t xml:space="preserve">rápidas que las de tipo 1 y suelen utilizarse para almacenar </w:t>
        </w:r>
        <w:proofErr w:type="spellStart"/>
        <w:r w:rsidR="002020E4">
          <w:rPr>
            <w:shd w:val="clear" w:color="auto" w:fill="FFFFFF"/>
          </w:rPr>
          <w:t>URLs</w:t>
        </w:r>
        <w:proofErr w:type="spellEnd"/>
        <w:r w:rsidR="002020E4">
          <w:rPr>
            <w:shd w:val="clear" w:color="auto" w:fill="FFFFFF"/>
          </w:rPr>
          <w:t>, transacciones de poco valor, etc.</w:t>
        </w:r>
      </w:ins>
    </w:p>
    <w:p w14:paraId="75AF0848" w14:textId="1DE200F5" w:rsidR="00D82C77" w:rsidRPr="00F879FE" w:rsidRDefault="00D82C77">
      <w:pPr>
        <w:pStyle w:val="Texto"/>
        <w:numPr>
          <w:ilvl w:val="0"/>
          <w:numId w:val="39"/>
        </w:numPr>
        <w:rPr>
          <w:ins w:id="2501" w:author="Graván Serrano Eduardo" w:date="2020-09-07T14:50:00Z"/>
          <w:b/>
          <w:bCs/>
        </w:rPr>
        <w:pPrChange w:id="2502" w:author="Castillo Martínez Ana" w:date="2020-09-10T17:22:00Z">
          <w:pPr>
            <w:pStyle w:val="Prrafodelista"/>
            <w:numPr>
              <w:numId w:val="26"/>
            </w:numPr>
            <w:ind w:hanging="360"/>
          </w:pPr>
        </w:pPrChange>
      </w:pPr>
      <w:ins w:id="2503" w:author="Graván Serrano Eduardo" w:date="2020-09-07T14:50:00Z">
        <w:r w:rsidRPr="002020E4">
          <w:rPr>
            <w:b/>
            <w:bCs/>
            <w:shd w:val="clear" w:color="auto" w:fill="FFFFFF"/>
            <w:rPrChange w:id="2504" w:author="Graván Serrano Eduardo" w:date="2020-09-07T14:57:00Z">
              <w:rPr>
                <w:b/>
                <w:bCs/>
                <w:color w:val="202124"/>
                <w:shd w:val="clear" w:color="auto" w:fill="FFFFFF"/>
              </w:rPr>
            </w:rPrChange>
          </w:rPr>
          <w:t xml:space="preserve">NFC </w:t>
        </w:r>
        <w:proofErr w:type="spellStart"/>
        <w:r w:rsidRPr="002020E4">
          <w:rPr>
            <w:b/>
            <w:bCs/>
            <w:shd w:val="clear" w:color="auto" w:fill="FFFFFF"/>
            <w:rPrChange w:id="2505" w:author="Graván Serrano Eduardo" w:date="2020-09-07T14:57:00Z">
              <w:rPr>
                <w:b/>
                <w:bCs/>
                <w:color w:val="202124"/>
                <w:shd w:val="clear" w:color="auto" w:fill="FFFFFF"/>
              </w:rPr>
            </w:rPrChange>
          </w:rPr>
          <w:t>Forum</w:t>
        </w:r>
        <w:proofErr w:type="spellEnd"/>
        <w:r w:rsidRPr="002020E4">
          <w:rPr>
            <w:b/>
            <w:bCs/>
            <w:shd w:val="clear" w:color="auto" w:fill="FFFFFF"/>
            <w:rPrChange w:id="2506" w:author="Graván Serrano Eduardo" w:date="2020-09-07T14:57:00Z">
              <w:rPr>
                <w:b/>
                <w:bCs/>
                <w:color w:val="202124"/>
                <w:shd w:val="clear" w:color="auto" w:fill="FFFFFF"/>
              </w:rPr>
            </w:rPrChange>
          </w:rPr>
          <w:t xml:space="preserve"> </w:t>
        </w:r>
        <w:proofErr w:type="spellStart"/>
        <w:r w:rsidRPr="002020E4">
          <w:rPr>
            <w:b/>
            <w:bCs/>
            <w:shd w:val="clear" w:color="auto" w:fill="FFFFFF"/>
            <w:rPrChange w:id="2507" w:author="Graván Serrano Eduardo" w:date="2020-09-07T14:57:00Z">
              <w:rPr>
                <w:b/>
                <w:bCs/>
                <w:color w:val="202124"/>
                <w:shd w:val="clear" w:color="auto" w:fill="FFFFFF"/>
              </w:rPr>
            </w:rPrChange>
          </w:rPr>
          <w:t>Type</w:t>
        </w:r>
        <w:proofErr w:type="spellEnd"/>
        <w:r w:rsidRPr="002020E4">
          <w:rPr>
            <w:b/>
            <w:bCs/>
            <w:shd w:val="clear" w:color="auto" w:fill="FFFFFF"/>
            <w:rPrChange w:id="2508" w:author="Graván Serrano Eduardo" w:date="2020-09-07T14:57:00Z">
              <w:rPr>
                <w:b/>
                <w:bCs/>
                <w:color w:val="202124"/>
                <w:shd w:val="clear" w:color="auto" w:fill="FFFFFF"/>
              </w:rPr>
            </w:rPrChange>
          </w:rPr>
          <w:t xml:space="preserve"> 3 Tag:</w:t>
        </w:r>
      </w:ins>
      <w:ins w:id="2509" w:author="Graván Serrano Eduardo" w:date="2020-09-07T14:57:00Z">
        <w:r w:rsidR="002020E4" w:rsidRPr="002020E4">
          <w:rPr>
            <w:b/>
            <w:bCs/>
            <w:shd w:val="clear" w:color="auto" w:fill="FFFFFF"/>
            <w:rPrChange w:id="2510" w:author="Graván Serrano Eduardo" w:date="2020-09-07T14:57:00Z">
              <w:rPr>
                <w:b/>
                <w:bCs/>
                <w:color w:val="202124"/>
                <w:shd w:val="clear" w:color="auto" w:fill="FFFFFF"/>
              </w:rPr>
            </w:rPrChange>
          </w:rPr>
          <w:t xml:space="preserve"> </w:t>
        </w:r>
        <w:r w:rsidR="002020E4" w:rsidRPr="002020E4">
          <w:rPr>
            <w:shd w:val="clear" w:color="auto" w:fill="FFFFFF"/>
            <w:rPrChange w:id="2511" w:author="Graván Serrano Eduardo" w:date="2020-09-07T14:57:00Z">
              <w:rPr>
                <w:color w:val="202124"/>
                <w:shd w:val="clear" w:color="auto" w:fill="FFFFFF"/>
              </w:rPr>
            </w:rPrChange>
          </w:rPr>
          <w:t>las etiquetas de</w:t>
        </w:r>
        <w:r w:rsidR="002020E4">
          <w:rPr>
            <w:shd w:val="clear" w:color="auto" w:fill="FFFFFF"/>
          </w:rPr>
          <w:t xml:space="preserve"> tipo 3 siguen un estándar distinto que el resto de </w:t>
        </w:r>
      </w:ins>
      <w:ins w:id="2512" w:author="Graván Serrano Eduardo" w:date="2020-09-07T14:58:00Z">
        <w:r w:rsidR="008802DA">
          <w:rPr>
            <w:shd w:val="clear" w:color="auto" w:fill="FFFFFF"/>
          </w:rPr>
          <w:t>las etiquetas</w:t>
        </w:r>
        <w:r w:rsidR="002020E4">
          <w:rPr>
            <w:shd w:val="clear" w:color="auto" w:fill="FFFFFF"/>
          </w:rPr>
          <w:t>. Son muy po</w:t>
        </w:r>
        <w:r w:rsidR="008802DA">
          <w:rPr>
            <w:shd w:val="clear" w:color="auto" w:fill="FFFFFF"/>
          </w:rPr>
          <w:t>pulares en Asia debido a la amplia funcionalidad que proporcionan. Son usadas principalmente para</w:t>
        </w:r>
      </w:ins>
      <w:ins w:id="2513" w:author="Graván Serrano Eduardo" w:date="2020-09-07T14:59:00Z">
        <w:r w:rsidR="008802DA">
          <w:rPr>
            <w:shd w:val="clear" w:color="auto" w:fill="FFFFFF"/>
          </w:rPr>
          <w:t xml:space="preserve"> almacenar dinero electrónico, identificación electrónica, tarjetas de membresía, etc.</w:t>
        </w:r>
      </w:ins>
    </w:p>
    <w:p w14:paraId="5CFF451C" w14:textId="35591D75" w:rsidR="00D82C77" w:rsidRPr="002C5286" w:rsidRDefault="00D82C77">
      <w:pPr>
        <w:pStyle w:val="Texto"/>
        <w:numPr>
          <w:ilvl w:val="0"/>
          <w:numId w:val="39"/>
        </w:numPr>
        <w:rPr>
          <w:ins w:id="2514" w:author="Graván Serrano Eduardo" w:date="2020-09-11T13:12:00Z"/>
          <w:b/>
          <w:bCs/>
          <w:rPrChange w:id="2515" w:author="Graván Serrano Eduardo" w:date="2020-09-11T13:12:00Z">
            <w:rPr>
              <w:ins w:id="2516" w:author="Graván Serrano Eduardo" w:date="2020-09-11T13:12:00Z"/>
              <w:shd w:val="clear" w:color="auto" w:fill="FFFFFF"/>
            </w:rPr>
          </w:rPrChange>
        </w:rPr>
      </w:pPr>
      <w:commentRangeStart w:id="2517"/>
      <w:ins w:id="2518" w:author="Graván Serrano Eduardo" w:date="2020-09-07T14:50:00Z">
        <w:r w:rsidRPr="008802DA">
          <w:rPr>
            <w:b/>
            <w:bCs/>
            <w:shd w:val="clear" w:color="auto" w:fill="FFFFFF"/>
            <w:rPrChange w:id="2519" w:author="Graván Serrano Eduardo" w:date="2020-09-07T15:00:00Z">
              <w:rPr>
                <w:b/>
                <w:bCs/>
                <w:color w:val="202124"/>
                <w:shd w:val="clear" w:color="auto" w:fill="FFFFFF"/>
              </w:rPr>
            </w:rPrChange>
          </w:rPr>
          <w:t xml:space="preserve">NFC </w:t>
        </w:r>
        <w:proofErr w:type="spellStart"/>
        <w:r w:rsidRPr="008802DA">
          <w:rPr>
            <w:b/>
            <w:bCs/>
            <w:shd w:val="clear" w:color="auto" w:fill="FFFFFF"/>
            <w:rPrChange w:id="2520" w:author="Graván Serrano Eduardo" w:date="2020-09-07T15:00:00Z">
              <w:rPr>
                <w:b/>
                <w:bCs/>
                <w:color w:val="202124"/>
                <w:shd w:val="clear" w:color="auto" w:fill="FFFFFF"/>
              </w:rPr>
            </w:rPrChange>
          </w:rPr>
          <w:t>Forum</w:t>
        </w:r>
        <w:proofErr w:type="spellEnd"/>
        <w:r w:rsidRPr="008802DA">
          <w:rPr>
            <w:b/>
            <w:bCs/>
            <w:shd w:val="clear" w:color="auto" w:fill="FFFFFF"/>
            <w:rPrChange w:id="2521" w:author="Graván Serrano Eduardo" w:date="2020-09-07T15:00:00Z">
              <w:rPr>
                <w:b/>
                <w:bCs/>
                <w:color w:val="202124"/>
                <w:shd w:val="clear" w:color="auto" w:fill="FFFFFF"/>
              </w:rPr>
            </w:rPrChange>
          </w:rPr>
          <w:t xml:space="preserve"> </w:t>
        </w:r>
        <w:proofErr w:type="spellStart"/>
        <w:r w:rsidRPr="008802DA">
          <w:rPr>
            <w:b/>
            <w:bCs/>
            <w:shd w:val="clear" w:color="auto" w:fill="FFFFFF"/>
            <w:rPrChange w:id="2522" w:author="Graván Serrano Eduardo" w:date="2020-09-07T15:00:00Z">
              <w:rPr>
                <w:b/>
                <w:bCs/>
                <w:color w:val="202124"/>
                <w:shd w:val="clear" w:color="auto" w:fill="FFFFFF"/>
              </w:rPr>
            </w:rPrChange>
          </w:rPr>
          <w:t>Type</w:t>
        </w:r>
        <w:proofErr w:type="spellEnd"/>
        <w:r w:rsidRPr="008802DA">
          <w:rPr>
            <w:b/>
            <w:bCs/>
            <w:shd w:val="clear" w:color="auto" w:fill="FFFFFF"/>
            <w:rPrChange w:id="2523" w:author="Graván Serrano Eduardo" w:date="2020-09-07T15:00:00Z">
              <w:rPr>
                <w:b/>
                <w:bCs/>
                <w:color w:val="202124"/>
                <w:shd w:val="clear" w:color="auto" w:fill="FFFFFF"/>
              </w:rPr>
            </w:rPrChange>
          </w:rPr>
          <w:t xml:space="preserve"> 4 Tag:</w:t>
        </w:r>
      </w:ins>
      <w:ins w:id="2524" w:author="Graván Serrano Eduardo" w:date="2020-09-07T15:00:00Z">
        <w:r w:rsidR="008802DA" w:rsidRPr="008802DA">
          <w:rPr>
            <w:b/>
            <w:bCs/>
            <w:shd w:val="clear" w:color="auto" w:fill="FFFFFF"/>
            <w:rPrChange w:id="2525" w:author="Graván Serrano Eduardo" w:date="2020-09-07T15:00:00Z">
              <w:rPr>
                <w:b/>
                <w:bCs/>
                <w:color w:val="202124"/>
                <w:shd w:val="clear" w:color="auto" w:fill="FFFFFF"/>
              </w:rPr>
            </w:rPrChange>
          </w:rPr>
          <w:t xml:space="preserve"> </w:t>
        </w:r>
      </w:ins>
      <w:commentRangeEnd w:id="2517"/>
      <w:r w:rsidR="00716277">
        <w:rPr>
          <w:rStyle w:val="Refdecomentario"/>
          <w:lang w:eastAsia="es-ES"/>
        </w:rPr>
        <w:commentReference w:id="2517"/>
      </w:r>
      <w:ins w:id="2526" w:author="Graván Serrano Eduardo" w:date="2020-09-07T15:00:00Z">
        <w:r w:rsidR="008802DA" w:rsidRPr="008802DA">
          <w:rPr>
            <w:shd w:val="clear" w:color="auto" w:fill="FFFFFF"/>
            <w:rPrChange w:id="2527" w:author="Graván Serrano Eduardo" w:date="2020-09-07T15:00:00Z">
              <w:rPr>
                <w:color w:val="202124"/>
                <w:shd w:val="clear" w:color="auto" w:fill="FFFFFF"/>
              </w:rPr>
            </w:rPrChange>
          </w:rPr>
          <w:t>son las e</w:t>
        </w:r>
        <w:r w:rsidR="008802DA">
          <w:rPr>
            <w:shd w:val="clear" w:color="auto" w:fill="FFFFFF"/>
          </w:rPr>
          <w:t>tiquetas más flexibles y con mayor capacidad de memoria de entre todas las etiquetas. Es la única etiqueta que soporta</w:t>
        </w:r>
      </w:ins>
      <w:ins w:id="2528" w:author="Graván Serrano Eduardo" w:date="2020-09-07T15:01:00Z">
        <w:r w:rsidR="008802DA">
          <w:rPr>
            <w:shd w:val="clear" w:color="auto" w:fill="FFFFFF"/>
          </w:rPr>
          <w:t xml:space="preserve"> el estándar de seguridad ISO 7816</w:t>
        </w:r>
      </w:ins>
      <w:ins w:id="2529" w:author="Graván Serrano Eduardo" w:date="2020-09-07T15:02:00Z">
        <w:r w:rsidR="008802DA">
          <w:rPr>
            <w:shd w:val="clear" w:color="auto" w:fill="FFFFFF"/>
          </w:rPr>
          <w:t>, permitiendo una autenticación total del usuario. Permite también que las etiquetas NFC auto modifiquen sus mensajes NDEF. Debido a</w:t>
        </w:r>
      </w:ins>
      <w:ins w:id="2530" w:author="Graván Serrano Eduardo" w:date="2020-09-07T15:03:00Z">
        <w:r w:rsidR="008802DA">
          <w:rPr>
            <w:shd w:val="clear" w:color="auto" w:fill="FFFFFF"/>
          </w:rPr>
          <w:t xml:space="preserve"> la gran capacidad, se suelen usar</w:t>
        </w:r>
      </w:ins>
      <w:ins w:id="2531" w:author="Graván Serrano Eduardo" w:date="2020-09-07T15:04:00Z">
        <w:r w:rsidR="008802DA">
          <w:rPr>
            <w:shd w:val="clear" w:color="auto" w:fill="FFFFFF"/>
          </w:rPr>
          <w:t xml:space="preserve"> para crear aplicaciones de compra de tickets de tránsito (pagos en autobús, metro, tren, etc.).</w:t>
        </w:r>
      </w:ins>
    </w:p>
    <w:p w14:paraId="5C7E0403" w14:textId="49E2A90F" w:rsidR="00012301" w:rsidRPr="00B62AB7" w:rsidRDefault="002C5286" w:rsidP="00012301">
      <w:pPr>
        <w:pStyle w:val="Texto"/>
        <w:numPr>
          <w:ilvl w:val="0"/>
          <w:numId w:val="39"/>
        </w:numPr>
        <w:rPr>
          <w:ins w:id="2532" w:author="Graván Serrano Eduardo" w:date="2020-09-11T13:55:00Z"/>
          <w:b/>
          <w:bCs/>
          <w:rPrChange w:id="2533" w:author="Graván Serrano Eduardo" w:date="2020-09-11T13:55:00Z">
            <w:rPr>
              <w:ins w:id="2534" w:author="Graván Serrano Eduardo" w:date="2020-09-11T13:55:00Z"/>
              <w:shd w:val="clear" w:color="auto" w:fill="FFFFFF"/>
            </w:rPr>
          </w:rPrChange>
        </w:rPr>
      </w:pPr>
      <w:ins w:id="2535" w:author="Graván Serrano Eduardo" w:date="2020-09-11T13:12:00Z">
        <w:r w:rsidRPr="00F879FE">
          <w:rPr>
            <w:b/>
            <w:bCs/>
            <w:shd w:val="clear" w:color="auto" w:fill="FFFFFF"/>
          </w:rPr>
          <w:lastRenderedPageBreak/>
          <w:t>NFC</w:t>
        </w:r>
        <w:r w:rsidRPr="00E124BC">
          <w:rPr>
            <w:b/>
            <w:bCs/>
            <w:shd w:val="clear" w:color="auto" w:fill="FFFFFF"/>
          </w:rPr>
          <w:t xml:space="preserve"> </w:t>
        </w:r>
        <w:proofErr w:type="spellStart"/>
        <w:r w:rsidRPr="00E124BC">
          <w:rPr>
            <w:b/>
            <w:bCs/>
            <w:shd w:val="clear" w:color="auto" w:fill="FFFFFF"/>
          </w:rPr>
          <w:t>Forum</w:t>
        </w:r>
        <w:proofErr w:type="spellEnd"/>
        <w:r w:rsidRPr="00E124BC">
          <w:rPr>
            <w:b/>
            <w:bCs/>
            <w:shd w:val="clear" w:color="auto" w:fill="FFFFFF"/>
          </w:rPr>
          <w:t xml:space="preserve"> </w:t>
        </w:r>
        <w:proofErr w:type="spellStart"/>
        <w:r w:rsidRPr="00E124BC">
          <w:rPr>
            <w:b/>
            <w:bCs/>
            <w:shd w:val="clear" w:color="auto" w:fill="FFFFFF"/>
          </w:rPr>
          <w:t>Type</w:t>
        </w:r>
        <w:proofErr w:type="spellEnd"/>
        <w:r w:rsidRPr="00E124BC">
          <w:rPr>
            <w:b/>
            <w:bCs/>
            <w:shd w:val="clear" w:color="auto" w:fill="FFFFFF"/>
          </w:rPr>
          <w:t xml:space="preserve"> 5 Tag:</w:t>
        </w:r>
      </w:ins>
      <w:ins w:id="2536" w:author="Graván Serrano Eduardo" w:date="2020-09-11T13:26:00Z">
        <w:r w:rsidR="00E124BC" w:rsidRPr="00E124BC">
          <w:rPr>
            <w:b/>
            <w:bCs/>
            <w:shd w:val="clear" w:color="auto" w:fill="FFFFFF"/>
          </w:rPr>
          <w:t xml:space="preserve"> </w:t>
        </w:r>
      </w:ins>
      <w:ins w:id="2537" w:author="Graván Serrano Eduardo" w:date="2020-09-11T13:27:00Z">
        <w:r w:rsidR="00E124BC" w:rsidRPr="00E124BC">
          <w:rPr>
            <w:shd w:val="clear" w:color="auto" w:fill="FFFFFF"/>
            <w:rPrChange w:id="2538" w:author="Graván Serrano Eduardo" w:date="2020-09-11T13:27:00Z">
              <w:rPr>
                <w:shd w:val="clear" w:color="auto" w:fill="FFFFFF"/>
                <w:lang w:val="en-GB"/>
              </w:rPr>
            </w:rPrChange>
          </w:rPr>
          <w:t>es e</w:t>
        </w:r>
        <w:r w:rsidR="00E124BC">
          <w:rPr>
            <w:shd w:val="clear" w:color="auto" w:fill="FFFFFF"/>
          </w:rPr>
          <w:t>l tipo de etiqueta más reciente</w:t>
        </w:r>
      </w:ins>
      <w:ins w:id="2539" w:author="Graván Serrano Eduardo" w:date="2020-09-11T13:28:00Z">
        <w:r w:rsidR="00E124BC">
          <w:rPr>
            <w:shd w:val="clear" w:color="auto" w:fill="FFFFFF"/>
          </w:rPr>
          <w:t xml:space="preserve">. </w:t>
        </w:r>
      </w:ins>
      <w:ins w:id="2540" w:author="Graván Serrano Eduardo" w:date="2020-09-11T13:27:00Z">
        <w:r w:rsidR="00E124BC">
          <w:rPr>
            <w:shd w:val="clear" w:color="auto" w:fill="FFFFFF"/>
          </w:rPr>
          <w:t>Soporta el estándar ISO/IEC 15693</w:t>
        </w:r>
      </w:ins>
      <w:ins w:id="2541" w:author="Graván Serrano Eduardo" w:date="2020-09-11T13:28:00Z">
        <w:r w:rsidR="00E124BC">
          <w:rPr>
            <w:shd w:val="clear" w:color="auto" w:fill="FFFFFF"/>
          </w:rPr>
          <w:t>. Permite el uso de comunicación en modo activo, esto es, que tanto el emisor como el receptor tengan fue</w:t>
        </w:r>
      </w:ins>
      <w:ins w:id="2542" w:author="Graván Serrano Eduardo" w:date="2020-09-11T13:29:00Z">
        <w:r w:rsidR="00E124BC">
          <w:rPr>
            <w:shd w:val="clear" w:color="auto" w:fill="FFFFFF"/>
          </w:rPr>
          <w:t xml:space="preserve">ntes de corrientes propias. Se suelen utilizar para libros en bibliotecas, tickets electrónicos y </w:t>
        </w:r>
      </w:ins>
      <w:ins w:id="2543" w:author="Graván Serrano Eduardo" w:date="2020-09-11T13:30:00Z">
        <w:r w:rsidR="00E124BC">
          <w:rPr>
            <w:shd w:val="clear" w:color="auto" w:fill="FFFFFF"/>
          </w:rPr>
          <w:t>paquetería.</w:t>
        </w:r>
      </w:ins>
    </w:p>
    <w:p w14:paraId="177C8722" w14:textId="19AE7744" w:rsidR="00B62AB7" w:rsidRPr="00B62AB7" w:rsidRDefault="00B62AB7">
      <w:pPr>
        <w:pStyle w:val="Texto"/>
        <w:rPr>
          <w:ins w:id="2544" w:author="Graván Serrano Eduardo" w:date="2020-09-11T13:30:00Z"/>
          <w:rPrChange w:id="2545" w:author="Graván Serrano Eduardo" w:date="2020-09-11T13:55:00Z">
            <w:rPr>
              <w:ins w:id="2546" w:author="Graván Serrano Eduardo" w:date="2020-09-11T13:30:00Z"/>
              <w:shd w:val="clear" w:color="auto" w:fill="FFFFFF"/>
            </w:rPr>
          </w:rPrChange>
        </w:rPr>
        <w:pPrChange w:id="2547" w:author="Graván Serrano Eduardo" w:date="2020-09-11T13:55:00Z">
          <w:pPr>
            <w:pStyle w:val="Texto"/>
            <w:numPr>
              <w:numId w:val="39"/>
            </w:numPr>
            <w:ind w:left="720" w:hanging="360"/>
          </w:pPr>
        </w:pPrChange>
      </w:pPr>
      <w:ins w:id="2548" w:author="Graván Serrano Eduardo" w:date="2020-09-11T13:55:00Z">
        <w:r>
          <w:t>La siguiente tabla recoge las principales características técnicas de los tipos de etiquetas a modo de resumen.</w:t>
        </w:r>
      </w:ins>
    </w:p>
    <w:p w14:paraId="251364B4" w14:textId="23FF3C11" w:rsidR="00012301" w:rsidRDefault="00012301">
      <w:pPr>
        <w:pStyle w:val="Descripcin"/>
        <w:keepNext/>
        <w:jc w:val="center"/>
        <w:rPr>
          <w:ins w:id="2549" w:author="Graván Serrano Eduardo" w:date="2020-09-11T13:42:00Z"/>
        </w:rPr>
        <w:pPrChange w:id="2550" w:author="Graván Serrano Eduardo" w:date="2020-09-11T13:42:00Z">
          <w:pPr/>
        </w:pPrChange>
      </w:pPr>
      <w:bookmarkStart w:id="2551" w:name="_Toc50736494"/>
      <w:ins w:id="2552" w:author="Graván Serrano Eduardo" w:date="2020-09-11T13:42:00Z">
        <w:r>
          <w:t xml:space="preserve">Tabla </w:t>
        </w:r>
        <w:r>
          <w:fldChar w:fldCharType="begin"/>
        </w:r>
        <w:r>
          <w:instrText xml:space="preserve"> SEQ Tabla \* ARABIC </w:instrText>
        </w:r>
      </w:ins>
      <w:r>
        <w:fldChar w:fldCharType="separate"/>
      </w:r>
      <w:ins w:id="2553" w:author="Graván Serrano Eduardo" w:date="2020-09-11T16:50:00Z">
        <w:r w:rsidR="00D871F0">
          <w:rPr>
            <w:noProof/>
          </w:rPr>
          <w:t>1</w:t>
        </w:r>
      </w:ins>
      <w:ins w:id="2554" w:author="Graván Serrano Eduardo" w:date="2020-09-11T13:42:00Z">
        <w:r>
          <w:fldChar w:fldCharType="end"/>
        </w:r>
        <w:r>
          <w:t xml:space="preserve">. Tipos de etiquetas NFC </w:t>
        </w:r>
      </w:ins>
      <w:ins w:id="2555" w:author="Graván Serrano Eduardo" w:date="2020-09-11T14:29:00Z">
        <w:r w:rsidR="004D001B">
          <w:t xml:space="preserve">– ST25 NFC </w:t>
        </w:r>
        <w:proofErr w:type="spellStart"/>
        <w:r w:rsidR="004D001B">
          <w:t>Guide</w:t>
        </w:r>
        <w:proofErr w:type="spellEnd"/>
        <w:r w:rsidR="004D001B">
          <w:t xml:space="preserve"> </w:t>
        </w:r>
      </w:ins>
      <w:ins w:id="2556" w:author="Graván Serrano Eduardo" w:date="2020-09-11T13:42:00Z">
        <w:r>
          <w:t>[25].</w:t>
        </w:r>
        <w:bookmarkEnd w:id="2551"/>
      </w:ins>
    </w:p>
    <w:tbl>
      <w:tblPr>
        <w:tblStyle w:val="Tablaconcuadrcula"/>
        <w:tblW w:w="0" w:type="auto"/>
        <w:jc w:val="center"/>
        <w:tblLook w:val="04A0" w:firstRow="1" w:lastRow="0" w:firstColumn="1" w:lastColumn="0" w:noHBand="0" w:noVBand="1"/>
        <w:tblPrChange w:id="2557" w:author="Graván Serrano Eduardo" w:date="2020-09-11T13:42:00Z">
          <w:tblPr>
            <w:tblStyle w:val="Tablaconcuadrcula"/>
            <w:tblW w:w="0" w:type="auto"/>
            <w:tblLook w:val="04A0" w:firstRow="1" w:lastRow="0" w:firstColumn="1" w:lastColumn="0" w:noHBand="0" w:noVBand="1"/>
          </w:tblPr>
        </w:tblPrChange>
      </w:tblPr>
      <w:tblGrid>
        <w:gridCol w:w="1574"/>
        <w:gridCol w:w="1376"/>
        <w:gridCol w:w="1377"/>
        <w:gridCol w:w="1400"/>
        <w:gridCol w:w="1390"/>
        <w:gridCol w:w="1377"/>
        <w:tblGridChange w:id="2558">
          <w:tblGrid>
            <w:gridCol w:w="1574"/>
            <w:gridCol w:w="1376"/>
            <w:gridCol w:w="1377"/>
            <w:gridCol w:w="1399"/>
            <w:gridCol w:w="1397"/>
            <w:gridCol w:w="1371"/>
          </w:tblGrid>
        </w:tblGridChange>
      </w:tblGrid>
      <w:tr w:rsidR="00012301" w14:paraId="7889DB7F" w14:textId="77777777" w:rsidTr="00012301">
        <w:trPr>
          <w:jc w:val="center"/>
          <w:ins w:id="2559" w:author="Graván Serrano Eduardo" w:date="2020-09-11T13:32:00Z"/>
        </w:trPr>
        <w:tc>
          <w:tcPr>
            <w:tcW w:w="1574" w:type="dxa"/>
            <w:vAlign w:val="center"/>
            <w:tcPrChange w:id="2560" w:author="Graván Serrano Eduardo" w:date="2020-09-11T13:42:00Z">
              <w:tcPr>
                <w:tcW w:w="1415" w:type="dxa"/>
              </w:tcPr>
            </w:tcPrChange>
          </w:tcPr>
          <w:p w14:paraId="72E083AB" w14:textId="3B820535" w:rsidR="00012301" w:rsidRPr="00012301" w:rsidRDefault="00012301">
            <w:pPr>
              <w:pStyle w:val="Texto"/>
              <w:jc w:val="center"/>
              <w:rPr>
                <w:ins w:id="2561" w:author="Graván Serrano Eduardo" w:date="2020-09-11T13:32:00Z"/>
                <w:b/>
                <w:bCs/>
                <w:rPrChange w:id="2562" w:author="Graván Serrano Eduardo" w:date="2020-09-11T13:35:00Z">
                  <w:rPr>
                    <w:ins w:id="2563" w:author="Graván Serrano Eduardo" w:date="2020-09-11T13:32:00Z"/>
                    <w:b/>
                    <w:bCs/>
                    <w:lang w:val="en-GB"/>
                  </w:rPr>
                </w:rPrChange>
              </w:rPr>
              <w:pPrChange w:id="2564" w:author="Graván Serrano Eduardo" w:date="2020-09-11T13:34:00Z">
                <w:pPr>
                  <w:pStyle w:val="Texto"/>
                </w:pPr>
              </w:pPrChange>
            </w:pPr>
            <w:ins w:id="2565" w:author="Graván Serrano Eduardo" w:date="2020-09-11T13:32:00Z">
              <w:r w:rsidRPr="00012301">
                <w:rPr>
                  <w:b/>
                  <w:bCs/>
                  <w:rPrChange w:id="2566" w:author="Graván Serrano Eduardo" w:date="2020-09-11T13:35:00Z">
                    <w:rPr>
                      <w:b/>
                      <w:bCs/>
                      <w:lang w:val="en-GB"/>
                    </w:rPr>
                  </w:rPrChange>
                </w:rPr>
                <w:t>Propiedad</w:t>
              </w:r>
            </w:ins>
          </w:p>
        </w:tc>
        <w:tc>
          <w:tcPr>
            <w:tcW w:w="1376" w:type="dxa"/>
            <w:vAlign w:val="center"/>
            <w:tcPrChange w:id="2567" w:author="Graván Serrano Eduardo" w:date="2020-09-11T13:42:00Z">
              <w:tcPr>
                <w:tcW w:w="1415" w:type="dxa"/>
              </w:tcPr>
            </w:tcPrChange>
          </w:tcPr>
          <w:p w14:paraId="2A282CAF" w14:textId="7D133F77" w:rsidR="00012301" w:rsidRPr="00012301" w:rsidRDefault="00012301">
            <w:pPr>
              <w:pStyle w:val="Texto"/>
              <w:jc w:val="center"/>
              <w:rPr>
                <w:ins w:id="2568" w:author="Graván Serrano Eduardo" w:date="2020-09-11T13:32:00Z"/>
                <w:b/>
                <w:bCs/>
                <w:rPrChange w:id="2569" w:author="Graván Serrano Eduardo" w:date="2020-09-11T13:35:00Z">
                  <w:rPr>
                    <w:ins w:id="2570" w:author="Graván Serrano Eduardo" w:date="2020-09-11T13:32:00Z"/>
                    <w:b/>
                    <w:bCs/>
                    <w:lang w:val="en-GB"/>
                  </w:rPr>
                </w:rPrChange>
              </w:rPr>
              <w:pPrChange w:id="2571" w:author="Graván Serrano Eduardo" w:date="2020-09-11T13:34:00Z">
                <w:pPr>
                  <w:pStyle w:val="Texto"/>
                </w:pPr>
              </w:pPrChange>
            </w:pPr>
            <w:proofErr w:type="spellStart"/>
            <w:ins w:id="2572" w:author="Graván Serrano Eduardo" w:date="2020-09-11T13:32:00Z">
              <w:r w:rsidRPr="00012301">
                <w:rPr>
                  <w:b/>
                  <w:bCs/>
                  <w:rPrChange w:id="2573" w:author="Graván Serrano Eduardo" w:date="2020-09-11T13:35:00Z">
                    <w:rPr>
                      <w:b/>
                      <w:bCs/>
                      <w:lang w:val="en-GB"/>
                    </w:rPr>
                  </w:rPrChange>
                </w:rPr>
                <w:t>Type</w:t>
              </w:r>
              <w:proofErr w:type="spellEnd"/>
              <w:r w:rsidRPr="00012301">
                <w:rPr>
                  <w:b/>
                  <w:bCs/>
                  <w:rPrChange w:id="2574" w:author="Graván Serrano Eduardo" w:date="2020-09-11T13:35:00Z">
                    <w:rPr>
                      <w:b/>
                      <w:bCs/>
                      <w:lang w:val="en-GB"/>
                    </w:rPr>
                  </w:rPrChange>
                </w:rPr>
                <w:t xml:space="preserve"> 1</w:t>
              </w:r>
            </w:ins>
          </w:p>
        </w:tc>
        <w:tc>
          <w:tcPr>
            <w:tcW w:w="1377" w:type="dxa"/>
            <w:vAlign w:val="center"/>
            <w:tcPrChange w:id="2575" w:author="Graván Serrano Eduardo" w:date="2020-09-11T13:42:00Z">
              <w:tcPr>
                <w:tcW w:w="1416" w:type="dxa"/>
              </w:tcPr>
            </w:tcPrChange>
          </w:tcPr>
          <w:p w14:paraId="62470F43" w14:textId="7B6EAC28" w:rsidR="00012301" w:rsidRPr="00012301" w:rsidRDefault="00012301">
            <w:pPr>
              <w:pStyle w:val="Texto"/>
              <w:jc w:val="center"/>
              <w:rPr>
                <w:ins w:id="2576" w:author="Graván Serrano Eduardo" w:date="2020-09-11T13:32:00Z"/>
                <w:b/>
                <w:bCs/>
                <w:rPrChange w:id="2577" w:author="Graván Serrano Eduardo" w:date="2020-09-11T13:35:00Z">
                  <w:rPr>
                    <w:ins w:id="2578" w:author="Graván Serrano Eduardo" w:date="2020-09-11T13:32:00Z"/>
                    <w:b/>
                    <w:bCs/>
                    <w:lang w:val="en-GB"/>
                  </w:rPr>
                </w:rPrChange>
              </w:rPr>
              <w:pPrChange w:id="2579" w:author="Graván Serrano Eduardo" w:date="2020-09-11T13:34:00Z">
                <w:pPr>
                  <w:pStyle w:val="Texto"/>
                </w:pPr>
              </w:pPrChange>
            </w:pPr>
            <w:proofErr w:type="spellStart"/>
            <w:ins w:id="2580" w:author="Graván Serrano Eduardo" w:date="2020-09-11T13:32:00Z">
              <w:r w:rsidRPr="00012301">
                <w:rPr>
                  <w:b/>
                  <w:bCs/>
                  <w:rPrChange w:id="2581" w:author="Graván Serrano Eduardo" w:date="2020-09-11T13:35:00Z">
                    <w:rPr>
                      <w:b/>
                      <w:bCs/>
                      <w:lang w:val="en-GB"/>
                    </w:rPr>
                  </w:rPrChange>
                </w:rPr>
                <w:t>Type</w:t>
              </w:r>
              <w:proofErr w:type="spellEnd"/>
              <w:r w:rsidRPr="00012301">
                <w:rPr>
                  <w:b/>
                  <w:bCs/>
                  <w:rPrChange w:id="2582" w:author="Graván Serrano Eduardo" w:date="2020-09-11T13:35:00Z">
                    <w:rPr>
                      <w:b/>
                      <w:bCs/>
                      <w:lang w:val="en-GB"/>
                    </w:rPr>
                  </w:rPrChange>
                </w:rPr>
                <w:t xml:space="preserve"> 2</w:t>
              </w:r>
            </w:ins>
          </w:p>
        </w:tc>
        <w:tc>
          <w:tcPr>
            <w:tcW w:w="1400" w:type="dxa"/>
            <w:vAlign w:val="center"/>
            <w:tcPrChange w:id="2583" w:author="Graván Serrano Eduardo" w:date="2020-09-11T13:42:00Z">
              <w:tcPr>
                <w:tcW w:w="1416" w:type="dxa"/>
              </w:tcPr>
            </w:tcPrChange>
          </w:tcPr>
          <w:p w14:paraId="5B216770" w14:textId="0EC673B4" w:rsidR="00012301" w:rsidRPr="00012301" w:rsidRDefault="00012301">
            <w:pPr>
              <w:pStyle w:val="Texto"/>
              <w:jc w:val="center"/>
              <w:rPr>
                <w:ins w:id="2584" w:author="Graván Serrano Eduardo" w:date="2020-09-11T13:32:00Z"/>
                <w:b/>
                <w:bCs/>
                <w:rPrChange w:id="2585" w:author="Graván Serrano Eduardo" w:date="2020-09-11T13:35:00Z">
                  <w:rPr>
                    <w:ins w:id="2586" w:author="Graván Serrano Eduardo" w:date="2020-09-11T13:32:00Z"/>
                    <w:b/>
                    <w:bCs/>
                    <w:lang w:val="en-GB"/>
                  </w:rPr>
                </w:rPrChange>
              </w:rPr>
              <w:pPrChange w:id="2587" w:author="Graván Serrano Eduardo" w:date="2020-09-11T13:34:00Z">
                <w:pPr>
                  <w:pStyle w:val="Texto"/>
                </w:pPr>
              </w:pPrChange>
            </w:pPr>
            <w:proofErr w:type="spellStart"/>
            <w:ins w:id="2588" w:author="Graván Serrano Eduardo" w:date="2020-09-11T13:32:00Z">
              <w:r w:rsidRPr="00012301">
                <w:rPr>
                  <w:b/>
                  <w:bCs/>
                  <w:rPrChange w:id="2589" w:author="Graván Serrano Eduardo" w:date="2020-09-11T13:35:00Z">
                    <w:rPr>
                      <w:b/>
                      <w:bCs/>
                      <w:lang w:val="en-GB"/>
                    </w:rPr>
                  </w:rPrChange>
                </w:rPr>
                <w:t>Type</w:t>
              </w:r>
              <w:proofErr w:type="spellEnd"/>
              <w:r w:rsidRPr="00012301">
                <w:rPr>
                  <w:b/>
                  <w:bCs/>
                  <w:rPrChange w:id="2590" w:author="Graván Serrano Eduardo" w:date="2020-09-11T13:35:00Z">
                    <w:rPr>
                      <w:b/>
                      <w:bCs/>
                      <w:lang w:val="en-GB"/>
                    </w:rPr>
                  </w:rPrChange>
                </w:rPr>
                <w:t xml:space="preserve"> 3</w:t>
              </w:r>
            </w:ins>
          </w:p>
        </w:tc>
        <w:tc>
          <w:tcPr>
            <w:tcW w:w="1390" w:type="dxa"/>
            <w:vAlign w:val="center"/>
            <w:tcPrChange w:id="2591" w:author="Graván Serrano Eduardo" w:date="2020-09-11T13:42:00Z">
              <w:tcPr>
                <w:tcW w:w="1416" w:type="dxa"/>
              </w:tcPr>
            </w:tcPrChange>
          </w:tcPr>
          <w:p w14:paraId="2B8A1552" w14:textId="632AF15A" w:rsidR="00012301" w:rsidRPr="00012301" w:rsidRDefault="00012301">
            <w:pPr>
              <w:pStyle w:val="Texto"/>
              <w:jc w:val="center"/>
              <w:rPr>
                <w:ins w:id="2592" w:author="Graván Serrano Eduardo" w:date="2020-09-11T13:32:00Z"/>
                <w:b/>
                <w:bCs/>
                <w:rPrChange w:id="2593" w:author="Graván Serrano Eduardo" w:date="2020-09-11T13:35:00Z">
                  <w:rPr>
                    <w:ins w:id="2594" w:author="Graván Serrano Eduardo" w:date="2020-09-11T13:32:00Z"/>
                    <w:b/>
                    <w:bCs/>
                    <w:lang w:val="en-GB"/>
                  </w:rPr>
                </w:rPrChange>
              </w:rPr>
              <w:pPrChange w:id="2595" w:author="Graván Serrano Eduardo" w:date="2020-09-11T13:34:00Z">
                <w:pPr>
                  <w:pStyle w:val="Texto"/>
                </w:pPr>
              </w:pPrChange>
            </w:pPr>
            <w:proofErr w:type="spellStart"/>
            <w:ins w:id="2596" w:author="Graván Serrano Eduardo" w:date="2020-09-11T13:32:00Z">
              <w:r w:rsidRPr="00012301">
                <w:rPr>
                  <w:b/>
                  <w:bCs/>
                  <w:rPrChange w:id="2597" w:author="Graván Serrano Eduardo" w:date="2020-09-11T13:35:00Z">
                    <w:rPr>
                      <w:b/>
                      <w:bCs/>
                      <w:lang w:val="en-GB"/>
                    </w:rPr>
                  </w:rPrChange>
                </w:rPr>
                <w:t>Type</w:t>
              </w:r>
              <w:proofErr w:type="spellEnd"/>
              <w:r w:rsidRPr="00012301">
                <w:rPr>
                  <w:b/>
                  <w:bCs/>
                  <w:rPrChange w:id="2598" w:author="Graván Serrano Eduardo" w:date="2020-09-11T13:35:00Z">
                    <w:rPr>
                      <w:b/>
                      <w:bCs/>
                      <w:lang w:val="en-GB"/>
                    </w:rPr>
                  </w:rPrChange>
                </w:rPr>
                <w:t xml:space="preserve"> 4</w:t>
              </w:r>
            </w:ins>
          </w:p>
        </w:tc>
        <w:tc>
          <w:tcPr>
            <w:tcW w:w="1377" w:type="dxa"/>
            <w:vAlign w:val="center"/>
            <w:tcPrChange w:id="2599" w:author="Graván Serrano Eduardo" w:date="2020-09-11T13:42:00Z">
              <w:tcPr>
                <w:tcW w:w="1416" w:type="dxa"/>
              </w:tcPr>
            </w:tcPrChange>
          </w:tcPr>
          <w:p w14:paraId="6B60B843" w14:textId="55AD6E8D" w:rsidR="00012301" w:rsidRPr="00012301" w:rsidRDefault="00012301">
            <w:pPr>
              <w:pStyle w:val="Texto"/>
              <w:jc w:val="center"/>
              <w:rPr>
                <w:ins w:id="2600" w:author="Graván Serrano Eduardo" w:date="2020-09-11T13:32:00Z"/>
                <w:b/>
                <w:bCs/>
                <w:rPrChange w:id="2601" w:author="Graván Serrano Eduardo" w:date="2020-09-11T13:35:00Z">
                  <w:rPr>
                    <w:ins w:id="2602" w:author="Graván Serrano Eduardo" w:date="2020-09-11T13:32:00Z"/>
                    <w:b/>
                    <w:bCs/>
                    <w:lang w:val="en-GB"/>
                  </w:rPr>
                </w:rPrChange>
              </w:rPr>
              <w:pPrChange w:id="2603" w:author="Graván Serrano Eduardo" w:date="2020-09-11T13:34:00Z">
                <w:pPr>
                  <w:pStyle w:val="Texto"/>
                </w:pPr>
              </w:pPrChange>
            </w:pPr>
            <w:proofErr w:type="spellStart"/>
            <w:ins w:id="2604" w:author="Graván Serrano Eduardo" w:date="2020-09-11T13:32:00Z">
              <w:r w:rsidRPr="00012301">
                <w:rPr>
                  <w:b/>
                  <w:bCs/>
                  <w:rPrChange w:id="2605" w:author="Graván Serrano Eduardo" w:date="2020-09-11T13:35:00Z">
                    <w:rPr>
                      <w:b/>
                      <w:bCs/>
                      <w:lang w:val="en-GB"/>
                    </w:rPr>
                  </w:rPrChange>
                </w:rPr>
                <w:t>Type</w:t>
              </w:r>
              <w:proofErr w:type="spellEnd"/>
              <w:r w:rsidRPr="00012301">
                <w:rPr>
                  <w:b/>
                  <w:bCs/>
                  <w:rPrChange w:id="2606" w:author="Graván Serrano Eduardo" w:date="2020-09-11T13:35:00Z">
                    <w:rPr>
                      <w:b/>
                      <w:bCs/>
                      <w:lang w:val="en-GB"/>
                    </w:rPr>
                  </w:rPrChange>
                </w:rPr>
                <w:t xml:space="preserve"> 5</w:t>
              </w:r>
            </w:ins>
          </w:p>
        </w:tc>
      </w:tr>
      <w:tr w:rsidR="00012301" w14:paraId="06622C2D" w14:textId="77777777" w:rsidTr="00012301">
        <w:trPr>
          <w:jc w:val="center"/>
          <w:ins w:id="2607" w:author="Graván Serrano Eduardo" w:date="2020-09-11T13:32:00Z"/>
        </w:trPr>
        <w:tc>
          <w:tcPr>
            <w:tcW w:w="1574" w:type="dxa"/>
            <w:vAlign w:val="center"/>
            <w:tcPrChange w:id="2608" w:author="Graván Serrano Eduardo" w:date="2020-09-11T13:42:00Z">
              <w:tcPr>
                <w:tcW w:w="1415" w:type="dxa"/>
              </w:tcPr>
            </w:tcPrChange>
          </w:tcPr>
          <w:p w14:paraId="5BB68C66" w14:textId="780651FA" w:rsidR="00012301" w:rsidRPr="00012301" w:rsidRDefault="00012301">
            <w:pPr>
              <w:pStyle w:val="Texto"/>
              <w:jc w:val="center"/>
              <w:rPr>
                <w:ins w:id="2609" w:author="Graván Serrano Eduardo" w:date="2020-09-11T13:32:00Z"/>
                <w:b/>
                <w:bCs/>
                <w:rPrChange w:id="2610" w:author="Graván Serrano Eduardo" w:date="2020-09-11T13:35:00Z">
                  <w:rPr>
                    <w:ins w:id="2611" w:author="Graván Serrano Eduardo" w:date="2020-09-11T13:32:00Z"/>
                    <w:b/>
                    <w:bCs/>
                    <w:lang w:val="en-GB"/>
                  </w:rPr>
                </w:rPrChange>
              </w:rPr>
              <w:pPrChange w:id="2612" w:author="Graván Serrano Eduardo" w:date="2020-09-11T13:34:00Z">
                <w:pPr>
                  <w:pStyle w:val="Texto"/>
                </w:pPr>
              </w:pPrChange>
            </w:pPr>
            <w:ins w:id="2613" w:author="Graván Serrano Eduardo" w:date="2020-09-11T13:33:00Z">
              <w:r w:rsidRPr="00012301">
                <w:rPr>
                  <w:b/>
                  <w:bCs/>
                  <w:rPrChange w:id="2614" w:author="Graván Serrano Eduardo" w:date="2020-09-11T13:35:00Z">
                    <w:rPr>
                      <w:b/>
                      <w:bCs/>
                      <w:lang w:val="en-GB"/>
                    </w:rPr>
                  </w:rPrChange>
                </w:rPr>
                <w:t>Estándar</w:t>
              </w:r>
            </w:ins>
          </w:p>
        </w:tc>
        <w:tc>
          <w:tcPr>
            <w:tcW w:w="1376" w:type="dxa"/>
            <w:vAlign w:val="center"/>
            <w:tcPrChange w:id="2615" w:author="Graván Serrano Eduardo" w:date="2020-09-11T13:42:00Z">
              <w:tcPr>
                <w:tcW w:w="1415" w:type="dxa"/>
              </w:tcPr>
            </w:tcPrChange>
          </w:tcPr>
          <w:p w14:paraId="0535093D" w14:textId="649817CC" w:rsidR="00012301" w:rsidRPr="00012301" w:rsidRDefault="00012301">
            <w:pPr>
              <w:pStyle w:val="Texto"/>
              <w:jc w:val="center"/>
              <w:rPr>
                <w:ins w:id="2616" w:author="Graván Serrano Eduardo" w:date="2020-09-11T13:32:00Z"/>
                <w:sz w:val="20"/>
                <w:szCs w:val="20"/>
                <w:rPrChange w:id="2617" w:author="Graván Serrano Eduardo" w:date="2020-09-11T13:41:00Z">
                  <w:rPr>
                    <w:ins w:id="2618" w:author="Graván Serrano Eduardo" w:date="2020-09-11T13:32:00Z"/>
                    <w:b/>
                    <w:bCs/>
                    <w:lang w:val="en-GB"/>
                  </w:rPr>
                </w:rPrChange>
              </w:rPr>
              <w:pPrChange w:id="2619" w:author="Graván Serrano Eduardo" w:date="2020-09-11T13:34:00Z">
                <w:pPr>
                  <w:pStyle w:val="Texto"/>
                </w:pPr>
              </w:pPrChange>
            </w:pPr>
            <w:ins w:id="2620" w:author="Graván Serrano Eduardo" w:date="2020-09-11T13:34:00Z">
              <w:r w:rsidRPr="00012301">
                <w:rPr>
                  <w:sz w:val="20"/>
                  <w:szCs w:val="20"/>
                  <w:rPrChange w:id="2621" w:author="Graván Serrano Eduardo" w:date="2020-09-11T13:41:00Z">
                    <w:rPr>
                      <w:b/>
                      <w:bCs/>
                      <w:lang w:val="en-GB"/>
                    </w:rPr>
                  </w:rPrChange>
                </w:rPr>
                <w:t>ISO/IEC 14443A</w:t>
              </w:r>
            </w:ins>
          </w:p>
        </w:tc>
        <w:tc>
          <w:tcPr>
            <w:tcW w:w="1377" w:type="dxa"/>
            <w:vAlign w:val="center"/>
            <w:tcPrChange w:id="2622" w:author="Graván Serrano Eduardo" w:date="2020-09-11T13:42:00Z">
              <w:tcPr>
                <w:tcW w:w="1416" w:type="dxa"/>
              </w:tcPr>
            </w:tcPrChange>
          </w:tcPr>
          <w:p w14:paraId="5EB01704" w14:textId="5C183318" w:rsidR="00012301" w:rsidRPr="00012301" w:rsidRDefault="00012301">
            <w:pPr>
              <w:pStyle w:val="Texto"/>
              <w:jc w:val="center"/>
              <w:rPr>
                <w:ins w:id="2623" w:author="Graván Serrano Eduardo" w:date="2020-09-11T13:32:00Z"/>
                <w:sz w:val="20"/>
                <w:szCs w:val="20"/>
                <w:rPrChange w:id="2624" w:author="Graván Serrano Eduardo" w:date="2020-09-11T13:41:00Z">
                  <w:rPr>
                    <w:ins w:id="2625" w:author="Graván Serrano Eduardo" w:date="2020-09-11T13:32:00Z"/>
                    <w:b/>
                    <w:bCs/>
                    <w:lang w:val="en-GB"/>
                  </w:rPr>
                </w:rPrChange>
              </w:rPr>
              <w:pPrChange w:id="2626" w:author="Graván Serrano Eduardo" w:date="2020-09-11T13:34:00Z">
                <w:pPr>
                  <w:pStyle w:val="Texto"/>
                </w:pPr>
              </w:pPrChange>
            </w:pPr>
            <w:ins w:id="2627" w:author="Graván Serrano Eduardo" w:date="2020-09-11T13:34:00Z">
              <w:r w:rsidRPr="00012301">
                <w:rPr>
                  <w:sz w:val="20"/>
                  <w:szCs w:val="20"/>
                  <w:rPrChange w:id="2628" w:author="Graván Serrano Eduardo" w:date="2020-09-11T13:41:00Z">
                    <w:rPr>
                      <w:lang w:val="en-GB"/>
                    </w:rPr>
                  </w:rPrChange>
                </w:rPr>
                <w:t>ISO/IEC 14443A</w:t>
              </w:r>
            </w:ins>
          </w:p>
        </w:tc>
        <w:tc>
          <w:tcPr>
            <w:tcW w:w="1400" w:type="dxa"/>
            <w:vAlign w:val="center"/>
            <w:tcPrChange w:id="2629" w:author="Graván Serrano Eduardo" w:date="2020-09-11T13:42:00Z">
              <w:tcPr>
                <w:tcW w:w="1416" w:type="dxa"/>
              </w:tcPr>
            </w:tcPrChange>
          </w:tcPr>
          <w:p w14:paraId="438EE675" w14:textId="625BDD7F" w:rsidR="00012301" w:rsidRPr="00012301" w:rsidRDefault="00012301">
            <w:pPr>
              <w:jc w:val="center"/>
              <w:rPr>
                <w:ins w:id="2630" w:author="Graván Serrano Eduardo" w:date="2020-09-11T13:40:00Z"/>
                <w:sz w:val="20"/>
                <w:szCs w:val="20"/>
                <w:rPrChange w:id="2631" w:author="Graván Serrano Eduardo" w:date="2020-09-11T13:41:00Z">
                  <w:rPr>
                    <w:ins w:id="2632" w:author="Graván Serrano Eduardo" w:date="2020-09-11T13:40:00Z"/>
                  </w:rPr>
                </w:rPrChange>
              </w:rPr>
              <w:pPrChange w:id="2633" w:author="Graván Serrano Eduardo" w:date="2020-09-11T13:41:00Z">
                <w:pPr>
                  <w:pStyle w:val="Texto"/>
                  <w:jc w:val="center"/>
                </w:pPr>
              </w:pPrChange>
            </w:pPr>
            <w:ins w:id="2634" w:author="Graván Serrano Eduardo" w:date="2020-09-11T13:40:00Z">
              <w:r w:rsidRPr="00012301">
                <w:rPr>
                  <w:sz w:val="20"/>
                  <w:szCs w:val="20"/>
                  <w:rPrChange w:id="2635" w:author="Graván Serrano Eduardo" w:date="2020-09-11T13:41:00Z">
                    <w:rPr/>
                  </w:rPrChange>
                </w:rPr>
                <w:t>ISO/IEC 18092</w:t>
              </w:r>
            </w:ins>
            <w:ins w:id="2636" w:author="Graván Serrano Eduardo" w:date="2020-09-11T13:41:00Z">
              <w:r>
                <w:rPr>
                  <w:sz w:val="20"/>
                  <w:szCs w:val="20"/>
                </w:rPr>
                <w:t>,</w:t>
              </w:r>
            </w:ins>
          </w:p>
          <w:p w14:paraId="1CFAEE48" w14:textId="794D3B75" w:rsidR="00012301" w:rsidRPr="00012301" w:rsidRDefault="00012301">
            <w:pPr>
              <w:jc w:val="center"/>
              <w:rPr>
                <w:ins w:id="2637" w:author="Graván Serrano Eduardo" w:date="2020-09-11T13:40:00Z"/>
                <w:sz w:val="20"/>
                <w:szCs w:val="20"/>
                <w:rPrChange w:id="2638" w:author="Graván Serrano Eduardo" w:date="2020-09-11T13:41:00Z">
                  <w:rPr>
                    <w:ins w:id="2639" w:author="Graván Serrano Eduardo" w:date="2020-09-11T13:40:00Z"/>
                  </w:rPr>
                </w:rPrChange>
              </w:rPr>
              <w:pPrChange w:id="2640" w:author="Graván Serrano Eduardo" w:date="2020-09-11T13:41:00Z">
                <w:pPr>
                  <w:pStyle w:val="Texto"/>
                  <w:jc w:val="center"/>
                </w:pPr>
              </w:pPrChange>
            </w:pPr>
            <w:ins w:id="2641" w:author="Graván Serrano Eduardo" w:date="2020-09-11T13:40:00Z">
              <w:r w:rsidRPr="00012301">
                <w:rPr>
                  <w:sz w:val="20"/>
                  <w:szCs w:val="20"/>
                  <w:rPrChange w:id="2642" w:author="Graván Serrano Eduardo" w:date="2020-09-11T13:41:00Z">
                    <w:rPr/>
                  </w:rPrChange>
                </w:rPr>
                <w:t>JIS X 6319-4</w:t>
              </w:r>
            </w:ins>
            <w:ins w:id="2643" w:author="Graván Serrano Eduardo" w:date="2020-09-11T13:41:00Z">
              <w:r>
                <w:rPr>
                  <w:sz w:val="20"/>
                  <w:szCs w:val="20"/>
                </w:rPr>
                <w:t>,</w:t>
              </w:r>
            </w:ins>
          </w:p>
          <w:p w14:paraId="246FD497" w14:textId="6CCA7045" w:rsidR="00012301" w:rsidRPr="00012301" w:rsidRDefault="00012301">
            <w:pPr>
              <w:jc w:val="center"/>
              <w:rPr>
                <w:ins w:id="2644" w:author="Graván Serrano Eduardo" w:date="2020-09-11T13:32:00Z"/>
                <w:rPrChange w:id="2645" w:author="Graván Serrano Eduardo" w:date="2020-09-11T13:41:00Z">
                  <w:rPr>
                    <w:ins w:id="2646" w:author="Graván Serrano Eduardo" w:date="2020-09-11T13:32:00Z"/>
                    <w:b/>
                    <w:bCs/>
                    <w:lang w:val="en-GB"/>
                  </w:rPr>
                </w:rPrChange>
              </w:rPr>
              <w:pPrChange w:id="2647" w:author="Graván Serrano Eduardo" w:date="2020-09-11T13:41:00Z">
                <w:pPr>
                  <w:pStyle w:val="Texto"/>
                </w:pPr>
              </w:pPrChange>
            </w:pPr>
            <w:ins w:id="2648" w:author="Graván Serrano Eduardo" w:date="2020-09-11T13:40:00Z">
              <w:r w:rsidRPr="00012301">
                <w:rPr>
                  <w:sz w:val="20"/>
                  <w:szCs w:val="20"/>
                  <w:rPrChange w:id="2649" w:author="Graván Serrano Eduardo" w:date="2020-09-11T13:41:00Z">
                    <w:rPr/>
                  </w:rPrChange>
                </w:rPr>
                <w:t>FELICA</w:t>
              </w:r>
            </w:ins>
          </w:p>
        </w:tc>
        <w:tc>
          <w:tcPr>
            <w:tcW w:w="1390" w:type="dxa"/>
            <w:vAlign w:val="center"/>
            <w:tcPrChange w:id="2650" w:author="Graván Serrano Eduardo" w:date="2020-09-11T13:42:00Z">
              <w:tcPr>
                <w:tcW w:w="1416" w:type="dxa"/>
              </w:tcPr>
            </w:tcPrChange>
          </w:tcPr>
          <w:p w14:paraId="713B5A0D" w14:textId="5C8DBB8F" w:rsidR="00012301" w:rsidRPr="00012301" w:rsidRDefault="00012301">
            <w:pPr>
              <w:pStyle w:val="Texto"/>
              <w:jc w:val="center"/>
              <w:rPr>
                <w:ins w:id="2651" w:author="Graván Serrano Eduardo" w:date="2020-09-11T13:32:00Z"/>
                <w:sz w:val="20"/>
                <w:szCs w:val="20"/>
                <w:rPrChange w:id="2652" w:author="Graván Serrano Eduardo" w:date="2020-09-11T13:41:00Z">
                  <w:rPr>
                    <w:ins w:id="2653" w:author="Graván Serrano Eduardo" w:date="2020-09-11T13:32:00Z"/>
                    <w:b/>
                    <w:bCs/>
                    <w:lang w:val="en-GB"/>
                  </w:rPr>
                </w:rPrChange>
              </w:rPr>
              <w:pPrChange w:id="2654" w:author="Graván Serrano Eduardo" w:date="2020-09-11T13:34:00Z">
                <w:pPr>
                  <w:pStyle w:val="Texto"/>
                </w:pPr>
              </w:pPrChange>
            </w:pPr>
            <w:ins w:id="2655" w:author="Graván Serrano Eduardo" w:date="2020-09-11T13:34:00Z">
              <w:r w:rsidRPr="00012301">
                <w:rPr>
                  <w:sz w:val="20"/>
                  <w:szCs w:val="20"/>
                  <w:rPrChange w:id="2656" w:author="Graván Serrano Eduardo" w:date="2020-09-11T13:41:00Z">
                    <w:rPr>
                      <w:lang w:val="en-GB"/>
                    </w:rPr>
                  </w:rPrChange>
                </w:rPr>
                <w:t>ISO/IEC 14443</w:t>
              </w:r>
            </w:ins>
            <w:ins w:id="2657" w:author="Graván Serrano Eduardo" w:date="2020-09-11T13:37:00Z">
              <w:r w:rsidRPr="00F879FE">
                <w:rPr>
                  <w:sz w:val="20"/>
                  <w:szCs w:val="20"/>
                </w:rPr>
                <w:t>A</w:t>
              </w:r>
              <w:r w:rsidRPr="00012301">
                <w:rPr>
                  <w:sz w:val="20"/>
                  <w:szCs w:val="20"/>
                </w:rPr>
                <w:t>,</w:t>
              </w:r>
            </w:ins>
            <w:ins w:id="2658" w:author="Graván Serrano Eduardo" w:date="2020-09-11T13:34:00Z">
              <w:r w:rsidRPr="00012301">
                <w:rPr>
                  <w:sz w:val="20"/>
                  <w:szCs w:val="20"/>
                  <w:rPrChange w:id="2659" w:author="Graván Serrano Eduardo" w:date="2020-09-11T13:41:00Z">
                    <w:rPr>
                      <w:lang w:val="en-GB"/>
                    </w:rPr>
                  </w:rPrChange>
                </w:rPr>
                <w:t xml:space="preserve"> ISO/IEC 14443B</w:t>
              </w:r>
            </w:ins>
          </w:p>
        </w:tc>
        <w:tc>
          <w:tcPr>
            <w:tcW w:w="1377" w:type="dxa"/>
            <w:vAlign w:val="center"/>
            <w:tcPrChange w:id="2660" w:author="Graván Serrano Eduardo" w:date="2020-09-11T13:42:00Z">
              <w:tcPr>
                <w:tcW w:w="1416" w:type="dxa"/>
              </w:tcPr>
            </w:tcPrChange>
          </w:tcPr>
          <w:p w14:paraId="0CFAA394" w14:textId="287E8283" w:rsidR="00012301" w:rsidRPr="00012301" w:rsidRDefault="00012301">
            <w:pPr>
              <w:pStyle w:val="Texto"/>
              <w:jc w:val="center"/>
              <w:rPr>
                <w:ins w:id="2661" w:author="Graván Serrano Eduardo" w:date="2020-09-11T13:32:00Z"/>
                <w:sz w:val="20"/>
                <w:szCs w:val="20"/>
                <w:rPrChange w:id="2662" w:author="Graván Serrano Eduardo" w:date="2020-09-11T13:41:00Z">
                  <w:rPr>
                    <w:ins w:id="2663" w:author="Graván Serrano Eduardo" w:date="2020-09-11T13:32:00Z"/>
                    <w:b/>
                    <w:bCs/>
                    <w:lang w:val="en-GB"/>
                  </w:rPr>
                </w:rPrChange>
              </w:rPr>
              <w:pPrChange w:id="2664" w:author="Graván Serrano Eduardo" w:date="2020-09-11T13:34:00Z">
                <w:pPr>
                  <w:pStyle w:val="Texto"/>
                </w:pPr>
              </w:pPrChange>
            </w:pPr>
            <w:ins w:id="2665" w:author="Graván Serrano Eduardo" w:date="2020-09-11T13:40:00Z">
              <w:r w:rsidRPr="00012301">
                <w:rPr>
                  <w:sz w:val="20"/>
                  <w:szCs w:val="20"/>
                  <w:rPrChange w:id="2666" w:author="Graván Serrano Eduardo" w:date="2020-09-11T13:41:00Z">
                    <w:rPr/>
                  </w:rPrChange>
                </w:rPr>
                <w:t>ISO/IEC 15693</w:t>
              </w:r>
            </w:ins>
          </w:p>
        </w:tc>
      </w:tr>
      <w:tr w:rsidR="00012301" w14:paraId="3761D168" w14:textId="77777777" w:rsidTr="00012301">
        <w:trPr>
          <w:jc w:val="center"/>
          <w:ins w:id="2667" w:author="Graván Serrano Eduardo" w:date="2020-09-11T13:32:00Z"/>
        </w:trPr>
        <w:tc>
          <w:tcPr>
            <w:tcW w:w="1574" w:type="dxa"/>
            <w:vAlign w:val="center"/>
            <w:tcPrChange w:id="2668" w:author="Graván Serrano Eduardo" w:date="2020-09-11T13:42:00Z">
              <w:tcPr>
                <w:tcW w:w="1415" w:type="dxa"/>
              </w:tcPr>
            </w:tcPrChange>
          </w:tcPr>
          <w:p w14:paraId="7F4571CB" w14:textId="7C9889D3" w:rsidR="00012301" w:rsidRPr="00012301" w:rsidRDefault="00012301">
            <w:pPr>
              <w:pStyle w:val="Texto"/>
              <w:jc w:val="center"/>
              <w:rPr>
                <w:ins w:id="2669" w:author="Graván Serrano Eduardo" w:date="2020-09-11T13:32:00Z"/>
                <w:b/>
                <w:bCs/>
                <w:rPrChange w:id="2670" w:author="Graván Serrano Eduardo" w:date="2020-09-11T13:35:00Z">
                  <w:rPr>
                    <w:ins w:id="2671" w:author="Graván Serrano Eduardo" w:date="2020-09-11T13:32:00Z"/>
                    <w:b/>
                    <w:bCs/>
                    <w:lang w:val="en-GB"/>
                  </w:rPr>
                </w:rPrChange>
              </w:rPr>
              <w:pPrChange w:id="2672" w:author="Graván Serrano Eduardo" w:date="2020-09-11T13:34:00Z">
                <w:pPr>
                  <w:pStyle w:val="Texto"/>
                </w:pPr>
              </w:pPrChange>
            </w:pPr>
            <w:ins w:id="2673" w:author="Graván Serrano Eduardo" w:date="2020-09-11T13:33:00Z">
              <w:r w:rsidRPr="00012301">
                <w:rPr>
                  <w:b/>
                  <w:bCs/>
                  <w:rPrChange w:id="2674" w:author="Graván Serrano Eduardo" w:date="2020-09-11T13:35:00Z">
                    <w:rPr>
                      <w:b/>
                      <w:bCs/>
                      <w:lang w:val="en-GB"/>
                    </w:rPr>
                  </w:rPrChange>
                </w:rPr>
                <w:t>Memoria</w:t>
              </w:r>
            </w:ins>
          </w:p>
        </w:tc>
        <w:tc>
          <w:tcPr>
            <w:tcW w:w="1376" w:type="dxa"/>
            <w:vAlign w:val="center"/>
            <w:tcPrChange w:id="2675" w:author="Graván Serrano Eduardo" w:date="2020-09-11T13:42:00Z">
              <w:tcPr>
                <w:tcW w:w="1415" w:type="dxa"/>
              </w:tcPr>
            </w:tcPrChange>
          </w:tcPr>
          <w:p w14:paraId="262B6279" w14:textId="2052DC15" w:rsidR="00012301" w:rsidRPr="00012301" w:rsidRDefault="00012301">
            <w:pPr>
              <w:pStyle w:val="Texto"/>
              <w:jc w:val="center"/>
              <w:rPr>
                <w:ins w:id="2676" w:author="Graván Serrano Eduardo" w:date="2020-09-11T13:32:00Z"/>
                <w:sz w:val="20"/>
                <w:szCs w:val="20"/>
                <w:rPrChange w:id="2677" w:author="Graván Serrano Eduardo" w:date="2020-09-11T13:41:00Z">
                  <w:rPr>
                    <w:ins w:id="2678" w:author="Graván Serrano Eduardo" w:date="2020-09-11T13:32:00Z"/>
                    <w:b/>
                    <w:bCs/>
                    <w:lang w:val="en-GB"/>
                  </w:rPr>
                </w:rPrChange>
              </w:rPr>
              <w:pPrChange w:id="2679" w:author="Graván Serrano Eduardo" w:date="2020-09-11T13:34:00Z">
                <w:pPr>
                  <w:pStyle w:val="Texto"/>
                </w:pPr>
              </w:pPrChange>
            </w:pPr>
            <w:ins w:id="2680" w:author="Graván Serrano Eduardo" w:date="2020-09-11T13:36:00Z">
              <w:r w:rsidRPr="00012301">
                <w:rPr>
                  <w:sz w:val="20"/>
                  <w:szCs w:val="20"/>
                  <w:rPrChange w:id="2681" w:author="Graván Serrano Eduardo" w:date="2020-09-11T13:41:00Z">
                    <w:rPr/>
                  </w:rPrChange>
                </w:rPr>
                <w:t xml:space="preserve">96 bytes a 2 </w:t>
              </w:r>
              <w:proofErr w:type="spellStart"/>
              <w:r w:rsidRPr="00012301">
                <w:rPr>
                  <w:sz w:val="20"/>
                  <w:szCs w:val="20"/>
                  <w:rPrChange w:id="2682" w:author="Graván Serrano Eduardo" w:date="2020-09-11T13:41:00Z">
                    <w:rPr/>
                  </w:rPrChange>
                </w:rPr>
                <w:t>Kbytes</w:t>
              </w:r>
            </w:ins>
            <w:proofErr w:type="spellEnd"/>
          </w:p>
        </w:tc>
        <w:tc>
          <w:tcPr>
            <w:tcW w:w="1377" w:type="dxa"/>
            <w:vAlign w:val="center"/>
            <w:tcPrChange w:id="2683" w:author="Graván Serrano Eduardo" w:date="2020-09-11T13:42:00Z">
              <w:tcPr>
                <w:tcW w:w="1416" w:type="dxa"/>
              </w:tcPr>
            </w:tcPrChange>
          </w:tcPr>
          <w:p w14:paraId="696D7AD2" w14:textId="0895F804" w:rsidR="00012301" w:rsidRPr="00012301" w:rsidRDefault="00012301">
            <w:pPr>
              <w:pStyle w:val="Texto"/>
              <w:jc w:val="center"/>
              <w:rPr>
                <w:ins w:id="2684" w:author="Graván Serrano Eduardo" w:date="2020-09-11T13:32:00Z"/>
                <w:sz w:val="20"/>
                <w:szCs w:val="20"/>
                <w:rPrChange w:id="2685" w:author="Graván Serrano Eduardo" w:date="2020-09-11T13:41:00Z">
                  <w:rPr>
                    <w:ins w:id="2686" w:author="Graván Serrano Eduardo" w:date="2020-09-11T13:32:00Z"/>
                    <w:b/>
                    <w:bCs/>
                    <w:lang w:val="en-GB"/>
                  </w:rPr>
                </w:rPrChange>
              </w:rPr>
              <w:pPrChange w:id="2687" w:author="Graván Serrano Eduardo" w:date="2020-09-11T13:34:00Z">
                <w:pPr>
                  <w:pStyle w:val="Texto"/>
                </w:pPr>
              </w:pPrChange>
            </w:pPr>
            <w:ins w:id="2688" w:author="Graván Serrano Eduardo" w:date="2020-09-11T13:36:00Z">
              <w:r w:rsidRPr="00012301">
                <w:rPr>
                  <w:sz w:val="20"/>
                  <w:szCs w:val="20"/>
                  <w:rPrChange w:id="2689" w:author="Graván Serrano Eduardo" w:date="2020-09-11T13:41:00Z">
                    <w:rPr/>
                  </w:rPrChange>
                </w:rPr>
                <w:t xml:space="preserve">48 bytes a 2 </w:t>
              </w:r>
              <w:proofErr w:type="spellStart"/>
              <w:r w:rsidRPr="00012301">
                <w:rPr>
                  <w:sz w:val="20"/>
                  <w:szCs w:val="20"/>
                  <w:rPrChange w:id="2690" w:author="Graván Serrano Eduardo" w:date="2020-09-11T13:41:00Z">
                    <w:rPr/>
                  </w:rPrChange>
                </w:rPr>
                <w:t>Kbytes</w:t>
              </w:r>
            </w:ins>
            <w:proofErr w:type="spellEnd"/>
          </w:p>
        </w:tc>
        <w:tc>
          <w:tcPr>
            <w:tcW w:w="1400" w:type="dxa"/>
            <w:vAlign w:val="center"/>
            <w:tcPrChange w:id="2691" w:author="Graván Serrano Eduardo" w:date="2020-09-11T13:42:00Z">
              <w:tcPr>
                <w:tcW w:w="1416" w:type="dxa"/>
              </w:tcPr>
            </w:tcPrChange>
          </w:tcPr>
          <w:p w14:paraId="280DB357" w14:textId="1382E0D6" w:rsidR="00012301" w:rsidRPr="00012301" w:rsidRDefault="00012301">
            <w:pPr>
              <w:pStyle w:val="Texto"/>
              <w:jc w:val="center"/>
              <w:rPr>
                <w:ins w:id="2692" w:author="Graván Serrano Eduardo" w:date="2020-09-11T13:32:00Z"/>
                <w:sz w:val="20"/>
                <w:szCs w:val="20"/>
                <w:rPrChange w:id="2693" w:author="Graván Serrano Eduardo" w:date="2020-09-11T13:41:00Z">
                  <w:rPr>
                    <w:ins w:id="2694" w:author="Graván Serrano Eduardo" w:date="2020-09-11T13:32:00Z"/>
                    <w:b/>
                    <w:bCs/>
                    <w:lang w:val="en-GB"/>
                  </w:rPr>
                </w:rPrChange>
              </w:rPr>
              <w:pPrChange w:id="2695" w:author="Graván Serrano Eduardo" w:date="2020-09-11T13:34:00Z">
                <w:pPr>
                  <w:pStyle w:val="Texto"/>
                </w:pPr>
              </w:pPrChange>
            </w:pPr>
            <w:ins w:id="2696" w:author="Graván Serrano Eduardo" w:date="2020-09-11T13:36:00Z">
              <w:r w:rsidRPr="00012301">
                <w:rPr>
                  <w:sz w:val="20"/>
                  <w:szCs w:val="20"/>
                  <w:rPrChange w:id="2697" w:author="Graván Serrano Eduardo" w:date="2020-09-11T13:41:00Z">
                    <w:rPr/>
                  </w:rPrChange>
                </w:rPr>
                <w:t xml:space="preserve">2 </w:t>
              </w:r>
              <w:proofErr w:type="spellStart"/>
              <w:r w:rsidRPr="00012301">
                <w:rPr>
                  <w:sz w:val="20"/>
                  <w:szCs w:val="20"/>
                  <w:rPrChange w:id="2698" w:author="Graván Serrano Eduardo" w:date="2020-09-11T13:41:00Z">
                    <w:rPr/>
                  </w:rPrChange>
                </w:rPr>
                <w:t>Kbytes</w:t>
              </w:r>
            </w:ins>
            <w:proofErr w:type="spellEnd"/>
          </w:p>
        </w:tc>
        <w:tc>
          <w:tcPr>
            <w:tcW w:w="1390" w:type="dxa"/>
            <w:vAlign w:val="center"/>
            <w:tcPrChange w:id="2699" w:author="Graván Serrano Eduardo" w:date="2020-09-11T13:42:00Z">
              <w:tcPr>
                <w:tcW w:w="1416" w:type="dxa"/>
              </w:tcPr>
            </w:tcPrChange>
          </w:tcPr>
          <w:p w14:paraId="30A5DD69" w14:textId="56692D36" w:rsidR="00012301" w:rsidRPr="00012301" w:rsidRDefault="00012301">
            <w:pPr>
              <w:pStyle w:val="Texto"/>
              <w:jc w:val="center"/>
              <w:rPr>
                <w:ins w:id="2700" w:author="Graván Serrano Eduardo" w:date="2020-09-11T13:32:00Z"/>
                <w:sz w:val="20"/>
                <w:szCs w:val="20"/>
                <w:rPrChange w:id="2701" w:author="Graván Serrano Eduardo" w:date="2020-09-11T13:41:00Z">
                  <w:rPr>
                    <w:ins w:id="2702" w:author="Graván Serrano Eduardo" w:date="2020-09-11T13:32:00Z"/>
                    <w:b/>
                    <w:bCs/>
                    <w:lang w:val="en-GB"/>
                  </w:rPr>
                </w:rPrChange>
              </w:rPr>
              <w:pPrChange w:id="2703" w:author="Graván Serrano Eduardo" w:date="2020-09-11T13:34:00Z">
                <w:pPr>
                  <w:pStyle w:val="Texto"/>
                </w:pPr>
              </w:pPrChange>
            </w:pPr>
            <w:ins w:id="2704" w:author="Graván Serrano Eduardo" w:date="2020-09-11T13:36:00Z">
              <w:r w:rsidRPr="00012301">
                <w:rPr>
                  <w:sz w:val="20"/>
                  <w:szCs w:val="20"/>
                  <w:rPrChange w:id="2705" w:author="Graván Serrano Eduardo" w:date="2020-09-11T13:41:00Z">
                    <w:rPr/>
                  </w:rPrChange>
                </w:rPr>
                <w:t xml:space="preserve">32 </w:t>
              </w:r>
              <w:proofErr w:type="spellStart"/>
              <w:r w:rsidRPr="00012301">
                <w:rPr>
                  <w:sz w:val="20"/>
                  <w:szCs w:val="20"/>
                  <w:rPrChange w:id="2706" w:author="Graván Serrano Eduardo" w:date="2020-09-11T13:41:00Z">
                    <w:rPr/>
                  </w:rPrChange>
                </w:rPr>
                <w:t>Kbytes</w:t>
              </w:r>
            </w:ins>
            <w:proofErr w:type="spellEnd"/>
          </w:p>
        </w:tc>
        <w:tc>
          <w:tcPr>
            <w:tcW w:w="1377" w:type="dxa"/>
            <w:vAlign w:val="center"/>
            <w:tcPrChange w:id="2707" w:author="Graván Serrano Eduardo" w:date="2020-09-11T13:42:00Z">
              <w:tcPr>
                <w:tcW w:w="1416" w:type="dxa"/>
              </w:tcPr>
            </w:tcPrChange>
          </w:tcPr>
          <w:p w14:paraId="662BBF96" w14:textId="342664BD" w:rsidR="00012301" w:rsidRPr="00012301" w:rsidRDefault="00012301">
            <w:pPr>
              <w:pStyle w:val="Texto"/>
              <w:jc w:val="center"/>
              <w:rPr>
                <w:ins w:id="2708" w:author="Graván Serrano Eduardo" w:date="2020-09-11T13:32:00Z"/>
                <w:sz w:val="20"/>
                <w:szCs w:val="20"/>
                <w:rPrChange w:id="2709" w:author="Graván Serrano Eduardo" w:date="2020-09-11T13:41:00Z">
                  <w:rPr>
                    <w:ins w:id="2710" w:author="Graván Serrano Eduardo" w:date="2020-09-11T13:32:00Z"/>
                    <w:b/>
                    <w:bCs/>
                    <w:lang w:val="en-GB"/>
                  </w:rPr>
                </w:rPrChange>
              </w:rPr>
              <w:pPrChange w:id="2711" w:author="Graván Serrano Eduardo" w:date="2020-09-11T13:34:00Z">
                <w:pPr>
                  <w:pStyle w:val="Texto"/>
                </w:pPr>
              </w:pPrChange>
            </w:pPr>
            <w:ins w:id="2712" w:author="Graván Serrano Eduardo" w:date="2020-09-11T13:36:00Z">
              <w:r w:rsidRPr="00012301">
                <w:rPr>
                  <w:sz w:val="20"/>
                  <w:szCs w:val="20"/>
                  <w:rPrChange w:id="2713" w:author="Graván Serrano Eduardo" w:date="2020-09-11T13:41:00Z">
                    <w:rPr/>
                  </w:rPrChange>
                </w:rPr>
                <w:t xml:space="preserve">64 </w:t>
              </w:r>
              <w:proofErr w:type="spellStart"/>
              <w:r w:rsidRPr="00012301">
                <w:rPr>
                  <w:sz w:val="20"/>
                  <w:szCs w:val="20"/>
                  <w:rPrChange w:id="2714" w:author="Graván Serrano Eduardo" w:date="2020-09-11T13:41:00Z">
                    <w:rPr/>
                  </w:rPrChange>
                </w:rPr>
                <w:t>Kbytes</w:t>
              </w:r>
            </w:ins>
            <w:proofErr w:type="spellEnd"/>
          </w:p>
        </w:tc>
      </w:tr>
      <w:tr w:rsidR="00012301" w14:paraId="5D56839E" w14:textId="77777777" w:rsidTr="00012301">
        <w:trPr>
          <w:jc w:val="center"/>
          <w:ins w:id="2715" w:author="Graván Serrano Eduardo" w:date="2020-09-11T13:32:00Z"/>
        </w:trPr>
        <w:tc>
          <w:tcPr>
            <w:tcW w:w="1574" w:type="dxa"/>
            <w:vAlign w:val="center"/>
            <w:tcPrChange w:id="2716" w:author="Graván Serrano Eduardo" w:date="2020-09-11T13:42:00Z">
              <w:tcPr>
                <w:tcW w:w="1415" w:type="dxa"/>
              </w:tcPr>
            </w:tcPrChange>
          </w:tcPr>
          <w:p w14:paraId="3EAB5C8C" w14:textId="268ADE4C" w:rsidR="00012301" w:rsidRPr="00012301" w:rsidRDefault="00012301">
            <w:pPr>
              <w:pStyle w:val="Texto"/>
              <w:jc w:val="center"/>
              <w:rPr>
                <w:ins w:id="2717" w:author="Graván Serrano Eduardo" w:date="2020-09-11T13:32:00Z"/>
                <w:b/>
                <w:bCs/>
                <w:rPrChange w:id="2718" w:author="Graván Serrano Eduardo" w:date="2020-09-11T13:35:00Z">
                  <w:rPr>
                    <w:ins w:id="2719" w:author="Graván Serrano Eduardo" w:date="2020-09-11T13:32:00Z"/>
                    <w:b/>
                    <w:bCs/>
                    <w:lang w:val="en-GB"/>
                  </w:rPr>
                </w:rPrChange>
              </w:rPr>
              <w:pPrChange w:id="2720" w:author="Graván Serrano Eduardo" w:date="2020-09-11T13:34:00Z">
                <w:pPr>
                  <w:pStyle w:val="Texto"/>
                </w:pPr>
              </w:pPrChange>
            </w:pPr>
            <w:ins w:id="2721" w:author="Graván Serrano Eduardo" w:date="2020-09-11T13:33:00Z">
              <w:r w:rsidRPr="00012301">
                <w:rPr>
                  <w:b/>
                  <w:bCs/>
                  <w:rPrChange w:id="2722" w:author="Graván Serrano Eduardo" w:date="2020-09-11T13:35:00Z">
                    <w:rPr>
                      <w:b/>
                      <w:bCs/>
                      <w:lang w:val="en-GB"/>
                    </w:rPr>
                  </w:rPrChange>
                </w:rPr>
                <w:t>Ratio de transferencia</w:t>
              </w:r>
            </w:ins>
          </w:p>
        </w:tc>
        <w:tc>
          <w:tcPr>
            <w:tcW w:w="1376" w:type="dxa"/>
            <w:vAlign w:val="center"/>
            <w:tcPrChange w:id="2723" w:author="Graván Serrano Eduardo" w:date="2020-09-11T13:42:00Z">
              <w:tcPr>
                <w:tcW w:w="1415" w:type="dxa"/>
              </w:tcPr>
            </w:tcPrChange>
          </w:tcPr>
          <w:p w14:paraId="4F0A3190" w14:textId="39A9FA3F" w:rsidR="00012301" w:rsidRPr="00012301" w:rsidRDefault="00012301">
            <w:pPr>
              <w:pStyle w:val="Texto"/>
              <w:jc w:val="center"/>
              <w:rPr>
                <w:ins w:id="2724" w:author="Graván Serrano Eduardo" w:date="2020-09-11T13:32:00Z"/>
                <w:sz w:val="20"/>
                <w:szCs w:val="20"/>
                <w:rPrChange w:id="2725" w:author="Graván Serrano Eduardo" w:date="2020-09-11T13:41:00Z">
                  <w:rPr>
                    <w:ins w:id="2726" w:author="Graván Serrano Eduardo" w:date="2020-09-11T13:32:00Z"/>
                    <w:b/>
                    <w:bCs/>
                    <w:lang w:val="en-GB"/>
                  </w:rPr>
                </w:rPrChange>
              </w:rPr>
              <w:pPrChange w:id="2727" w:author="Graván Serrano Eduardo" w:date="2020-09-11T13:34:00Z">
                <w:pPr>
                  <w:pStyle w:val="Texto"/>
                </w:pPr>
              </w:pPrChange>
            </w:pPr>
            <w:ins w:id="2728" w:author="Graván Serrano Eduardo" w:date="2020-09-11T13:37:00Z">
              <w:r w:rsidRPr="00012301">
                <w:rPr>
                  <w:sz w:val="20"/>
                  <w:szCs w:val="20"/>
                  <w:rPrChange w:id="2729" w:author="Graván Serrano Eduardo" w:date="2020-09-11T13:41:00Z">
                    <w:rPr/>
                  </w:rPrChange>
                </w:rPr>
                <w:t>106 kbit/s</w:t>
              </w:r>
            </w:ins>
          </w:p>
        </w:tc>
        <w:tc>
          <w:tcPr>
            <w:tcW w:w="1377" w:type="dxa"/>
            <w:vAlign w:val="center"/>
            <w:tcPrChange w:id="2730" w:author="Graván Serrano Eduardo" w:date="2020-09-11T13:42:00Z">
              <w:tcPr>
                <w:tcW w:w="1416" w:type="dxa"/>
              </w:tcPr>
            </w:tcPrChange>
          </w:tcPr>
          <w:p w14:paraId="551C3ED2" w14:textId="160F745C" w:rsidR="00012301" w:rsidRPr="00012301" w:rsidRDefault="00012301">
            <w:pPr>
              <w:pStyle w:val="Texto"/>
              <w:jc w:val="center"/>
              <w:rPr>
                <w:ins w:id="2731" w:author="Graván Serrano Eduardo" w:date="2020-09-11T13:32:00Z"/>
                <w:sz w:val="20"/>
                <w:szCs w:val="20"/>
                <w:rPrChange w:id="2732" w:author="Graván Serrano Eduardo" w:date="2020-09-11T13:41:00Z">
                  <w:rPr>
                    <w:ins w:id="2733" w:author="Graván Serrano Eduardo" w:date="2020-09-11T13:32:00Z"/>
                    <w:b/>
                    <w:bCs/>
                    <w:lang w:val="en-GB"/>
                  </w:rPr>
                </w:rPrChange>
              </w:rPr>
              <w:pPrChange w:id="2734" w:author="Graván Serrano Eduardo" w:date="2020-09-11T13:34:00Z">
                <w:pPr>
                  <w:pStyle w:val="Texto"/>
                </w:pPr>
              </w:pPrChange>
            </w:pPr>
            <w:ins w:id="2735" w:author="Graván Serrano Eduardo" w:date="2020-09-11T13:37:00Z">
              <w:r w:rsidRPr="00012301">
                <w:rPr>
                  <w:sz w:val="20"/>
                  <w:szCs w:val="20"/>
                  <w:rPrChange w:id="2736" w:author="Graván Serrano Eduardo" w:date="2020-09-11T13:41:00Z">
                    <w:rPr/>
                  </w:rPrChange>
                </w:rPr>
                <w:t>106 kbit/s</w:t>
              </w:r>
            </w:ins>
          </w:p>
        </w:tc>
        <w:tc>
          <w:tcPr>
            <w:tcW w:w="1400" w:type="dxa"/>
            <w:vAlign w:val="center"/>
            <w:tcPrChange w:id="2737" w:author="Graván Serrano Eduardo" w:date="2020-09-11T13:42:00Z">
              <w:tcPr>
                <w:tcW w:w="1416" w:type="dxa"/>
              </w:tcPr>
            </w:tcPrChange>
          </w:tcPr>
          <w:p w14:paraId="37A2F281" w14:textId="46146FAC" w:rsidR="00012301" w:rsidRPr="00012301" w:rsidRDefault="00012301">
            <w:pPr>
              <w:pStyle w:val="Texto"/>
              <w:jc w:val="center"/>
              <w:rPr>
                <w:ins w:id="2738" w:author="Graván Serrano Eduardo" w:date="2020-09-11T13:32:00Z"/>
                <w:sz w:val="20"/>
                <w:szCs w:val="20"/>
                <w:rPrChange w:id="2739" w:author="Graván Serrano Eduardo" w:date="2020-09-11T13:41:00Z">
                  <w:rPr>
                    <w:ins w:id="2740" w:author="Graván Serrano Eduardo" w:date="2020-09-11T13:32:00Z"/>
                    <w:b/>
                    <w:bCs/>
                    <w:lang w:val="en-GB"/>
                  </w:rPr>
                </w:rPrChange>
              </w:rPr>
              <w:pPrChange w:id="2741" w:author="Graván Serrano Eduardo" w:date="2020-09-11T13:34:00Z">
                <w:pPr>
                  <w:pStyle w:val="Texto"/>
                </w:pPr>
              </w:pPrChange>
            </w:pPr>
            <w:ins w:id="2742" w:author="Graván Serrano Eduardo" w:date="2020-09-11T13:37:00Z">
              <w:r w:rsidRPr="00012301">
                <w:rPr>
                  <w:sz w:val="20"/>
                  <w:szCs w:val="20"/>
                  <w:rPrChange w:id="2743" w:author="Graván Serrano Eduardo" w:date="2020-09-11T13:41:00Z">
                    <w:rPr/>
                  </w:rPrChange>
                </w:rPr>
                <w:t>212 kbit/s, 424 kbit/s</w:t>
              </w:r>
            </w:ins>
          </w:p>
        </w:tc>
        <w:tc>
          <w:tcPr>
            <w:tcW w:w="1390" w:type="dxa"/>
            <w:vAlign w:val="center"/>
            <w:tcPrChange w:id="2744" w:author="Graván Serrano Eduardo" w:date="2020-09-11T13:42:00Z">
              <w:tcPr>
                <w:tcW w:w="1416" w:type="dxa"/>
              </w:tcPr>
            </w:tcPrChange>
          </w:tcPr>
          <w:p w14:paraId="013E0E24" w14:textId="4603BDA7" w:rsidR="00012301" w:rsidRPr="00012301" w:rsidRDefault="00012301">
            <w:pPr>
              <w:pStyle w:val="Texto"/>
              <w:jc w:val="center"/>
              <w:rPr>
                <w:ins w:id="2745" w:author="Graván Serrano Eduardo" w:date="2020-09-11T13:32:00Z"/>
                <w:sz w:val="20"/>
                <w:szCs w:val="20"/>
                <w:lang w:val="en-GB"/>
                <w:rPrChange w:id="2746" w:author="Graván Serrano Eduardo" w:date="2020-09-11T13:41:00Z">
                  <w:rPr>
                    <w:ins w:id="2747" w:author="Graván Serrano Eduardo" w:date="2020-09-11T13:32:00Z"/>
                    <w:b/>
                    <w:bCs/>
                    <w:lang w:val="en-GB"/>
                  </w:rPr>
                </w:rPrChange>
              </w:rPr>
              <w:pPrChange w:id="2748" w:author="Graván Serrano Eduardo" w:date="2020-09-11T13:34:00Z">
                <w:pPr>
                  <w:pStyle w:val="Texto"/>
                </w:pPr>
              </w:pPrChange>
            </w:pPr>
            <w:ins w:id="2749" w:author="Graván Serrano Eduardo" w:date="2020-09-11T13:37:00Z">
              <w:r w:rsidRPr="00012301">
                <w:rPr>
                  <w:sz w:val="20"/>
                  <w:szCs w:val="20"/>
                  <w:lang w:val="en-GB"/>
                  <w:rPrChange w:id="2750" w:author="Graván Serrano Eduardo" w:date="2020-09-11T13:41:00Z">
                    <w:rPr/>
                  </w:rPrChange>
                </w:rPr>
                <w:t xml:space="preserve">106 </w:t>
              </w:r>
              <w:proofErr w:type="spellStart"/>
              <w:r w:rsidRPr="00012301">
                <w:rPr>
                  <w:sz w:val="20"/>
                  <w:szCs w:val="20"/>
                  <w:lang w:val="en-GB"/>
                  <w:rPrChange w:id="2751" w:author="Graván Serrano Eduardo" w:date="2020-09-11T13:41:00Z">
                    <w:rPr/>
                  </w:rPrChange>
                </w:rPr>
                <w:t>kbit</w:t>
              </w:r>
              <w:proofErr w:type="spellEnd"/>
              <w:r w:rsidRPr="00012301">
                <w:rPr>
                  <w:sz w:val="20"/>
                  <w:szCs w:val="20"/>
                  <w:lang w:val="en-GB"/>
                  <w:rPrChange w:id="2752" w:author="Graván Serrano Eduardo" w:date="2020-09-11T13:41:00Z">
                    <w:rPr/>
                  </w:rPrChange>
                </w:rPr>
                <w:t xml:space="preserve">/s, 212 </w:t>
              </w:r>
              <w:proofErr w:type="spellStart"/>
              <w:r w:rsidRPr="00012301">
                <w:rPr>
                  <w:sz w:val="20"/>
                  <w:szCs w:val="20"/>
                  <w:lang w:val="en-GB"/>
                  <w:rPrChange w:id="2753" w:author="Graván Serrano Eduardo" w:date="2020-09-11T13:41:00Z">
                    <w:rPr/>
                  </w:rPrChange>
                </w:rPr>
                <w:t>kbit</w:t>
              </w:r>
              <w:proofErr w:type="spellEnd"/>
              <w:r w:rsidRPr="00012301">
                <w:rPr>
                  <w:sz w:val="20"/>
                  <w:szCs w:val="20"/>
                  <w:lang w:val="en-GB"/>
                  <w:rPrChange w:id="2754" w:author="Graván Serrano Eduardo" w:date="2020-09-11T13:41:00Z">
                    <w:rPr/>
                  </w:rPrChange>
                </w:rPr>
                <w:t xml:space="preserve">/s, 424 </w:t>
              </w:r>
              <w:proofErr w:type="spellStart"/>
              <w:r w:rsidRPr="00012301">
                <w:rPr>
                  <w:sz w:val="20"/>
                  <w:szCs w:val="20"/>
                  <w:lang w:val="en-GB"/>
                  <w:rPrChange w:id="2755" w:author="Graván Serrano Eduardo" w:date="2020-09-11T13:41:00Z">
                    <w:rPr/>
                  </w:rPrChange>
                </w:rPr>
                <w:t>kbit</w:t>
              </w:r>
              <w:proofErr w:type="spellEnd"/>
              <w:r w:rsidRPr="00012301">
                <w:rPr>
                  <w:sz w:val="20"/>
                  <w:szCs w:val="20"/>
                  <w:lang w:val="en-GB"/>
                  <w:rPrChange w:id="2756" w:author="Graván Serrano Eduardo" w:date="2020-09-11T13:41:00Z">
                    <w:rPr/>
                  </w:rPrChange>
                </w:rPr>
                <w:t>/s</w:t>
              </w:r>
            </w:ins>
          </w:p>
        </w:tc>
        <w:tc>
          <w:tcPr>
            <w:tcW w:w="1377" w:type="dxa"/>
            <w:vAlign w:val="center"/>
            <w:tcPrChange w:id="2757" w:author="Graván Serrano Eduardo" w:date="2020-09-11T13:42:00Z">
              <w:tcPr>
                <w:tcW w:w="1416" w:type="dxa"/>
              </w:tcPr>
            </w:tcPrChange>
          </w:tcPr>
          <w:p w14:paraId="44B1354C" w14:textId="46630D4A" w:rsidR="00012301" w:rsidRPr="00012301" w:rsidRDefault="00012301">
            <w:pPr>
              <w:pStyle w:val="Texto"/>
              <w:jc w:val="center"/>
              <w:rPr>
                <w:ins w:id="2758" w:author="Graván Serrano Eduardo" w:date="2020-09-11T13:32:00Z"/>
                <w:sz w:val="20"/>
                <w:szCs w:val="20"/>
                <w:lang w:val="en-GB"/>
                <w:rPrChange w:id="2759" w:author="Graván Serrano Eduardo" w:date="2020-09-11T13:41:00Z">
                  <w:rPr>
                    <w:ins w:id="2760" w:author="Graván Serrano Eduardo" w:date="2020-09-11T13:32:00Z"/>
                    <w:b/>
                    <w:bCs/>
                    <w:lang w:val="en-GB"/>
                  </w:rPr>
                </w:rPrChange>
              </w:rPr>
              <w:pPrChange w:id="2761" w:author="Graván Serrano Eduardo" w:date="2020-09-11T13:34:00Z">
                <w:pPr>
                  <w:pStyle w:val="Texto"/>
                </w:pPr>
              </w:pPrChange>
            </w:pPr>
            <w:ins w:id="2762" w:author="Graván Serrano Eduardo" w:date="2020-09-11T13:37:00Z">
              <w:r w:rsidRPr="00012301">
                <w:rPr>
                  <w:sz w:val="20"/>
                  <w:szCs w:val="20"/>
                  <w:rPrChange w:id="2763" w:author="Graván Serrano Eduardo" w:date="2020-09-11T13:41:00Z">
                    <w:rPr/>
                  </w:rPrChange>
                </w:rPr>
                <w:t>26.48 kbit/s</w:t>
              </w:r>
            </w:ins>
          </w:p>
        </w:tc>
      </w:tr>
      <w:tr w:rsidR="00012301" w:rsidRPr="00DA3796" w14:paraId="222E7D2B" w14:textId="77777777" w:rsidTr="00012301">
        <w:trPr>
          <w:jc w:val="center"/>
          <w:ins w:id="2764" w:author="Graván Serrano Eduardo" w:date="2020-09-11T13:32:00Z"/>
        </w:trPr>
        <w:tc>
          <w:tcPr>
            <w:tcW w:w="1574" w:type="dxa"/>
            <w:vAlign w:val="center"/>
            <w:tcPrChange w:id="2765" w:author="Graván Serrano Eduardo" w:date="2020-09-11T13:42:00Z">
              <w:tcPr>
                <w:tcW w:w="1415" w:type="dxa"/>
              </w:tcPr>
            </w:tcPrChange>
          </w:tcPr>
          <w:p w14:paraId="5B0435FD" w14:textId="37E91CCC" w:rsidR="00012301" w:rsidRPr="00012301" w:rsidRDefault="00012301">
            <w:pPr>
              <w:pStyle w:val="Texto"/>
              <w:jc w:val="center"/>
              <w:rPr>
                <w:ins w:id="2766" w:author="Graván Serrano Eduardo" w:date="2020-09-11T13:32:00Z"/>
                <w:b/>
                <w:bCs/>
                <w:rPrChange w:id="2767" w:author="Graván Serrano Eduardo" w:date="2020-09-11T13:35:00Z">
                  <w:rPr>
                    <w:ins w:id="2768" w:author="Graván Serrano Eduardo" w:date="2020-09-11T13:32:00Z"/>
                    <w:b/>
                    <w:bCs/>
                    <w:lang w:val="en-GB"/>
                  </w:rPr>
                </w:rPrChange>
              </w:rPr>
              <w:pPrChange w:id="2769" w:author="Graván Serrano Eduardo" w:date="2020-09-11T13:34:00Z">
                <w:pPr>
                  <w:pStyle w:val="Texto"/>
                </w:pPr>
              </w:pPrChange>
            </w:pPr>
            <w:ins w:id="2770" w:author="Graván Serrano Eduardo" w:date="2020-09-11T13:33:00Z">
              <w:r w:rsidRPr="00012301">
                <w:rPr>
                  <w:b/>
                  <w:bCs/>
                  <w:rPrChange w:id="2771" w:author="Graván Serrano Eduardo" w:date="2020-09-11T13:35:00Z">
                    <w:rPr>
                      <w:b/>
                      <w:bCs/>
                      <w:lang w:val="en-GB"/>
                    </w:rPr>
                  </w:rPrChange>
                </w:rPr>
                <w:t>Funcionalidad</w:t>
              </w:r>
            </w:ins>
          </w:p>
        </w:tc>
        <w:tc>
          <w:tcPr>
            <w:tcW w:w="1376" w:type="dxa"/>
            <w:vAlign w:val="center"/>
            <w:tcPrChange w:id="2772" w:author="Graván Serrano Eduardo" w:date="2020-09-11T13:42:00Z">
              <w:tcPr>
                <w:tcW w:w="1415" w:type="dxa"/>
              </w:tcPr>
            </w:tcPrChange>
          </w:tcPr>
          <w:p w14:paraId="6C91181E" w14:textId="47163156" w:rsidR="00012301" w:rsidRPr="00012301" w:rsidRDefault="00012301">
            <w:pPr>
              <w:jc w:val="center"/>
              <w:rPr>
                <w:ins w:id="2773" w:author="Graván Serrano Eduardo" w:date="2020-09-11T13:37:00Z"/>
                <w:sz w:val="20"/>
                <w:szCs w:val="20"/>
                <w:lang w:val="en-GB"/>
                <w:rPrChange w:id="2774" w:author="Graván Serrano Eduardo" w:date="2020-09-11T13:41:00Z">
                  <w:rPr>
                    <w:ins w:id="2775" w:author="Graván Serrano Eduardo" w:date="2020-09-11T13:37:00Z"/>
                    <w:lang w:val="en-GB"/>
                  </w:rPr>
                </w:rPrChange>
              </w:rPr>
              <w:pPrChange w:id="2776" w:author="Graván Serrano Eduardo" w:date="2020-09-11T13:37:00Z">
                <w:pPr>
                  <w:pStyle w:val="Texto"/>
                  <w:jc w:val="center"/>
                </w:pPr>
              </w:pPrChange>
            </w:pPr>
            <w:ins w:id="2777" w:author="Graván Serrano Eduardo" w:date="2020-09-11T13:37:00Z">
              <w:r w:rsidRPr="00012301">
                <w:rPr>
                  <w:sz w:val="20"/>
                  <w:szCs w:val="20"/>
                  <w:lang w:val="en-GB"/>
                  <w:rPrChange w:id="2778" w:author="Graván Serrano Eduardo" w:date="2020-09-11T13:41:00Z">
                    <w:rPr/>
                  </w:rPrChange>
                </w:rPr>
                <w:t>Read</w:t>
              </w:r>
            </w:ins>
          </w:p>
          <w:p w14:paraId="4B884D9C" w14:textId="396F9E03" w:rsidR="00012301" w:rsidRPr="00012301" w:rsidRDefault="00012301">
            <w:pPr>
              <w:jc w:val="center"/>
              <w:rPr>
                <w:ins w:id="2779" w:author="Graván Serrano Eduardo" w:date="2020-09-11T13:37:00Z"/>
                <w:sz w:val="20"/>
                <w:szCs w:val="20"/>
                <w:lang w:val="en-GB"/>
                <w:rPrChange w:id="2780" w:author="Graván Serrano Eduardo" w:date="2020-09-11T13:41:00Z">
                  <w:rPr>
                    <w:ins w:id="2781" w:author="Graván Serrano Eduardo" w:date="2020-09-11T13:37:00Z"/>
                    <w:lang w:val="en-GB"/>
                  </w:rPr>
                </w:rPrChange>
              </w:rPr>
              <w:pPrChange w:id="2782" w:author="Graván Serrano Eduardo" w:date="2020-09-11T13:37:00Z">
                <w:pPr>
                  <w:pStyle w:val="Texto"/>
                  <w:jc w:val="center"/>
                </w:pPr>
              </w:pPrChange>
            </w:pPr>
            <w:ins w:id="2783" w:author="Graván Serrano Eduardo" w:date="2020-09-11T13:37:00Z">
              <w:r w:rsidRPr="00012301">
                <w:rPr>
                  <w:sz w:val="20"/>
                  <w:szCs w:val="20"/>
                  <w:lang w:val="en-GB"/>
                  <w:rPrChange w:id="2784" w:author="Graván Serrano Eduardo" w:date="2020-09-11T13:41:00Z">
                    <w:rPr/>
                  </w:rPrChange>
                </w:rPr>
                <w:t>Re-write</w:t>
              </w:r>
            </w:ins>
          </w:p>
          <w:p w14:paraId="4B9812D6" w14:textId="15572738" w:rsidR="00012301" w:rsidRPr="00012301" w:rsidRDefault="00012301">
            <w:pPr>
              <w:jc w:val="center"/>
              <w:rPr>
                <w:ins w:id="2785" w:author="Graván Serrano Eduardo" w:date="2020-09-11T13:32:00Z"/>
                <w:sz w:val="20"/>
                <w:szCs w:val="20"/>
                <w:lang w:val="en-GB"/>
                <w:rPrChange w:id="2786" w:author="Graván Serrano Eduardo" w:date="2020-09-11T13:41:00Z">
                  <w:rPr>
                    <w:ins w:id="2787" w:author="Graván Serrano Eduardo" w:date="2020-09-11T13:32:00Z"/>
                    <w:b/>
                    <w:bCs/>
                    <w:lang w:val="en-GB"/>
                  </w:rPr>
                </w:rPrChange>
              </w:rPr>
              <w:pPrChange w:id="2788" w:author="Graván Serrano Eduardo" w:date="2020-09-11T13:37:00Z">
                <w:pPr>
                  <w:pStyle w:val="Texto"/>
                </w:pPr>
              </w:pPrChange>
            </w:pPr>
            <w:ins w:id="2789" w:author="Graván Serrano Eduardo" w:date="2020-09-11T13:37:00Z">
              <w:r w:rsidRPr="00012301">
                <w:rPr>
                  <w:sz w:val="20"/>
                  <w:szCs w:val="20"/>
                  <w:lang w:val="en-GB"/>
                  <w:rPrChange w:id="2790" w:author="Graván Serrano Eduardo" w:date="2020-09-11T13:41:00Z">
                    <w:rPr/>
                  </w:rPrChange>
                </w:rPr>
                <w:t>Read-only</w:t>
              </w:r>
            </w:ins>
          </w:p>
        </w:tc>
        <w:tc>
          <w:tcPr>
            <w:tcW w:w="1377" w:type="dxa"/>
            <w:vAlign w:val="center"/>
            <w:tcPrChange w:id="2791" w:author="Graván Serrano Eduardo" w:date="2020-09-11T13:42:00Z">
              <w:tcPr>
                <w:tcW w:w="1416" w:type="dxa"/>
              </w:tcPr>
            </w:tcPrChange>
          </w:tcPr>
          <w:p w14:paraId="06475816" w14:textId="77777777" w:rsidR="00012301" w:rsidRPr="00012301" w:rsidRDefault="00012301" w:rsidP="00F879FE">
            <w:pPr>
              <w:jc w:val="center"/>
              <w:rPr>
                <w:ins w:id="2792" w:author="Graván Serrano Eduardo" w:date="2020-09-11T13:38:00Z"/>
                <w:sz w:val="20"/>
                <w:szCs w:val="20"/>
                <w:lang w:val="en-GB"/>
                <w:rPrChange w:id="2793" w:author="Graván Serrano Eduardo" w:date="2020-09-11T13:41:00Z">
                  <w:rPr>
                    <w:ins w:id="2794" w:author="Graván Serrano Eduardo" w:date="2020-09-11T13:38:00Z"/>
                    <w:lang w:val="en-GB"/>
                  </w:rPr>
                </w:rPrChange>
              </w:rPr>
            </w:pPr>
            <w:ins w:id="2795" w:author="Graván Serrano Eduardo" w:date="2020-09-11T13:38:00Z">
              <w:r w:rsidRPr="00012301">
                <w:rPr>
                  <w:sz w:val="20"/>
                  <w:szCs w:val="20"/>
                  <w:lang w:val="en-GB"/>
                  <w:rPrChange w:id="2796" w:author="Graván Serrano Eduardo" w:date="2020-09-11T13:41:00Z">
                    <w:rPr>
                      <w:lang w:val="en-GB"/>
                    </w:rPr>
                  </w:rPrChange>
                </w:rPr>
                <w:t>Read</w:t>
              </w:r>
            </w:ins>
          </w:p>
          <w:p w14:paraId="7A0B05C7" w14:textId="77777777" w:rsidR="00012301" w:rsidRPr="00012301" w:rsidRDefault="00012301">
            <w:pPr>
              <w:jc w:val="center"/>
              <w:rPr>
                <w:ins w:id="2797" w:author="Graván Serrano Eduardo" w:date="2020-09-11T13:38:00Z"/>
                <w:sz w:val="20"/>
                <w:szCs w:val="20"/>
                <w:lang w:val="en-GB"/>
                <w:rPrChange w:id="2798" w:author="Graván Serrano Eduardo" w:date="2020-09-11T13:41:00Z">
                  <w:rPr>
                    <w:ins w:id="2799" w:author="Graván Serrano Eduardo" w:date="2020-09-11T13:38:00Z"/>
                    <w:lang w:val="en-GB"/>
                  </w:rPr>
                </w:rPrChange>
              </w:rPr>
            </w:pPr>
            <w:ins w:id="2800" w:author="Graván Serrano Eduardo" w:date="2020-09-11T13:38:00Z">
              <w:r w:rsidRPr="00012301">
                <w:rPr>
                  <w:sz w:val="20"/>
                  <w:szCs w:val="20"/>
                  <w:lang w:val="en-GB"/>
                  <w:rPrChange w:id="2801" w:author="Graván Serrano Eduardo" w:date="2020-09-11T13:41:00Z">
                    <w:rPr>
                      <w:lang w:val="en-GB"/>
                    </w:rPr>
                  </w:rPrChange>
                </w:rPr>
                <w:t>Re-write</w:t>
              </w:r>
            </w:ins>
          </w:p>
          <w:p w14:paraId="2417731C" w14:textId="13E98F91" w:rsidR="00012301" w:rsidRPr="00012301" w:rsidRDefault="00012301">
            <w:pPr>
              <w:jc w:val="center"/>
              <w:rPr>
                <w:ins w:id="2802" w:author="Graván Serrano Eduardo" w:date="2020-09-11T13:32:00Z"/>
                <w:sz w:val="20"/>
                <w:szCs w:val="20"/>
                <w:lang w:val="en-GB"/>
                <w:rPrChange w:id="2803" w:author="Graván Serrano Eduardo" w:date="2020-09-11T13:41:00Z">
                  <w:rPr>
                    <w:ins w:id="2804" w:author="Graván Serrano Eduardo" w:date="2020-09-11T13:32:00Z"/>
                    <w:b/>
                    <w:bCs/>
                    <w:lang w:val="en-GB"/>
                  </w:rPr>
                </w:rPrChange>
              </w:rPr>
              <w:pPrChange w:id="2805" w:author="Graván Serrano Eduardo" w:date="2020-09-11T13:38:00Z">
                <w:pPr>
                  <w:pStyle w:val="Texto"/>
                </w:pPr>
              </w:pPrChange>
            </w:pPr>
            <w:ins w:id="2806" w:author="Graván Serrano Eduardo" w:date="2020-09-11T13:38:00Z">
              <w:r w:rsidRPr="00012301">
                <w:rPr>
                  <w:sz w:val="20"/>
                  <w:szCs w:val="20"/>
                  <w:lang w:val="en-GB"/>
                  <w:rPrChange w:id="2807" w:author="Graván Serrano Eduardo" w:date="2020-09-11T13:41:00Z">
                    <w:rPr>
                      <w:lang w:val="en-GB"/>
                    </w:rPr>
                  </w:rPrChange>
                </w:rPr>
                <w:t>Read-only</w:t>
              </w:r>
            </w:ins>
          </w:p>
        </w:tc>
        <w:tc>
          <w:tcPr>
            <w:tcW w:w="1400" w:type="dxa"/>
            <w:vAlign w:val="center"/>
            <w:tcPrChange w:id="2808" w:author="Graván Serrano Eduardo" w:date="2020-09-11T13:42:00Z">
              <w:tcPr>
                <w:tcW w:w="1416" w:type="dxa"/>
              </w:tcPr>
            </w:tcPrChange>
          </w:tcPr>
          <w:p w14:paraId="0FDD6036" w14:textId="77777777" w:rsidR="00012301" w:rsidRPr="00012301" w:rsidRDefault="00012301" w:rsidP="00F879FE">
            <w:pPr>
              <w:jc w:val="center"/>
              <w:rPr>
                <w:ins w:id="2809" w:author="Graván Serrano Eduardo" w:date="2020-09-11T13:38:00Z"/>
                <w:sz w:val="20"/>
                <w:szCs w:val="20"/>
                <w:lang w:val="en-GB"/>
                <w:rPrChange w:id="2810" w:author="Graván Serrano Eduardo" w:date="2020-09-11T13:41:00Z">
                  <w:rPr>
                    <w:ins w:id="2811" w:author="Graván Serrano Eduardo" w:date="2020-09-11T13:38:00Z"/>
                    <w:lang w:val="en-GB"/>
                  </w:rPr>
                </w:rPrChange>
              </w:rPr>
            </w:pPr>
            <w:ins w:id="2812" w:author="Graván Serrano Eduardo" w:date="2020-09-11T13:38:00Z">
              <w:r w:rsidRPr="00012301">
                <w:rPr>
                  <w:sz w:val="20"/>
                  <w:szCs w:val="20"/>
                  <w:lang w:val="en-GB"/>
                  <w:rPrChange w:id="2813" w:author="Graván Serrano Eduardo" w:date="2020-09-11T13:41:00Z">
                    <w:rPr>
                      <w:lang w:val="en-GB"/>
                    </w:rPr>
                  </w:rPrChange>
                </w:rPr>
                <w:t>Read</w:t>
              </w:r>
            </w:ins>
          </w:p>
          <w:p w14:paraId="3AC0A5C6" w14:textId="77777777" w:rsidR="00012301" w:rsidRPr="00012301" w:rsidRDefault="00012301">
            <w:pPr>
              <w:jc w:val="center"/>
              <w:rPr>
                <w:ins w:id="2814" w:author="Graván Serrano Eduardo" w:date="2020-09-11T13:38:00Z"/>
                <w:sz w:val="20"/>
                <w:szCs w:val="20"/>
                <w:lang w:val="en-GB"/>
                <w:rPrChange w:id="2815" w:author="Graván Serrano Eduardo" w:date="2020-09-11T13:41:00Z">
                  <w:rPr>
                    <w:ins w:id="2816" w:author="Graván Serrano Eduardo" w:date="2020-09-11T13:38:00Z"/>
                    <w:lang w:val="en-GB"/>
                  </w:rPr>
                </w:rPrChange>
              </w:rPr>
            </w:pPr>
            <w:ins w:id="2817" w:author="Graván Serrano Eduardo" w:date="2020-09-11T13:38:00Z">
              <w:r w:rsidRPr="00012301">
                <w:rPr>
                  <w:sz w:val="20"/>
                  <w:szCs w:val="20"/>
                  <w:lang w:val="en-GB"/>
                  <w:rPrChange w:id="2818" w:author="Graván Serrano Eduardo" w:date="2020-09-11T13:41:00Z">
                    <w:rPr>
                      <w:lang w:val="en-GB"/>
                    </w:rPr>
                  </w:rPrChange>
                </w:rPr>
                <w:t>Re-write</w:t>
              </w:r>
            </w:ins>
          </w:p>
          <w:p w14:paraId="32A7CB12" w14:textId="0BA47294" w:rsidR="00012301" w:rsidRPr="00012301" w:rsidRDefault="00012301">
            <w:pPr>
              <w:jc w:val="center"/>
              <w:rPr>
                <w:ins w:id="2819" w:author="Graván Serrano Eduardo" w:date="2020-09-11T13:32:00Z"/>
                <w:sz w:val="20"/>
                <w:szCs w:val="20"/>
                <w:lang w:val="en-GB"/>
                <w:rPrChange w:id="2820" w:author="Graván Serrano Eduardo" w:date="2020-09-11T13:41:00Z">
                  <w:rPr>
                    <w:ins w:id="2821" w:author="Graván Serrano Eduardo" w:date="2020-09-11T13:32:00Z"/>
                    <w:b/>
                    <w:bCs/>
                    <w:lang w:val="en-GB"/>
                  </w:rPr>
                </w:rPrChange>
              </w:rPr>
              <w:pPrChange w:id="2822" w:author="Graván Serrano Eduardo" w:date="2020-09-11T13:38:00Z">
                <w:pPr>
                  <w:pStyle w:val="Texto"/>
                </w:pPr>
              </w:pPrChange>
            </w:pPr>
            <w:ins w:id="2823" w:author="Graván Serrano Eduardo" w:date="2020-09-11T13:38:00Z">
              <w:r w:rsidRPr="00012301">
                <w:rPr>
                  <w:sz w:val="20"/>
                  <w:szCs w:val="20"/>
                  <w:lang w:val="en-GB"/>
                  <w:rPrChange w:id="2824" w:author="Graván Serrano Eduardo" w:date="2020-09-11T13:41:00Z">
                    <w:rPr>
                      <w:lang w:val="en-GB"/>
                    </w:rPr>
                  </w:rPrChange>
                </w:rPr>
                <w:t>Read-only</w:t>
              </w:r>
            </w:ins>
          </w:p>
        </w:tc>
        <w:tc>
          <w:tcPr>
            <w:tcW w:w="1390" w:type="dxa"/>
            <w:vAlign w:val="center"/>
            <w:tcPrChange w:id="2825" w:author="Graván Serrano Eduardo" w:date="2020-09-11T13:42:00Z">
              <w:tcPr>
                <w:tcW w:w="1416" w:type="dxa"/>
              </w:tcPr>
            </w:tcPrChange>
          </w:tcPr>
          <w:p w14:paraId="3ECC3C7B" w14:textId="77777777" w:rsidR="00012301" w:rsidRPr="00012301" w:rsidRDefault="00012301" w:rsidP="00F879FE">
            <w:pPr>
              <w:jc w:val="center"/>
              <w:rPr>
                <w:ins w:id="2826" w:author="Graván Serrano Eduardo" w:date="2020-09-11T13:38:00Z"/>
                <w:sz w:val="20"/>
                <w:szCs w:val="20"/>
                <w:lang w:val="en-GB"/>
                <w:rPrChange w:id="2827" w:author="Graván Serrano Eduardo" w:date="2020-09-11T13:41:00Z">
                  <w:rPr>
                    <w:ins w:id="2828" w:author="Graván Serrano Eduardo" w:date="2020-09-11T13:38:00Z"/>
                    <w:lang w:val="en-GB"/>
                  </w:rPr>
                </w:rPrChange>
              </w:rPr>
            </w:pPr>
            <w:ins w:id="2829" w:author="Graván Serrano Eduardo" w:date="2020-09-11T13:38:00Z">
              <w:r w:rsidRPr="00012301">
                <w:rPr>
                  <w:sz w:val="20"/>
                  <w:szCs w:val="20"/>
                  <w:lang w:val="en-GB"/>
                  <w:rPrChange w:id="2830" w:author="Graván Serrano Eduardo" w:date="2020-09-11T13:41:00Z">
                    <w:rPr>
                      <w:lang w:val="en-GB"/>
                    </w:rPr>
                  </w:rPrChange>
                </w:rPr>
                <w:t>Read</w:t>
              </w:r>
            </w:ins>
          </w:p>
          <w:p w14:paraId="3C3914AC" w14:textId="77777777" w:rsidR="00012301" w:rsidRPr="00012301" w:rsidRDefault="00012301">
            <w:pPr>
              <w:jc w:val="center"/>
              <w:rPr>
                <w:ins w:id="2831" w:author="Graván Serrano Eduardo" w:date="2020-09-11T13:38:00Z"/>
                <w:sz w:val="20"/>
                <w:szCs w:val="20"/>
                <w:lang w:val="en-GB"/>
                <w:rPrChange w:id="2832" w:author="Graván Serrano Eduardo" w:date="2020-09-11T13:41:00Z">
                  <w:rPr>
                    <w:ins w:id="2833" w:author="Graván Serrano Eduardo" w:date="2020-09-11T13:38:00Z"/>
                    <w:lang w:val="en-GB"/>
                  </w:rPr>
                </w:rPrChange>
              </w:rPr>
            </w:pPr>
            <w:ins w:id="2834" w:author="Graván Serrano Eduardo" w:date="2020-09-11T13:38:00Z">
              <w:r w:rsidRPr="00012301">
                <w:rPr>
                  <w:sz w:val="20"/>
                  <w:szCs w:val="20"/>
                  <w:lang w:val="en-GB"/>
                  <w:rPrChange w:id="2835" w:author="Graván Serrano Eduardo" w:date="2020-09-11T13:41:00Z">
                    <w:rPr>
                      <w:lang w:val="en-GB"/>
                    </w:rPr>
                  </w:rPrChange>
                </w:rPr>
                <w:t>Re-write</w:t>
              </w:r>
            </w:ins>
          </w:p>
          <w:p w14:paraId="545DF2B2" w14:textId="77777777" w:rsidR="00012301" w:rsidRPr="00012301" w:rsidRDefault="00012301">
            <w:pPr>
              <w:jc w:val="center"/>
              <w:rPr>
                <w:ins w:id="2836" w:author="Graván Serrano Eduardo" w:date="2020-09-11T13:38:00Z"/>
                <w:sz w:val="20"/>
                <w:szCs w:val="20"/>
                <w:lang w:val="en-GB"/>
                <w:rPrChange w:id="2837" w:author="Graván Serrano Eduardo" w:date="2020-09-11T13:41:00Z">
                  <w:rPr>
                    <w:ins w:id="2838" w:author="Graván Serrano Eduardo" w:date="2020-09-11T13:38:00Z"/>
                    <w:lang w:val="en-GB"/>
                  </w:rPr>
                </w:rPrChange>
              </w:rPr>
              <w:pPrChange w:id="2839" w:author="Graván Serrano Eduardo" w:date="2020-09-11T13:38:00Z">
                <w:pPr>
                  <w:pStyle w:val="Texto"/>
                  <w:jc w:val="center"/>
                </w:pPr>
              </w:pPrChange>
            </w:pPr>
            <w:ins w:id="2840" w:author="Graván Serrano Eduardo" w:date="2020-09-11T13:38:00Z">
              <w:r w:rsidRPr="00012301">
                <w:rPr>
                  <w:sz w:val="20"/>
                  <w:szCs w:val="20"/>
                  <w:lang w:val="en-GB"/>
                  <w:rPrChange w:id="2841" w:author="Graván Serrano Eduardo" w:date="2020-09-11T13:41:00Z">
                    <w:rPr>
                      <w:lang w:val="en-GB"/>
                    </w:rPr>
                  </w:rPrChange>
                </w:rPr>
                <w:t>Read-only</w:t>
              </w:r>
            </w:ins>
          </w:p>
          <w:p w14:paraId="6A263978" w14:textId="13FEF97E" w:rsidR="00012301" w:rsidRPr="00012301" w:rsidRDefault="00012301">
            <w:pPr>
              <w:jc w:val="center"/>
              <w:rPr>
                <w:ins w:id="2842" w:author="Graván Serrano Eduardo" w:date="2020-09-11T13:32:00Z"/>
                <w:sz w:val="20"/>
                <w:szCs w:val="20"/>
                <w:lang w:val="en-GB"/>
                <w:rPrChange w:id="2843" w:author="Graván Serrano Eduardo" w:date="2020-09-11T13:41:00Z">
                  <w:rPr>
                    <w:ins w:id="2844" w:author="Graván Serrano Eduardo" w:date="2020-09-11T13:32:00Z"/>
                    <w:b/>
                    <w:bCs/>
                    <w:lang w:val="en-GB"/>
                  </w:rPr>
                </w:rPrChange>
              </w:rPr>
              <w:pPrChange w:id="2845" w:author="Graván Serrano Eduardo" w:date="2020-09-11T13:38:00Z">
                <w:pPr>
                  <w:pStyle w:val="Texto"/>
                </w:pPr>
              </w:pPrChange>
            </w:pPr>
            <w:ins w:id="2846" w:author="Graván Serrano Eduardo" w:date="2020-09-11T13:38:00Z">
              <w:r w:rsidRPr="00012301">
                <w:rPr>
                  <w:sz w:val="20"/>
                  <w:szCs w:val="20"/>
                  <w:lang w:val="en-GB"/>
                  <w:rPrChange w:id="2847" w:author="Graván Serrano Eduardo" w:date="2020-09-11T13:41:00Z">
                    <w:rPr>
                      <w:lang w:val="en-GB"/>
                    </w:rPr>
                  </w:rPrChange>
                </w:rPr>
                <w:t>Factory-configured</w:t>
              </w:r>
            </w:ins>
          </w:p>
        </w:tc>
        <w:tc>
          <w:tcPr>
            <w:tcW w:w="1377" w:type="dxa"/>
            <w:vAlign w:val="center"/>
            <w:tcPrChange w:id="2848" w:author="Graván Serrano Eduardo" w:date="2020-09-11T13:42:00Z">
              <w:tcPr>
                <w:tcW w:w="1416" w:type="dxa"/>
              </w:tcPr>
            </w:tcPrChange>
          </w:tcPr>
          <w:p w14:paraId="37B61CAF" w14:textId="77777777" w:rsidR="00012301" w:rsidRPr="00012301" w:rsidRDefault="00012301" w:rsidP="00F879FE">
            <w:pPr>
              <w:jc w:val="center"/>
              <w:rPr>
                <w:ins w:id="2849" w:author="Graván Serrano Eduardo" w:date="2020-09-11T13:38:00Z"/>
                <w:sz w:val="20"/>
                <w:szCs w:val="20"/>
                <w:lang w:val="en-GB"/>
                <w:rPrChange w:id="2850" w:author="Graván Serrano Eduardo" w:date="2020-09-11T13:41:00Z">
                  <w:rPr>
                    <w:ins w:id="2851" w:author="Graván Serrano Eduardo" w:date="2020-09-11T13:38:00Z"/>
                    <w:lang w:val="en-GB"/>
                  </w:rPr>
                </w:rPrChange>
              </w:rPr>
            </w:pPr>
            <w:ins w:id="2852" w:author="Graván Serrano Eduardo" w:date="2020-09-11T13:38:00Z">
              <w:r w:rsidRPr="00012301">
                <w:rPr>
                  <w:sz w:val="20"/>
                  <w:szCs w:val="20"/>
                  <w:lang w:val="en-GB"/>
                  <w:rPrChange w:id="2853" w:author="Graván Serrano Eduardo" w:date="2020-09-11T13:41:00Z">
                    <w:rPr>
                      <w:lang w:val="en-GB"/>
                    </w:rPr>
                  </w:rPrChange>
                </w:rPr>
                <w:t>Read</w:t>
              </w:r>
            </w:ins>
          </w:p>
          <w:p w14:paraId="60772B1B" w14:textId="77777777" w:rsidR="00012301" w:rsidRPr="00012301" w:rsidRDefault="00012301">
            <w:pPr>
              <w:jc w:val="center"/>
              <w:rPr>
                <w:ins w:id="2854" w:author="Graván Serrano Eduardo" w:date="2020-09-11T13:38:00Z"/>
                <w:sz w:val="20"/>
                <w:szCs w:val="20"/>
                <w:lang w:val="en-GB"/>
                <w:rPrChange w:id="2855" w:author="Graván Serrano Eduardo" w:date="2020-09-11T13:41:00Z">
                  <w:rPr>
                    <w:ins w:id="2856" w:author="Graván Serrano Eduardo" w:date="2020-09-11T13:38:00Z"/>
                    <w:lang w:val="en-GB"/>
                  </w:rPr>
                </w:rPrChange>
              </w:rPr>
            </w:pPr>
            <w:ins w:id="2857" w:author="Graván Serrano Eduardo" w:date="2020-09-11T13:38:00Z">
              <w:r w:rsidRPr="00012301">
                <w:rPr>
                  <w:sz w:val="20"/>
                  <w:szCs w:val="20"/>
                  <w:lang w:val="en-GB"/>
                  <w:rPrChange w:id="2858" w:author="Graván Serrano Eduardo" w:date="2020-09-11T13:41:00Z">
                    <w:rPr>
                      <w:lang w:val="en-GB"/>
                    </w:rPr>
                  </w:rPrChange>
                </w:rPr>
                <w:t>Re-write</w:t>
              </w:r>
            </w:ins>
          </w:p>
          <w:p w14:paraId="577798D1" w14:textId="56BD9A3A" w:rsidR="00012301" w:rsidRPr="00012301" w:rsidRDefault="00012301">
            <w:pPr>
              <w:jc w:val="center"/>
              <w:rPr>
                <w:ins w:id="2859" w:author="Graván Serrano Eduardo" w:date="2020-09-11T13:32:00Z"/>
                <w:sz w:val="20"/>
                <w:szCs w:val="20"/>
                <w:lang w:val="en-GB"/>
                <w:rPrChange w:id="2860" w:author="Graván Serrano Eduardo" w:date="2020-09-11T13:41:00Z">
                  <w:rPr>
                    <w:ins w:id="2861" w:author="Graván Serrano Eduardo" w:date="2020-09-11T13:32:00Z"/>
                    <w:b/>
                    <w:bCs/>
                    <w:lang w:val="en-GB"/>
                  </w:rPr>
                </w:rPrChange>
              </w:rPr>
              <w:pPrChange w:id="2862" w:author="Graván Serrano Eduardo" w:date="2020-09-11T13:38:00Z">
                <w:pPr>
                  <w:pStyle w:val="Texto"/>
                </w:pPr>
              </w:pPrChange>
            </w:pPr>
            <w:ins w:id="2863" w:author="Graván Serrano Eduardo" w:date="2020-09-11T13:38:00Z">
              <w:r w:rsidRPr="00012301">
                <w:rPr>
                  <w:sz w:val="20"/>
                  <w:szCs w:val="20"/>
                  <w:lang w:val="en-GB"/>
                  <w:rPrChange w:id="2864" w:author="Graván Serrano Eduardo" w:date="2020-09-11T13:41:00Z">
                    <w:rPr>
                      <w:lang w:val="en-GB"/>
                    </w:rPr>
                  </w:rPrChange>
                </w:rPr>
                <w:t>Read-only</w:t>
              </w:r>
            </w:ins>
          </w:p>
        </w:tc>
      </w:tr>
      <w:tr w:rsidR="00012301" w14:paraId="2449D56B" w14:textId="77777777" w:rsidTr="00012301">
        <w:trPr>
          <w:jc w:val="center"/>
          <w:ins w:id="2865" w:author="Graván Serrano Eduardo" w:date="2020-09-11T13:32:00Z"/>
        </w:trPr>
        <w:tc>
          <w:tcPr>
            <w:tcW w:w="1574" w:type="dxa"/>
            <w:vAlign w:val="center"/>
            <w:tcPrChange w:id="2866" w:author="Graván Serrano Eduardo" w:date="2020-09-11T13:42:00Z">
              <w:tcPr>
                <w:tcW w:w="1415" w:type="dxa"/>
              </w:tcPr>
            </w:tcPrChange>
          </w:tcPr>
          <w:p w14:paraId="6C849C08" w14:textId="1F1189C7" w:rsidR="00012301" w:rsidRPr="00012301" w:rsidRDefault="00012301">
            <w:pPr>
              <w:pStyle w:val="Texto"/>
              <w:jc w:val="center"/>
              <w:rPr>
                <w:ins w:id="2867" w:author="Graván Serrano Eduardo" w:date="2020-09-11T13:32:00Z"/>
                <w:b/>
                <w:bCs/>
                <w:rPrChange w:id="2868" w:author="Graván Serrano Eduardo" w:date="2020-09-11T13:35:00Z">
                  <w:rPr>
                    <w:ins w:id="2869" w:author="Graván Serrano Eduardo" w:date="2020-09-11T13:32:00Z"/>
                    <w:b/>
                    <w:bCs/>
                    <w:lang w:val="en-GB"/>
                  </w:rPr>
                </w:rPrChange>
              </w:rPr>
              <w:pPrChange w:id="2870" w:author="Graván Serrano Eduardo" w:date="2020-09-11T13:34:00Z">
                <w:pPr>
                  <w:pStyle w:val="Texto"/>
                </w:pPr>
              </w:pPrChange>
            </w:pPr>
            <w:ins w:id="2871" w:author="Graván Serrano Eduardo" w:date="2020-09-11T13:35:00Z">
              <w:r w:rsidRPr="00F879FE">
                <w:rPr>
                  <w:b/>
                  <w:bCs/>
                </w:rPr>
                <w:t>Anticolision</w:t>
              </w:r>
              <w:r w:rsidRPr="00012301">
                <w:rPr>
                  <w:b/>
                  <w:bCs/>
                </w:rPr>
                <w:t>es</w:t>
              </w:r>
            </w:ins>
          </w:p>
        </w:tc>
        <w:tc>
          <w:tcPr>
            <w:tcW w:w="1376" w:type="dxa"/>
            <w:vAlign w:val="center"/>
            <w:tcPrChange w:id="2872" w:author="Graván Serrano Eduardo" w:date="2020-09-11T13:42:00Z">
              <w:tcPr>
                <w:tcW w:w="1415" w:type="dxa"/>
              </w:tcPr>
            </w:tcPrChange>
          </w:tcPr>
          <w:p w14:paraId="3662CEB3" w14:textId="5BB68606" w:rsidR="00012301" w:rsidRPr="00012301" w:rsidRDefault="00012301">
            <w:pPr>
              <w:pStyle w:val="Texto"/>
              <w:jc w:val="center"/>
              <w:rPr>
                <w:ins w:id="2873" w:author="Graván Serrano Eduardo" w:date="2020-09-11T13:32:00Z"/>
                <w:sz w:val="20"/>
                <w:szCs w:val="20"/>
                <w:rPrChange w:id="2874" w:author="Graván Serrano Eduardo" w:date="2020-09-11T13:41:00Z">
                  <w:rPr>
                    <w:ins w:id="2875" w:author="Graván Serrano Eduardo" w:date="2020-09-11T13:32:00Z"/>
                    <w:b/>
                    <w:bCs/>
                    <w:lang w:val="en-GB"/>
                  </w:rPr>
                </w:rPrChange>
              </w:rPr>
              <w:pPrChange w:id="2876" w:author="Graván Serrano Eduardo" w:date="2020-09-11T13:34:00Z">
                <w:pPr>
                  <w:pStyle w:val="Texto"/>
                </w:pPr>
              </w:pPrChange>
            </w:pPr>
            <w:ins w:id="2877" w:author="Graván Serrano Eduardo" w:date="2020-09-11T13:35:00Z">
              <w:r w:rsidRPr="00012301">
                <w:rPr>
                  <w:sz w:val="20"/>
                  <w:szCs w:val="20"/>
                  <w:rPrChange w:id="2878" w:author="Graván Serrano Eduardo" w:date="2020-09-11T13:41:00Z">
                    <w:rPr/>
                  </w:rPrChange>
                </w:rPr>
                <w:t>No</w:t>
              </w:r>
            </w:ins>
          </w:p>
        </w:tc>
        <w:tc>
          <w:tcPr>
            <w:tcW w:w="1377" w:type="dxa"/>
            <w:vAlign w:val="center"/>
            <w:tcPrChange w:id="2879" w:author="Graván Serrano Eduardo" w:date="2020-09-11T13:42:00Z">
              <w:tcPr>
                <w:tcW w:w="1416" w:type="dxa"/>
              </w:tcPr>
            </w:tcPrChange>
          </w:tcPr>
          <w:p w14:paraId="07A0832B" w14:textId="3964697C" w:rsidR="00012301" w:rsidRPr="00012301" w:rsidRDefault="00012301">
            <w:pPr>
              <w:pStyle w:val="Texto"/>
              <w:jc w:val="center"/>
              <w:rPr>
                <w:ins w:id="2880" w:author="Graván Serrano Eduardo" w:date="2020-09-11T13:32:00Z"/>
                <w:sz w:val="20"/>
                <w:szCs w:val="20"/>
                <w:rPrChange w:id="2881" w:author="Graván Serrano Eduardo" w:date="2020-09-11T13:41:00Z">
                  <w:rPr>
                    <w:ins w:id="2882" w:author="Graván Serrano Eduardo" w:date="2020-09-11T13:32:00Z"/>
                    <w:b/>
                    <w:bCs/>
                    <w:lang w:val="en-GB"/>
                  </w:rPr>
                </w:rPrChange>
              </w:rPr>
              <w:pPrChange w:id="2883" w:author="Graván Serrano Eduardo" w:date="2020-09-11T13:34:00Z">
                <w:pPr>
                  <w:pStyle w:val="Texto"/>
                </w:pPr>
              </w:pPrChange>
            </w:pPr>
            <w:ins w:id="2884" w:author="Graván Serrano Eduardo" w:date="2020-09-11T13:35:00Z">
              <w:r w:rsidRPr="00012301">
                <w:rPr>
                  <w:sz w:val="20"/>
                  <w:szCs w:val="20"/>
                  <w:rPrChange w:id="2885" w:author="Graván Serrano Eduardo" w:date="2020-09-11T13:41:00Z">
                    <w:rPr/>
                  </w:rPrChange>
                </w:rPr>
                <w:t>Sí</w:t>
              </w:r>
            </w:ins>
          </w:p>
        </w:tc>
        <w:tc>
          <w:tcPr>
            <w:tcW w:w="1400" w:type="dxa"/>
            <w:vAlign w:val="center"/>
            <w:tcPrChange w:id="2886" w:author="Graván Serrano Eduardo" w:date="2020-09-11T13:42:00Z">
              <w:tcPr>
                <w:tcW w:w="1416" w:type="dxa"/>
              </w:tcPr>
            </w:tcPrChange>
          </w:tcPr>
          <w:p w14:paraId="33D4CFCE" w14:textId="28AAF8BE" w:rsidR="00012301" w:rsidRPr="00012301" w:rsidRDefault="00012301">
            <w:pPr>
              <w:pStyle w:val="Texto"/>
              <w:jc w:val="center"/>
              <w:rPr>
                <w:ins w:id="2887" w:author="Graván Serrano Eduardo" w:date="2020-09-11T13:32:00Z"/>
                <w:sz w:val="20"/>
                <w:szCs w:val="20"/>
                <w:rPrChange w:id="2888" w:author="Graván Serrano Eduardo" w:date="2020-09-11T13:41:00Z">
                  <w:rPr>
                    <w:ins w:id="2889" w:author="Graván Serrano Eduardo" w:date="2020-09-11T13:32:00Z"/>
                    <w:b/>
                    <w:bCs/>
                    <w:lang w:val="en-GB"/>
                  </w:rPr>
                </w:rPrChange>
              </w:rPr>
              <w:pPrChange w:id="2890" w:author="Graván Serrano Eduardo" w:date="2020-09-11T13:34:00Z">
                <w:pPr>
                  <w:pStyle w:val="Texto"/>
                </w:pPr>
              </w:pPrChange>
            </w:pPr>
            <w:ins w:id="2891" w:author="Graván Serrano Eduardo" w:date="2020-09-11T13:35:00Z">
              <w:r w:rsidRPr="00012301">
                <w:rPr>
                  <w:sz w:val="20"/>
                  <w:szCs w:val="20"/>
                  <w:rPrChange w:id="2892" w:author="Graván Serrano Eduardo" w:date="2020-09-11T13:41:00Z">
                    <w:rPr/>
                  </w:rPrChange>
                </w:rPr>
                <w:t>Sí</w:t>
              </w:r>
            </w:ins>
          </w:p>
        </w:tc>
        <w:tc>
          <w:tcPr>
            <w:tcW w:w="1390" w:type="dxa"/>
            <w:vAlign w:val="center"/>
            <w:tcPrChange w:id="2893" w:author="Graván Serrano Eduardo" w:date="2020-09-11T13:42:00Z">
              <w:tcPr>
                <w:tcW w:w="1416" w:type="dxa"/>
              </w:tcPr>
            </w:tcPrChange>
          </w:tcPr>
          <w:p w14:paraId="0634DABF" w14:textId="46E01DED" w:rsidR="00012301" w:rsidRPr="00012301" w:rsidRDefault="00012301">
            <w:pPr>
              <w:pStyle w:val="Texto"/>
              <w:jc w:val="center"/>
              <w:rPr>
                <w:ins w:id="2894" w:author="Graván Serrano Eduardo" w:date="2020-09-11T13:32:00Z"/>
                <w:sz w:val="20"/>
                <w:szCs w:val="20"/>
                <w:rPrChange w:id="2895" w:author="Graván Serrano Eduardo" w:date="2020-09-11T13:41:00Z">
                  <w:rPr>
                    <w:ins w:id="2896" w:author="Graván Serrano Eduardo" w:date="2020-09-11T13:32:00Z"/>
                    <w:b/>
                    <w:bCs/>
                    <w:lang w:val="en-GB"/>
                  </w:rPr>
                </w:rPrChange>
              </w:rPr>
              <w:pPrChange w:id="2897" w:author="Graván Serrano Eduardo" w:date="2020-09-11T13:34:00Z">
                <w:pPr>
                  <w:pStyle w:val="Texto"/>
                </w:pPr>
              </w:pPrChange>
            </w:pPr>
            <w:ins w:id="2898" w:author="Graván Serrano Eduardo" w:date="2020-09-11T13:35:00Z">
              <w:r w:rsidRPr="00012301">
                <w:rPr>
                  <w:sz w:val="20"/>
                  <w:szCs w:val="20"/>
                  <w:rPrChange w:id="2899" w:author="Graván Serrano Eduardo" w:date="2020-09-11T13:41:00Z">
                    <w:rPr/>
                  </w:rPrChange>
                </w:rPr>
                <w:t>Sí</w:t>
              </w:r>
            </w:ins>
          </w:p>
        </w:tc>
        <w:tc>
          <w:tcPr>
            <w:tcW w:w="1377" w:type="dxa"/>
            <w:vAlign w:val="center"/>
            <w:tcPrChange w:id="2900" w:author="Graván Serrano Eduardo" w:date="2020-09-11T13:42:00Z">
              <w:tcPr>
                <w:tcW w:w="1416" w:type="dxa"/>
              </w:tcPr>
            </w:tcPrChange>
          </w:tcPr>
          <w:p w14:paraId="34B87AC0" w14:textId="6AE174F9" w:rsidR="00012301" w:rsidRPr="00012301" w:rsidRDefault="00012301">
            <w:pPr>
              <w:pStyle w:val="Texto"/>
              <w:jc w:val="center"/>
              <w:rPr>
                <w:ins w:id="2901" w:author="Graván Serrano Eduardo" w:date="2020-09-11T13:32:00Z"/>
                <w:sz w:val="20"/>
                <w:szCs w:val="20"/>
                <w:rPrChange w:id="2902" w:author="Graván Serrano Eduardo" w:date="2020-09-11T13:41:00Z">
                  <w:rPr>
                    <w:ins w:id="2903" w:author="Graván Serrano Eduardo" w:date="2020-09-11T13:32:00Z"/>
                    <w:b/>
                    <w:bCs/>
                    <w:lang w:val="en-GB"/>
                  </w:rPr>
                </w:rPrChange>
              </w:rPr>
              <w:pPrChange w:id="2904" w:author="Graván Serrano Eduardo" w:date="2020-09-11T13:34:00Z">
                <w:pPr>
                  <w:pStyle w:val="Texto"/>
                </w:pPr>
              </w:pPrChange>
            </w:pPr>
            <w:ins w:id="2905" w:author="Graván Serrano Eduardo" w:date="2020-09-11T13:35:00Z">
              <w:r w:rsidRPr="00012301">
                <w:rPr>
                  <w:sz w:val="20"/>
                  <w:szCs w:val="20"/>
                  <w:rPrChange w:id="2906" w:author="Graván Serrano Eduardo" w:date="2020-09-11T13:41:00Z">
                    <w:rPr/>
                  </w:rPrChange>
                </w:rPr>
                <w:t>Sí</w:t>
              </w:r>
            </w:ins>
          </w:p>
        </w:tc>
      </w:tr>
      <w:tr w:rsidR="00012301" w14:paraId="610E5C85" w14:textId="77777777" w:rsidTr="00012301">
        <w:trPr>
          <w:jc w:val="center"/>
          <w:ins w:id="2907" w:author="Graván Serrano Eduardo" w:date="2020-09-11T13:32:00Z"/>
        </w:trPr>
        <w:tc>
          <w:tcPr>
            <w:tcW w:w="1574" w:type="dxa"/>
            <w:vAlign w:val="center"/>
            <w:tcPrChange w:id="2908" w:author="Graván Serrano Eduardo" w:date="2020-09-11T13:42:00Z">
              <w:tcPr>
                <w:tcW w:w="1415" w:type="dxa"/>
              </w:tcPr>
            </w:tcPrChange>
          </w:tcPr>
          <w:p w14:paraId="3F8D3027" w14:textId="71F98F4C" w:rsidR="00012301" w:rsidRPr="00012301" w:rsidRDefault="00012301">
            <w:pPr>
              <w:pStyle w:val="Texto"/>
              <w:jc w:val="center"/>
              <w:rPr>
                <w:ins w:id="2909" w:author="Graván Serrano Eduardo" w:date="2020-09-11T13:32:00Z"/>
                <w:b/>
                <w:bCs/>
                <w:rPrChange w:id="2910" w:author="Graván Serrano Eduardo" w:date="2020-09-11T13:35:00Z">
                  <w:rPr>
                    <w:ins w:id="2911" w:author="Graván Serrano Eduardo" w:date="2020-09-11T13:32:00Z"/>
                    <w:b/>
                    <w:bCs/>
                    <w:lang w:val="en-GB"/>
                  </w:rPr>
                </w:rPrChange>
              </w:rPr>
              <w:pPrChange w:id="2912" w:author="Graván Serrano Eduardo" w:date="2020-09-11T13:34:00Z">
                <w:pPr>
                  <w:pStyle w:val="Texto"/>
                </w:pPr>
              </w:pPrChange>
            </w:pPr>
            <w:ins w:id="2913" w:author="Graván Serrano Eduardo" w:date="2020-09-11T13:33:00Z">
              <w:r w:rsidRPr="00012301">
                <w:rPr>
                  <w:b/>
                  <w:bCs/>
                  <w:rPrChange w:id="2914" w:author="Graván Serrano Eduardo" w:date="2020-09-11T13:35:00Z">
                    <w:rPr>
                      <w:b/>
                      <w:bCs/>
                      <w:lang w:val="en-GB"/>
                    </w:rPr>
                  </w:rPrChange>
                </w:rPr>
                <w:t>Notas</w:t>
              </w:r>
            </w:ins>
          </w:p>
        </w:tc>
        <w:tc>
          <w:tcPr>
            <w:tcW w:w="1376" w:type="dxa"/>
            <w:vAlign w:val="center"/>
            <w:tcPrChange w:id="2915" w:author="Graván Serrano Eduardo" w:date="2020-09-11T13:42:00Z">
              <w:tcPr>
                <w:tcW w:w="1415" w:type="dxa"/>
              </w:tcPr>
            </w:tcPrChange>
          </w:tcPr>
          <w:p w14:paraId="267D308C" w14:textId="152C830C" w:rsidR="00012301" w:rsidRPr="00012301" w:rsidRDefault="00012301">
            <w:pPr>
              <w:pStyle w:val="Texto"/>
              <w:jc w:val="center"/>
              <w:rPr>
                <w:ins w:id="2916" w:author="Graván Serrano Eduardo" w:date="2020-09-11T13:32:00Z"/>
                <w:sz w:val="20"/>
                <w:szCs w:val="20"/>
                <w:rPrChange w:id="2917" w:author="Graván Serrano Eduardo" w:date="2020-09-11T13:41:00Z">
                  <w:rPr>
                    <w:ins w:id="2918" w:author="Graván Serrano Eduardo" w:date="2020-09-11T13:32:00Z"/>
                    <w:b/>
                    <w:bCs/>
                    <w:lang w:val="en-GB"/>
                  </w:rPr>
                </w:rPrChange>
              </w:rPr>
              <w:pPrChange w:id="2919" w:author="Graván Serrano Eduardo" w:date="2020-09-11T13:34:00Z">
                <w:pPr>
                  <w:pStyle w:val="Texto"/>
                </w:pPr>
              </w:pPrChange>
            </w:pPr>
            <w:ins w:id="2920" w:author="Graván Serrano Eduardo" w:date="2020-09-11T13:35:00Z">
              <w:r w:rsidRPr="00012301">
                <w:rPr>
                  <w:sz w:val="20"/>
                  <w:szCs w:val="20"/>
                  <w:rPrChange w:id="2921" w:author="Graván Serrano Eduardo" w:date="2020-09-11T13:41:00Z">
                    <w:rPr/>
                  </w:rPrChange>
                </w:rPr>
                <w:t>Simples, baratas</w:t>
              </w:r>
            </w:ins>
          </w:p>
        </w:tc>
        <w:tc>
          <w:tcPr>
            <w:tcW w:w="1377" w:type="dxa"/>
            <w:vAlign w:val="center"/>
            <w:tcPrChange w:id="2922" w:author="Graván Serrano Eduardo" w:date="2020-09-11T13:42:00Z">
              <w:tcPr>
                <w:tcW w:w="1416" w:type="dxa"/>
              </w:tcPr>
            </w:tcPrChange>
          </w:tcPr>
          <w:p w14:paraId="2BBC1F50" w14:textId="67AC0DD7" w:rsidR="00012301" w:rsidRPr="00012301" w:rsidRDefault="00012301">
            <w:pPr>
              <w:pStyle w:val="Texto"/>
              <w:jc w:val="center"/>
              <w:rPr>
                <w:ins w:id="2923" w:author="Graván Serrano Eduardo" w:date="2020-09-11T13:32:00Z"/>
                <w:sz w:val="20"/>
                <w:szCs w:val="20"/>
                <w:rPrChange w:id="2924" w:author="Graván Serrano Eduardo" w:date="2020-09-11T13:41:00Z">
                  <w:rPr>
                    <w:ins w:id="2925" w:author="Graván Serrano Eduardo" w:date="2020-09-11T13:32:00Z"/>
                    <w:b/>
                    <w:bCs/>
                    <w:lang w:val="en-GB"/>
                  </w:rPr>
                </w:rPrChange>
              </w:rPr>
              <w:pPrChange w:id="2926" w:author="Graván Serrano Eduardo" w:date="2020-09-11T13:34:00Z">
                <w:pPr>
                  <w:pStyle w:val="Texto"/>
                </w:pPr>
              </w:pPrChange>
            </w:pPr>
            <w:ins w:id="2927" w:author="Graván Serrano Eduardo" w:date="2020-09-11T13:35:00Z">
              <w:r w:rsidRPr="00012301">
                <w:rPr>
                  <w:sz w:val="20"/>
                  <w:szCs w:val="20"/>
                  <w:rPrChange w:id="2928" w:author="Graván Serrano Eduardo" w:date="2020-09-11T13:41:00Z">
                    <w:rPr/>
                  </w:rPrChange>
                </w:rPr>
                <w:t>-</w:t>
              </w:r>
            </w:ins>
          </w:p>
        </w:tc>
        <w:tc>
          <w:tcPr>
            <w:tcW w:w="1400" w:type="dxa"/>
            <w:vAlign w:val="center"/>
            <w:tcPrChange w:id="2929" w:author="Graván Serrano Eduardo" w:date="2020-09-11T13:42:00Z">
              <w:tcPr>
                <w:tcW w:w="1416" w:type="dxa"/>
              </w:tcPr>
            </w:tcPrChange>
          </w:tcPr>
          <w:p w14:paraId="6B09F93B" w14:textId="0B287F02" w:rsidR="00012301" w:rsidRPr="00012301" w:rsidRDefault="00012301">
            <w:pPr>
              <w:pStyle w:val="Texto"/>
              <w:jc w:val="center"/>
              <w:rPr>
                <w:ins w:id="2930" w:author="Graván Serrano Eduardo" w:date="2020-09-11T13:32:00Z"/>
                <w:sz w:val="20"/>
                <w:szCs w:val="20"/>
                <w:rPrChange w:id="2931" w:author="Graván Serrano Eduardo" w:date="2020-09-11T13:41:00Z">
                  <w:rPr>
                    <w:ins w:id="2932" w:author="Graván Serrano Eduardo" w:date="2020-09-11T13:32:00Z"/>
                    <w:b/>
                    <w:bCs/>
                    <w:lang w:val="en-GB"/>
                  </w:rPr>
                </w:rPrChange>
              </w:rPr>
              <w:pPrChange w:id="2933" w:author="Graván Serrano Eduardo" w:date="2020-09-11T13:34:00Z">
                <w:pPr>
                  <w:pStyle w:val="Texto"/>
                </w:pPr>
              </w:pPrChange>
            </w:pPr>
            <w:ins w:id="2934" w:author="Graván Serrano Eduardo" w:date="2020-09-11T13:35:00Z">
              <w:r w:rsidRPr="00012301">
                <w:rPr>
                  <w:sz w:val="20"/>
                  <w:szCs w:val="20"/>
                  <w:rPrChange w:id="2935" w:author="Graván Serrano Eduardo" w:date="2020-09-11T13:41:00Z">
                    <w:rPr/>
                  </w:rPrChange>
                </w:rPr>
                <w:t>Mayor coste, aplicaciones complejas</w:t>
              </w:r>
            </w:ins>
          </w:p>
        </w:tc>
        <w:tc>
          <w:tcPr>
            <w:tcW w:w="1390" w:type="dxa"/>
            <w:vAlign w:val="center"/>
            <w:tcPrChange w:id="2936" w:author="Graván Serrano Eduardo" w:date="2020-09-11T13:42:00Z">
              <w:tcPr>
                <w:tcW w:w="1416" w:type="dxa"/>
              </w:tcPr>
            </w:tcPrChange>
          </w:tcPr>
          <w:p w14:paraId="78AB3CF9" w14:textId="2B9D2E71" w:rsidR="00012301" w:rsidRPr="00012301" w:rsidRDefault="00012301">
            <w:pPr>
              <w:pStyle w:val="Texto"/>
              <w:jc w:val="center"/>
              <w:rPr>
                <w:ins w:id="2937" w:author="Graván Serrano Eduardo" w:date="2020-09-11T13:32:00Z"/>
                <w:sz w:val="20"/>
                <w:szCs w:val="20"/>
                <w:rPrChange w:id="2938" w:author="Graván Serrano Eduardo" w:date="2020-09-11T13:41:00Z">
                  <w:rPr>
                    <w:ins w:id="2939" w:author="Graván Serrano Eduardo" w:date="2020-09-11T13:32:00Z"/>
                    <w:b/>
                    <w:bCs/>
                    <w:lang w:val="en-GB"/>
                  </w:rPr>
                </w:rPrChange>
              </w:rPr>
              <w:pPrChange w:id="2940" w:author="Graván Serrano Eduardo" w:date="2020-09-11T13:34:00Z">
                <w:pPr>
                  <w:pStyle w:val="Texto"/>
                </w:pPr>
              </w:pPrChange>
            </w:pPr>
            <w:ins w:id="2941" w:author="Graván Serrano Eduardo" w:date="2020-09-11T13:35:00Z">
              <w:r w:rsidRPr="00012301">
                <w:rPr>
                  <w:sz w:val="20"/>
                  <w:szCs w:val="20"/>
                  <w:rPrChange w:id="2942" w:author="Graván Serrano Eduardo" w:date="2020-09-11T13:41:00Z">
                    <w:rPr/>
                  </w:rPrChange>
                </w:rPr>
                <w:t>-</w:t>
              </w:r>
            </w:ins>
          </w:p>
        </w:tc>
        <w:tc>
          <w:tcPr>
            <w:tcW w:w="1377" w:type="dxa"/>
            <w:vAlign w:val="center"/>
            <w:tcPrChange w:id="2943" w:author="Graván Serrano Eduardo" w:date="2020-09-11T13:42:00Z">
              <w:tcPr>
                <w:tcW w:w="1416" w:type="dxa"/>
              </w:tcPr>
            </w:tcPrChange>
          </w:tcPr>
          <w:p w14:paraId="5C4F1610" w14:textId="1DDB1C75" w:rsidR="00012301" w:rsidRPr="00012301" w:rsidRDefault="00012301">
            <w:pPr>
              <w:pStyle w:val="Texto"/>
              <w:jc w:val="center"/>
              <w:rPr>
                <w:ins w:id="2944" w:author="Graván Serrano Eduardo" w:date="2020-09-11T13:32:00Z"/>
                <w:sz w:val="20"/>
                <w:szCs w:val="20"/>
                <w:rPrChange w:id="2945" w:author="Graván Serrano Eduardo" w:date="2020-09-11T13:41:00Z">
                  <w:rPr>
                    <w:ins w:id="2946" w:author="Graván Serrano Eduardo" w:date="2020-09-11T13:32:00Z"/>
                    <w:b/>
                    <w:bCs/>
                    <w:lang w:val="en-GB"/>
                  </w:rPr>
                </w:rPrChange>
              </w:rPr>
              <w:pPrChange w:id="2947" w:author="Graván Serrano Eduardo" w:date="2020-09-11T13:34:00Z">
                <w:pPr>
                  <w:pStyle w:val="Texto"/>
                </w:pPr>
              </w:pPrChange>
            </w:pPr>
            <w:ins w:id="2948" w:author="Graván Serrano Eduardo" w:date="2020-09-11T13:36:00Z">
              <w:r w:rsidRPr="00012301">
                <w:rPr>
                  <w:sz w:val="20"/>
                  <w:szCs w:val="20"/>
                  <w:rPrChange w:id="2949" w:author="Graván Serrano Eduardo" w:date="2020-09-11T13:41:00Z">
                    <w:rPr/>
                  </w:rPrChange>
                </w:rPr>
                <w:t>Área cercana</w:t>
              </w:r>
            </w:ins>
          </w:p>
        </w:tc>
      </w:tr>
    </w:tbl>
    <w:p w14:paraId="70688482" w14:textId="1B4EB3EC" w:rsidR="003F46AB" w:rsidRPr="00FA5913" w:rsidRDefault="003F46AB">
      <w:pPr>
        <w:pStyle w:val="Texto"/>
        <w:rPr>
          <w:ins w:id="2950" w:author="Castillo Martínez Ana" w:date="2020-09-04T16:22:00Z"/>
        </w:rPr>
        <w:pPrChange w:id="2951" w:author="Castillo Martínez Ana" w:date="2020-09-10T17:24:00Z">
          <w:pPr/>
        </w:pPrChange>
      </w:pPr>
      <w:ins w:id="2952" w:author="Graván Serrano Eduardo" w:date="2020-09-07T15:10:00Z">
        <w:r>
          <w:t xml:space="preserve">Android tiene soporte para leer y manejar </w:t>
        </w:r>
      </w:ins>
      <w:ins w:id="2953" w:author="Graván Serrano Eduardo" w:date="2020-09-07T15:11:00Z">
        <w:r>
          <w:t xml:space="preserve">los </w:t>
        </w:r>
      </w:ins>
      <w:ins w:id="2954" w:author="Graván Serrano Eduardo" w:date="2020-09-11T13:12:00Z">
        <w:r w:rsidR="002C5286">
          <w:t>primeros cuatro</w:t>
        </w:r>
      </w:ins>
      <w:ins w:id="2955" w:author="Graván Serrano Eduardo" w:date="2020-09-07T15:11:00Z">
        <w:r>
          <w:t xml:space="preserve"> tipos de etiquetas especificados anteriormente, </w:t>
        </w:r>
      </w:ins>
      <w:ins w:id="2956" w:author="Graván Serrano Eduardo" w:date="2020-09-07T15:12:00Z">
        <w:r>
          <w:t>pero su servicio de emulación de etiquetas</w:t>
        </w:r>
      </w:ins>
      <w:ins w:id="2957" w:author="Graván Serrano Eduardo" w:date="2020-09-07T15:13:00Z">
        <w:r>
          <w:t xml:space="preserve"> (HCE)</w:t>
        </w:r>
      </w:ins>
      <w:ins w:id="2958" w:author="Graván Serrano Eduardo" w:date="2020-09-07T16:38:00Z">
        <w:r w:rsidR="00A94BF2">
          <w:t xml:space="preserve"> </w:t>
        </w:r>
      </w:ins>
      <w:ins w:id="2959" w:author="Graván Serrano Eduardo" w:date="2020-09-07T15:13:00Z">
        <w:r>
          <w:t>solo permite la emulación de etiquetas de tipo 4.</w:t>
        </w:r>
      </w:ins>
    </w:p>
    <w:p w14:paraId="6A999E69" w14:textId="730103B0" w:rsidR="00BA5D88" w:rsidRPr="00716277" w:rsidRDefault="008802DA">
      <w:pPr>
        <w:pStyle w:val="Ttulo3"/>
        <w:rPr>
          <w:ins w:id="2960" w:author="Castillo Martínez Ana" w:date="2020-09-04T16:22:00Z"/>
        </w:rPr>
        <w:pPrChange w:id="2961" w:author="Graván Serrano Eduardo" w:date="2020-09-11T17:05:00Z">
          <w:pPr>
            <w:pStyle w:val="Texto"/>
          </w:pPr>
        </w:pPrChange>
      </w:pPr>
      <w:bookmarkStart w:id="2962" w:name="_Toc50375934"/>
      <w:bookmarkStart w:id="2963" w:name="_Toc50736609"/>
      <w:commentRangeStart w:id="2964"/>
      <w:commentRangeStart w:id="2965"/>
      <w:ins w:id="2966" w:author="Graván Serrano Eduardo" w:date="2020-09-07T15:03:00Z">
        <w:r w:rsidRPr="00716277">
          <w:t xml:space="preserve">NFC </w:t>
        </w:r>
        <w:proofErr w:type="spellStart"/>
        <w:r w:rsidRPr="00716277">
          <w:t>Forum</w:t>
        </w:r>
        <w:proofErr w:type="spellEnd"/>
        <w:r w:rsidRPr="00716277">
          <w:t xml:space="preserve"> </w:t>
        </w:r>
        <w:proofErr w:type="spellStart"/>
        <w:r w:rsidRPr="00716277">
          <w:t>T</w:t>
        </w:r>
      </w:ins>
      <w:ins w:id="2967" w:author="Castillo Martínez Ana" w:date="2020-09-04T16:22:00Z">
        <w:del w:id="2968" w:author="Graván Serrano Eduardo" w:date="2020-09-07T15:03:00Z">
          <w:r w:rsidR="00BA5D88" w:rsidRPr="00716277" w:rsidDel="008802DA">
            <w:delText>T</w:delText>
          </w:r>
        </w:del>
        <w:r w:rsidR="00BA5D88" w:rsidRPr="00716277">
          <w:t>ype</w:t>
        </w:r>
        <w:proofErr w:type="spellEnd"/>
        <w:r w:rsidR="00BA5D88" w:rsidRPr="00716277">
          <w:t xml:space="preserve"> 4 </w:t>
        </w:r>
      </w:ins>
      <w:ins w:id="2969" w:author="Graván Serrano Eduardo" w:date="2020-09-07T15:03:00Z">
        <w:r w:rsidRPr="00716277">
          <w:t>T</w:t>
        </w:r>
      </w:ins>
      <w:ins w:id="2970" w:author="Castillo Martínez Ana" w:date="2020-09-04T16:22:00Z">
        <w:del w:id="2971" w:author="Graván Serrano Eduardo" w:date="2020-09-07T15:03:00Z">
          <w:r w:rsidR="00BA5D88" w:rsidRPr="00716277" w:rsidDel="008802DA">
            <w:delText>t</w:delText>
          </w:r>
        </w:del>
        <w:r w:rsidR="00BA5D88" w:rsidRPr="00716277">
          <w:t>ags</w:t>
        </w:r>
      </w:ins>
      <w:bookmarkEnd w:id="2962"/>
      <w:commentRangeEnd w:id="2964"/>
      <w:r w:rsidR="00716277">
        <w:rPr>
          <w:rStyle w:val="Refdecomentario"/>
          <w:rFonts w:cs="Times New Roman"/>
          <w:b w:val="0"/>
        </w:rPr>
        <w:commentReference w:id="2964"/>
      </w:r>
      <w:commentRangeEnd w:id="2965"/>
      <w:r w:rsidR="00241EEC">
        <w:rPr>
          <w:rStyle w:val="Refdecomentario"/>
          <w:rFonts w:cs="Times New Roman"/>
          <w:b w:val="0"/>
          <w:bCs w:val="0"/>
          <w:color w:val="auto"/>
          <w:kern w:val="0"/>
        </w:rPr>
        <w:commentReference w:id="2965"/>
      </w:r>
      <w:bookmarkEnd w:id="2963"/>
    </w:p>
    <w:p w14:paraId="225F0008" w14:textId="66C70FB0" w:rsidR="00BA5D88" w:rsidRDefault="00BA5D88">
      <w:pPr>
        <w:pStyle w:val="Texto"/>
        <w:rPr>
          <w:ins w:id="2972" w:author="Castillo Martínez Ana" w:date="2020-09-04T17:43:00Z"/>
        </w:rPr>
        <w:pPrChange w:id="2973" w:author="Castillo Martínez Ana" w:date="2020-09-10T17:24:00Z">
          <w:pPr/>
        </w:pPrChange>
      </w:pPr>
      <w:ins w:id="2974" w:author="Castillo Martínez Ana" w:date="2020-09-04T16:22:00Z">
        <w:r>
          <w:t xml:space="preserve">Para el desarrollo de la aplicación </w:t>
        </w:r>
      </w:ins>
      <w:ins w:id="2975" w:author="Graván Serrano Eduardo" w:date="2020-09-07T15:13:00Z">
        <w:r w:rsidR="008061FF">
          <w:t xml:space="preserve">Android </w:t>
        </w:r>
      </w:ins>
      <w:ins w:id="2976" w:author="Castillo Martínez Ana" w:date="2020-09-04T16:22:00Z">
        <w:r>
          <w:t xml:space="preserve">se ha escogido implementar un emulador de etiquetas de tipo 4 basado en la especificación </w:t>
        </w:r>
        <w:del w:id="2977" w:author="Graván Serrano Eduardo" w:date="2020-09-07T15:13:00Z">
          <w:r w:rsidRPr="008061FF" w:rsidDel="008061FF">
            <w:rPr>
              <w:i/>
              <w:iCs/>
              <w:rPrChange w:id="2978" w:author="Graván Serrano Eduardo" w:date="2020-09-07T15:13:00Z">
                <w:rPr/>
              </w:rPrChange>
            </w:rPr>
            <w:delText>“</w:delText>
          </w:r>
        </w:del>
        <w:r w:rsidRPr="008061FF">
          <w:rPr>
            <w:i/>
            <w:iCs/>
            <w:rPrChange w:id="2979" w:author="Graván Serrano Eduardo" w:date="2020-09-07T15:13:00Z">
              <w:rPr/>
            </w:rPrChange>
          </w:rPr>
          <w:t xml:space="preserve">NFC </w:t>
        </w:r>
        <w:proofErr w:type="spellStart"/>
        <w:r w:rsidRPr="008061FF">
          <w:rPr>
            <w:i/>
            <w:iCs/>
            <w:rPrChange w:id="2980" w:author="Graván Serrano Eduardo" w:date="2020-09-07T15:13:00Z">
              <w:rPr/>
            </w:rPrChange>
          </w:rPr>
          <w:t>Forum</w:t>
        </w:r>
        <w:proofErr w:type="spellEnd"/>
        <w:r w:rsidRPr="008061FF">
          <w:rPr>
            <w:i/>
            <w:iCs/>
            <w:rPrChange w:id="2981" w:author="Graván Serrano Eduardo" w:date="2020-09-07T15:13:00Z">
              <w:rPr/>
            </w:rPrChange>
          </w:rPr>
          <w:t xml:space="preserve"> </w:t>
        </w:r>
        <w:proofErr w:type="spellStart"/>
        <w:r w:rsidRPr="008061FF">
          <w:rPr>
            <w:i/>
            <w:iCs/>
            <w:rPrChange w:id="2982" w:author="Graván Serrano Eduardo" w:date="2020-09-07T15:13:00Z">
              <w:rPr/>
            </w:rPrChange>
          </w:rPr>
          <w:t>Type</w:t>
        </w:r>
        <w:proofErr w:type="spellEnd"/>
        <w:r w:rsidRPr="008061FF">
          <w:rPr>
            <w:i/>
            <w:iCs/>
            <w:rPrChange w:id="2983" w:author="Graván Serrano Eduardo" w:date="2020-09-07T15:13:00Z">
              <w:rPr/>
            </w:rPrChange>
          </w:rPr>
          <w:t xml:space="preserve"> 4 Tag </w:t>
        </w:r>
        <w:proofErr w:type="spellStart"/>
        <w:r w:rsidRPr="008061FF">
          <w:rPr>
            <w:i/>
            <w:iCs/>
            <w:rPrChange w:id="2984" w:author="Graván Serrano Eduardo" w:date="2020-09-07T15:13:00Z">
              <w:rPr/>
            </w:rPrChange>
          </w:rPr>
          <w:t>Operation</w:t>
        </w:r>
        <w:proofErr w:type="spellEnd"/>
        <w:r w:rsidRPr="008061FF">
          <w:rPr>
            <w:i/>
            <w:iCs/>
            <w:rPrChange w:id="2985" w:author="Graván Serrano Eduardo" w:date="2020-09-07T15:13:00Z">
              <w:rPr/>
            </w:rPrChange>
          </w:rPr>
          <w:t xml:space="preserve"> </w:t>
        </w:r>
        <w:proofErr w:type="spellStart"/>
        <w:r w:rsidRPr="008061FF">
          <w:rPr>
            <w:i/>
            <w:iCs/>
            <w:rPrChange w:id="2986" w:author="Graván Serrano Eduardo" w:date="2020-09-07T15:13:00Z">
              <w:rPr/>
            </w:rPrChange>
          </w:rPr>
          <w:t>Specification</w:t>
        </w:r>
        <w:proofErr w:type="spellEnd"/>
        <w:r w:rsidRPr="008061FF">
          <w:rPr>
            <w:i/>
            <w:iCs/>
            <w:rPrChange w:id="2987" w:author="Graván Serrano Eduardo" w:date="2020-09-07T15:13:00Z">
              <w:rPr/>
            </w:rPrChange>
          </w:rPr>
          <w:t xml:space="preserve"> 2.0</w:t>
        </w:r>
      </w:ins>
      <w:ins w:id="2988" w:author="Graván Serrano Eduardo" w:date="2020-09-09T16:09:00Z">
        <w:r w:rsidR="008D2985">
          <w:rPr>
            <w:i/>
            <w:iCs/>
          </w:rPr>
          <w:t xml:space="preserve"> </w:t>
        </w:r>
      </w:ins>
      <w:ins w:id="2989" w:author="Graván Serrano Eduardo" w:date="2020-09-07T15:13:00Z">
        <w:r w:rsidR="008061FF">
          <w:t>[8]</w:t>
        </w:r>
      </w:ins>
      <w:ins w:id="2990" w:author="Castillo Martínez Ana" w:date="2020-09-04T16:22:00Z">
        <w:del w:id="2991" w:author="Graván Serrano Eduardo" w:date="2020-09-07T15:13:00Z">
          <w:r w:rsidDel="008061FF">
            <w:delText>”</w:delText>
          </w:r>
        </w:del>
        <w:r>
          <w:t xml:space="preserve">. </w:t>
        </w:r>
      </w:ins>
    </w:p>
    <w:p w14:paraId="224FC7D5" w14:textId="77777777" w:rsidR="00BA5D88" w:rsidRDefault="00BA5D88">
      <w:pPr>
        <w:pStyle w:val="Texto"/>
        <w:rPr>
          <w:ins w:id="2992" w:author="Castillo Martínez Ana" w:date="2020-09-04T16:22:00Z"/>
        </w:rPr>
        <w:pPrChange w:id="2993" w:author="Castillo Martínez Ana" w:date="2020-09-10T17:24:00Z">
          <w:pPr/>
        </w:pPrChange>
      </w:pPr>
      <w:ins w:id="2994" w:author="Castillo Martínez Ana" w:date="2020-09-04T16:22:00Z">
        <w:r>
          <w:t>Una etiqueta de tipo 4 basada en esta especificación debe contener una aplicación de etiqueta NDEF. Esta aplicación es un sistema de archivos que contiene al menos estos dos archivos:</w:t>
        </w:r>
      </w:ins>
    </w:p>
    <w:p w14:paraId="69B1F278" w14:textId="77777777" w:rsidR="00BA5D88" w:rsidRPr="00716277" w:rsidRDefault="00BA5D88">
      <w:pPr>
        <w:pStyle w:val="Texto"/>
        <w:numPr>
          <w:ilvl w:val="0"/>
          <w:numId w:val="39"/>
        </w:numPr>
        <w:rPr>
          <w:ins w:id="2995" w:author="Castillo Martínez Ana" w:date="2020-09-04T16:22:00Z"/>
          <w:b/>
          <w:bCs/>
          <w:shd w:val="clear" w:color="auto" w:fill="FFFFFF"/>
          <w:rPrChange w:id="2996" w:author="Castillo Martínez Ana" w:date="2020-09-10T17:25:00Z">
            <w:rPr>
              <w:ins w:id="2997" w:author="Castillo Martínez Ana" w:date="2020-09-04T16:22:00Z"/>
              <w:lang w:val="es-ES"/>
            </w:rPr>
          </w:rPrChange>
        </w:rPr>
        <w:pPrChange w:id="2998" w:author="Castillo Martínez Ana" w:date="2020-09-10T17:25:00Z">
          <w:pPr>
            <w:pStyle w:val="Prrafodelista"/>
            <w:numPr>
              <w:numId w:val="8"/>
            </w:numPr>
            <w:ind w:hanging="360"/>
          </w:pPr>
        </w:pPrChange>
      </w:pPr>
      <w:proofErr w:type="spellStart"/>
      <w:ins w:id="2999" w:author="Castillo Martínez Ana" w:date="2020-09-04T16:22:00Z">
        <w:r w:rsidRPr="00716277">
          <w:rPr>
            <w:b/>
            <w:bCs/>
            <w:shd w:val="clear" w:color="auto" w:fill="FFFFFF"/>
            <w:rPrChange w:id="3000" w:author="Castillo Martínez Ana" w:date="2020-09-10T17:25:00Z">
              <w:rPr>
                <w:b/>
                <w:bCs/>
              </w:rPr>
            </w:rPrChange>
          </w:rPr>
          <w:lastRenderedPageBreak/>
          <w:t>Capability</w:t>
        </w:r>
        <w:proofErr w:type="spellEnd"/>
        <w:r w:rsidRPr="00716277">
          <w:rPr>
            <w:b/>
            <w:bCs/>
            <w:shd w:val="clear" w:color="auto" w:fill="FFFFFF"/>
            <w:rPrChange w:id="3001" w:author="Castillo Martínez Ana" w:date="2020-09-10T17:25:00Z">
              <w:rPr>
                <w:b/>
                <w:bCs/>
              </w:rPr>
            </w:rPrChange>
          </w:rPr>
          <w:t xml:space="preserve"> Container (CC):</w:t>
        </w:r>
        <w:r w:rsidRPr="00716277">
          <w:rPr>
            <w:b/>
            <w:bCs/>
            <w:shd w:val="clear" w:color="auto" w:fill="FFFFFF"/>
            <w:rPrChange w:id="3002" w:author="Castillo Martínez Ana" w:date="2020-09-10T17:25:00Z">
              <w:rPr/>
            </w:rPrChange>
          </w:rPr>
          <w:t xml:space="preserve"> </w:t>
        </w:r>
        <w:r w:rsidRPr="00716277">
          <w:rPr>
            <w:bCs/>
            <w:shd w:val="clear" w:color="auto" w:fill="FFFFFF"/>
            <w:rPrChange w:id="3003" w:author="Castillo Martínez Ana" w:date="2020-09-10T17:25:00Z">
              <w:rPr/>
            </w:rPrChange>
          </w:rPr>
          <w:t>archivo de solo lectura que contiene información sobre la versión de la especificación implementada, los parámetros de comunicación de la etiqueta, e información sobre el resto de los archivos en la etiqueta de tipo 4.</w:t>
        </w:r>
      </w:ins>
    </w:p>
    <w:p w14:paraId="6AAFD95B" w14:textId="77777777" w:rsidR="00BA5D88" w:rsidRPr="00716277" w:rsidRDefault="00BA5D88">
      <w:pPr>
        <w:pStyle w:val="Texto"/>
        <w:numPr>
          <w:ilvl w:val="0"/>
          <w:numId w:val="39"/>
        </w:numPr>
        <w:rPr>
          <w:ins w:id="3004" w:author="Castillo Martínez Ana" w:date="2020-09-04T16:22:00Z"/>
          <w:b/>
          <w:bCs/>
          <w:shd w:val="clear" w:color="auto" w:fill="FFFFFF"/>
          <w:rPrChange w:id="3005" w:author="Castillo Martínez Ana" w:date="2020-09-10T17:25:00Z">
            <w:rPr>
              <w:ins w:id="3006" w:author="Castillo Martínez Ana" w:date="2020-09-04T16:22:00Z"/>
              <w:lang w:val="es-ES"/>
            </w:rPr>
          </w:rPrChange>
        </w:rPr>
        <w:pPrChange w:id="3007" w:author="Castillo Martínez Ana" w:date="2020-09-10T17:25:00Z">
          <w:pPr>
            <w:pStyle w:val="Prrafodelista"/>
            <w:numPr>
              <w:numId w:val="8"/>
            </w:numPr>
            <w:ind w:hanging="360"/>
          </w:pPr>
        </w:pPrChange>
      </w:pPr>
      <w:ins w:id="3008" w:author="Castillo Martínez Ana" w:date="2020-09-04T16:22:00Z">
        <w:r w:rsidRPr="00716277">
          <w:rPr>
            <w:b/>
            <w:bCs/>
            <w:shd w:val="clear" w:color="auto" w:fill="FFFFFF"/>
            <w:rPrChange w:id="3009" w:author="Castillo Martínez Ana" w:date="2020-09-10T17:25:00Z">
              <w:rPr>
                <w:b/>
                <w:bCs/>
              </w:rPr>
            </w:rPrChange>
          </w:rPr>
          <w:t>NDEF File</w:t>
        </w:r>
        <w:r w:rsidRPr="00716277">
          <w:rPr>
            <w:b/>
            <w:bCs/>
            <w:shd w:val="clear" w:color="auto" w:fill="FFFFFF"/>
            <w:rPrChange w:id="3010" w:author="Castillo Martínez Ana" w:date="2020-09-10T17:25:00Z">
              <w:rPr/>
            </w:rPrChange>
          </w:rPr>
          <w:t xml:space="preserve">: </w:t>
        </w:r>
        <w:r w:rsidRPr="00716277">
          <w:rPr>
            <w:bCs/>
            <w:shd w:val="clear" w:color="auto" w:fill="FFFFFF"/>
            <w:rPrChange w:id="3011" w:author="Castillo Martínez Ana" w:date="2020-09-10T17:25:00Z">
              <w:rPr/>
            </w:rPrChange>
          </w:rPr>
          <w:t>el archivo NDEF es el que contiene el mensaje NDEF. Este mensaje puede ser leído o reescrito dependiendo de las propiedades definidas en el archivo CC. A su vez, el archivo NDEF consta de dos campos:</w:t>
        </w:r>
      </w:ins>
    </w:p>
    <w:p w14:paraId="77326A3F" w14:textId="77777777" w:rsidR="00BA5D88" w:rsidRPr="00F30291" w:rsidRDefault="00BA5D88">
      <w:pPr>
        <w:pStyle w:val="Texto"/>
        <w:numPr>
          <w:ilvl w:val="1"/>
          <w:numId w:val="39"/>
        </w:numPr>
        <w:rPr>
          <w:ins w:id="3012" w:author="Castillo Martínez Ana" w:date="2020-09-04T16:22:00Z"/>
        </w:rPr>
        <w:pPrChange w:id="3013" w:author="Castillo Martínez Ana" w:date="2020-09-10T17:25:00Z">
          <w:pPr>
            <w:pStyle w:val="Prrafodelista"/>
            <w:numPr>
              <w:ilvl w:val="1"/>
              <w:numId w:val="8"/>
            </w:numPr>
            <w:ind w:left="1440" w:hanging="360"/>
          </w:pPr>
        </w:pPrChange>
      </w:pPr>
      <w:ins w:id="3014" w:author="Castillo Martínez Ana" w:date="2020-09-04T16:22:00Z">
        <w:r w:rsidRPr="00F30291">
          <w:rPr>
            <w:b/>
            <w:bCs/>
          </w:rPr>
          <w:t>NLEN</w:t>
        </w:r>
        <w:r w:rsidRPr="00F30291">
          <w:t xml:space="preserve">: 2 bytes que especifican la longitud del mensaje NDEF en formato </w:t>
        </w:r>
        <w:proofErr w:type="spellStart"/>
        <w:r w:rsidRPr="00F30291">
          <w:t>big-endian</w:t>
        </w:r>
        <w:proofErr w:type="spellEnd"/>
        <w:r w:rsidRPr="00F30291">
          <w:t>.</w:t>
        </w:r>
      </w:ins>
    </w:p>
    <w:p w14:paraId="6422EC32" w14:textId="77777777" w:rsidR="00BA5D88" w:rsidRPr="00F30291" w:rsidRDefault="00BA5D88">
      <w:pPr>
        <w:pStyle w:val="Texto"/>
        <w:numPr>
          <w:ilvl w:val="1"/>
          <w:numId w:val="39"/>
        </w:numPr>
        <w:rPr>
          <w:ins w:id="3015" w:author="Castillo Martínez Ana" w:date="2020-09-04T16:22:00Z"/>
        </w:rPr>
        <w:pPrChange w:id="3016" w:author="Castillo Martínez Ana" w:date="2020-09-10T17:25:00Z">
          <w:pPr>
            <w:pStyle w:val="Prrafodelista"/>
            <w:numPr>
              <w:ilvl w:val="1"/>
              <w:numId w:val="8"/>
            </w:numPr>
            <w:ind w:left="1440" w:hanging="360"/>
          </w:pPr>
        </w:pPrChange>
      </w:pPr>
      <w:ins w:id="3017" w:author="Castillo Martínez Ana" w:date="2020-09-04T16:22:00Z">
        <w:r w:rsidRPr="00F30291">
          <w:rPr>
            <w:b/>
            <w:bCs/>
          </w:rPr>
          <w:t xml:space="preserve">Mensaje NDEF: </w:t>
        </w:r>
        <w:r w:rsidRPr="00F30291">
          <w:t>el propio mensaje NDEF. Su longitud está definida por el campo NLEN.</w:t>
        </w:r>
      </w:ins>
    </w:p>
    <w:p w14:paraId="2ACC1700" w14:textId="77777777" w:rsidR="00BA5D88" w:rsidRDefault="00BA5D88">
      <w:pPr>
        <w:pStyle w:val="Texto"/>
        <w:rPr>
          <w:ins w:id="3018" w:author="Castillo Martínez Ana" w:date="2020-09-04T16:22:00Z"/>
        </w:rPr>
        <w:pPrChange w:id="3019" w:author="Castillo Martínez Ana" w:date="2020-09-10T17:25:00Z">
          <w:pPr/>
        </w:pPrChange>
      </w:pPr>
      <w:ins w:id="3020" w:author="Castillo Martínez Ana" w:date="2020-09-04T16:22:00Z">
        <w:r>
          <w:t>Una vez tenemos una etiqueta o emulador de etiquetas de tipo 4 totalmente operativo, se puede iniciar la comunicación entre la etiqueta y un dispositivo de lectura. Para poder captar las etiquetas de tipo 4, el lector debe estar configurado para buscar etiquetas a través del protocolo NFC-A (basado en ISO/IEC 14443A).</w:t>
        </w:r>
      </w:ins>
    </w:p>
    <w:p w14:paraId="47948A49" w14:textId="77777777" w:rsidR="00BA5D88" w:rsidRDefault="00BA5D88">
      <w:pPr>
        <w:pStyle w:val="Texto"/>
        <w:rPr>
          <w:ins w:id="3021" w:author="Castillo Martínez Ana" w:date="2020-09-04T16:22:00Z"/>
        </w:rPr>
        <w:pPrChange w:id="3022" w:author="Castillo Martínez Ana" w:date="2020-09-10T17:25:00Z">
          <w:pPr/>
        </w:pPrChange>
      </w:pPr>
      <w:ins w:id="3023" w:author="Castillo Martínez Ana" w:date="2020-09-04T16:22:00Z">
        <w:r>
          <w:t>La comunicación entre la etiqueta y el lector se hace a través de “</w:t>
        </w:r>
        <w:proofErr w:type="spellStart"/>
        <w:r>
          <w:t>application</w:t>
        </w:r>
        <w:proofErr w:type="spellEnd"/>
        <w:r>
          <w:t xml:space="preserve"> </w:t>
        </w:r>
        <w:proofErr w:type="spellStart"/>
        <w:r>
          <w:t>protocol</w:t>
        </w:r>
        <w:proofErr w:type="spellEnd"/>
        <w:r>
          <w:t xml:space="preserve"> data </w:t>
        </w:r>
        <w:proofErr w:type="spellStart"/>
        <w:r>
          <w:t>units</w:t>
        </w:r>
        <w:proofErr w:type="spellEnd"/>
        <w:r>
          <w:t>” (</w:t>
        </w:r>
        <w:proofErr w:type="spellStart"/>
        <w:r>
          <w:t>APDUs</w:t>
        </w:r>
        <w:proofErr w:type="spellEnd"/>
        <w:r>
          <w:t>). El lector de etiquetas estará sondeando para buscar etiquetas NFC-A a su alrededor, una vez encuentre una empezará una serie de mensajes para descubrir qué tipo de etiqueta es. El que nos interesa es el protocolo de comunicación entre el lector NFC-A y nuestra etiqueta NFC de tipo 4 con NDEF. En él, el lector mandará una serie de C-</w:t>
        </w:r>
        <w:proofErr w:type="spellStart"/>
        <w:r>
          <w:t>APDUs</w:t>
        </w:r>
        <w:proofErr w:type="spellEnd"/>
        <w:r>
          <w:t xml:space="preserve"> (</w:t>
        </w:r>
        <w:proofErr w:type="spellStart"/>
        <w:r>
          <w:t>Command</w:t>
        </w:r>
        <w:proofErr w:type="spellEnd"/>
        <w:r>
          <w:t xml:space="preserve"> </w:t>
        </w:r>
        <w:proofErr w:type="spellStart"/>
        <w:r>
          <w:t>APDUs</w:t>
        </w:r>
        <w:proofErr w:type="spellEnd"/>
        <w:r>
          <w:t>), a los cuales la etiqueta deberá responder con R-</w:t>
        </w:r>
        <w:proofErr w:type="spellStart"/>
        <w:r>
          <w:t>APDUs</w:t>
        </w:r>
        <w:proofErr w:type="spellEnd"/>
        <w:r>
          <w:t xml:space="preserve"> (Response </w:t>
        </w:r>
        <w:proofErr w:type="spellStart"/>
        <w:r>
          <w:t>APDUs</w:t>
        </w:r>
        <w:proofErr w:type="spellEnd"/>
        <w:r>
          <w:t>).</w:t>
        </w:r>
      </w:ins>
    </w:p>
    <w:p w14:paraId="4EC19125" w14:textId="77777777" w:rsidR="00BA5D88" w:rsidRDefault="00BA5D88">
      <w:pPr>
        <w:pStyle w:val="Texto"/>
        <w:rPr>
          <w:ins w:id="3024" w:author="Castillo Martínez Ana" w:date="2020-09-04T16:22:00Z"/>
        </w:rPr>
        <w:pPrChange w:id="3025" w:author="Castillo Martínez Ana" w:date="2020-09-10T17:25:00Z">
          <w:pPr/>
        </w:pPrChange>
      </w:pPr>
      <w:ins w:id="3026" w:author="Castillo Martínez Ana" w:date="2020-09-04T16:22:00Z">
        <w:r>
          <w:t>El flujo que sigue el protocolo de comunicación para leer la etiqueta es el siguiente:</w:t>
        </w:r>
      </w:ins>
    </w:p>
    <w:p w14:paraId="72EA1413" w14:textId="77777777" w:rsidR="00BA5D88" w:rsidRPr="00F30291" w:rsidRDefault="00BA5D88">
      <w:pPr>
        <w:pStyle w:val="Texto"/>
        <w:numPr>
          <w:ilvl w:val="0"/>
          <w:numId w:val="43"/>
        </w:numPr>
        <w:rPr>
          <w:ins w:id="3027" w:author="Castillo Martínez Ana" w:date="2020-09-04T16:22:00Z"/>
          <w:b/>
          <w:bCs/>
        </w:rPr>
        <w:pPrChange w:id="3028" w:author="Castillo Martínez Ana" w:date="2020-09-10T17:26:00Z">
          <w:pPr>
            <w:pStyle w:val="Prrafodelista"/>
            <w:numPr>
              <w:numId w:val="9"/>
            </w:numPr>
            <w:ind w:hanging="360"/>
          </w:pPr>
        </w:pPrChange>
      </w:pPr>
      <w:ins w:id="3029" w:author="Castillo Martínez Ana" w:date="2020-09-04T16:22:00Z">
        <w:r w:rsidRPr="00F30291">
          <w:t xml:space="preserve">Lector manda C-APDU: </w:t>
        </w:r>
        <w:r w:rsidRPr="00F30291">
          <w:rPr>
            <w:b/>
            <w:bCs/>
          </w:rPr>
          <w:t xml:space="preserve">NDEF Tag </w:t>
        </w:r>
        <w:proofErr w:type="spellStart"/>
        <w:r w:rsidRPr="00F30291">
          <w:rPr>
            <w:b/>
            <w:bCs/>
          </w:rPr>
          <w:t>Application</w:t>
        </w:r>
        <w:proofErr w:type="spellEnd"/>
        <w:r w:rsidRPr="00F30291">
          <w:rPr>
            <w:b/>
            <w:bCs/>
          </w:rPr>
          <w:t xml:space="preserve"> </w:t>
        </w:r>
        <w:proofErr w:type="spellStart"/>
        <w:r w:rsidRPr="00F30291">
          <w:rPr>
            <w:b/>
            <w:bCs/>
          </w:rPr>
          <w:t>Select</w:t>
        </w:r>
        <w:proofErr w:type="spellEnd"/>
        <w:r w:rsidRPr="00F30291">
          <w:t xml:space="preserve">. El lector le indica a la etiqueta que está buscando una aplicación con mensaje NDEF. El comando está buscando por la ID </w:t>
        </w:r>
        <w:r w:rsidRPr="00F30291">
          <w:rPr>
            <w:b/>
            <w:bCs/>
          </w:rPr>
          <w:t>D2760000850101h</w:t>
        </w:r>
        <w:r w:rsidRPr="00F30291">
          <w:t xml:space="preserve">, que representa este tipo de </w:t>
        </w:r>
        <w:r>
          <w:t xml:space="preserve">etiquetas </w:t>
        </w:r>
        <w:r w:rsidRPr="00F30291">
          <w:t>NFC con mensajes NDEF.</w:t>
        </w:r>
      </w:ins>
    </w:p>
    <w:p w14:paraId="191122BA" w14:textId="77777777" w:rsidR="00BA5D88" w:rsidRPr="006517AB" w:rsidRDefault="00BA5D88">
      <w:pPr>
        <w:pStyle w:val="Texto"/>
        <w:numPr>
          <w:ilvl w:val="0"/>
          <w:numId w:val="43"/>
        </w:numPr>
        <w:rPr>
          <w:ins w:id="3030" w:author="Castillo Martínez Ana" w:date="2020-09-04T16:22:00Z"/>
          <w:b/>
          <w:bCs/>
        </w:rPr>
        <w:pPrChange w:id="3031" w:author="Castillo Martínez Ana" w:date="2020-09-10T17:26:00Z">
          <w:pPr>
            <w:ind w:left="720"/>
          </w:pPr>
        </w:pPrChange>
      </w:pPr>
      <w:ins w:id="3032" w:author="Castillo Martínez Ana" w:date="2020-09-04T16:22:00Z">
        <w:r>
          <w:t>Etiqueta</w:t>
        </w:r>
        <w:r w:rsidRPr="006517AB">
          <w:t xml:space="preserve"> manda R-APDU: el R-APDU confirma si la lectura es correcta o si la </w:t>
        </w:r>
        <w:r>
          <w:t>etiqueta</w:t>
        </w:r>
        <w:r w:rsidRPr="006517AB">
          <w:t xml:space="preserve"> rechaza la conexión.</w:t>
        </w:r>
      </w:ins>
    </w:p>
    <w:p w14:paraId="416DFCEE" w14:textId="77777777" w:rsidR="00BA5D88" w:rsidRPr="00F30291" w:rsidRDefault="00BA5D88">
      <w:pPr>
        <w:pStyle w:val="Texto"/>
        <w:numPr>
          <w:ilvl w:val="0"/>
          <w:numId w:val="43"/>
        </w:numPr>
        <w:rPr>
          <w:ins w:id="3033" w:author="Castillo Martínez Ana" w:date="2020-09-04T16:22:00Z"/>
          <w:b/>
          <w:bCs/>
        </w:rPr>
        <w:pPrChange w:id="3034" w:author="Castillo Martínez Ana" w:date="2020-09-10T17:26:00Z">
          <w:pPr>
            <w:pStyle w:val="Prrafodelista"/>
            <w:numPr>
              <w:numId w:val="9"/>
            </w:numPr>
            <w:ind w:hanging="360"/>
          </w:pPr>
        </w:pPrChange>
      </w:pPr>
      <w:ins w:id="3035" w:author="Castillo Martínez Ana" w:date="2020-09-04T16:22:00Z">
        <w:r w:rsidRPr="00F30291">
          <w:t xml:space="preserve">Lector manda C-APDU: </w:t>
        </w:r>
        <w:proofErr w:type="spellStart"/>
        <w:r w:rsidRPr="00F30291">
          <w:rPr>
            <w:b/>
            <w:bCs/>
          </w:rPr>
          <w:t>Capability</w:t>
        </w:r>
        <w:proofErr w:type="spellEnd"/>
        <w:r w:rsidRPr="00F30291">
          <w:rPr>
            <w:b/>
            <w:bCs/>
          </w:rPr>
          <w:t xml:space="preserve"> Container (CC) </w:t>
        </w:r>
        <w:proofErr w:type="spellStart"/>
        <w:r w:rsidRPr="00F30291">
          <w:rPr>
            <w:b/>
            <w:bCs/>
          </w:rPr>
          <w:t>Select</w:t>
        </w:r>
        <w:proofErr w:type="spellEnd"/>
        <w:r w:rsidRPr="00F30291">
          <w:t xml:space="preserve">. El lector le pide “permiso” a la </w:t>
        </w:r>
        <w:r>
          <w:t>etiqueta</w:t>
        </w:r>
        <w:r w:rsidRPr="00F30291">
          <w:t xml:space="preserve"> para acceder a su fichero CC.</w:t>
        </w:r>
      </w:ins>
    </w:p>
    <w:p w14:paraId="338D1B9D" w14:textId="77777777" w:rsidR="00BA5D88" w:rsidRPr="00F30291" w:rsidRDefault="00BA5D88">
      <w:pPr>
        <w:pStyle w:val="Texto"/>
        <w:numPr>
          <w:ilvl w:val="0"/>
          <w:numId w:val="43"/>
        </w:numPr>
        <w:rPr>
          <w:ins w:id="3036" w:author="Castillo Martínez Ana" w:date="2020-09-04T16:22:00Z"/>
          <w:b/>
          <w:bCs/>
        </w:rPr>
        <w:pPrChange w:id="3037" w:author="Castillo Martínez Ana" w:date="2020-09-10T17:26:00Z">
          <w:pPr>
            <w:ind w:left="720"/>
          </w:pPr>
        </w:pPrChange>
      </w:pPr>
      <w:ins w:id="3038" w:author="Castillo Martínez Ana" w:date="2020-09-04T16:22:00Z">
        <w:r>
          <w:t>Etiqueta</w:t>
        </w:r>
        <w:r w:rsidRPr="00F30291">
          <w:t xml:space="preserve"> manda R-APDU: el R-APDU confirma si la lectura es correcta o si la </w:t>
        </w:r>
        <w:r>
          <w:t>etiqueta</w:t>
        </w:r>
        <w:r w:rsidRPr="00F30291">
          <w:t xml:space="preserve"> rechaza la conexión.</w:t>
        </w:r>
      </w:ins>
    </w:p>
    <w:p w14:paraId="4769381E" w14:textId="77777777" w:rsidR="00BA5D88" w:rsidRPr="00F30291" w:rsidRDefault="00BA5D88">
      <w:pPr>
        <w:pStyle w:val="Texto"/>
        <w:numPr>
          <w:ilvl w:val="0"/>
          <w:numId w:val="43"/>
        </w:numPr>
        <w:rPr>
          <w:ins w:id="3039" w:author="Castillo Martínez Ana" w:date="2020-09-04T16:22:00Z"/>
          <w:b/>
          <w:bCs/>
        </w:rPr>
        <w:pPrChange w:id="3040" w:author="Castillo Martínez Ana" w:date="2020-09-10T17:26:00Z">
          <w:pPr>
            <w:pStyle w:val="Prrafodelista"/>
            <w:numPr>
              <w:numId w:val="9"/>
            </w:numPr>
            <w:ind w:hanging="360"/>
          </w:pPr>
        </w:pPrChange>
      </w:pPr>
      <w:ins w:id="3041" w:author="Castillo Martínez Ana" w:date="2020-09-04T16:22:00Z">
        <w:r w:rsidRPr="008D7A60">
          <w:rPr>
            <w:lang w:val="en-US"/>
            <w:rPrChange w:id="3042" w:author="Castillo Martínez Ana" w:date="2020-09-10T17:50:00Z">
              <w:rPr/>
            </w:rPrChange>
          </w:rPr>
          <w:t xml:space="preserve">Lector </w:t>
        </w:r>
        <w:proofErr w:type="spellStart"/>
        <w:r w:rsidRPr="008D7A60">
          <w:rPr>
            <w:lang w:val="en-US"/>
            <w:rPrChange w:id="3043" w:author="Castillo Martínez Ana" w:date="2020-09-10T17:50:00Z">
              <w:rPr/>
            </w:rPrChange>
          </w:rPr>
          <w:t>manda</w:t>
        </w:r>
        <w:proofErr w:type="spellEnd"/>
        <w:r w:rsidRPr="008D7A60">
          <w:rPr>
            <w:lang w:val="en-US"/>
            <w:rPrChange w:id="3044" w:author="Castillo Martínez Ana" w:date="2020-09-10T17:50:00Z">
              <w:rPr/>
            </w:rPrChange>
          </w:rPr>
          <w:t xml:space="preserve"> C-APDU: </w:t>
        </w:r>
        <w:r w:rsidRPr="008D7A60">
          <w:rPr>
            <w:b/>
            <w:bCs/>
            <w:lang w:val="en-US"/>
            <w:rPrChange w:id="3045" w:author="Castillo Martínez Ana" w:date="2020-09-10T17:50:00Z">
              <w:rPr>
                <w:b/>
                <w:bCs/>
              </w:rPr>
            </w:rPrChange>
          </w:rPr>
          <w:t>Capability Container Read</w:t>
        </w:r>
        <w:r w:rsidRPr="008D7A60">
          <w:rPr>
            <w:lang w:val="en-US"/>
            <w:rPrChange w:id="3046" w:author="Castillo Martínez Ana" w:date="2020-09-10T17:50:00Z">
              <w:rPr/>
            </w:rPrChange>
          </w:rPr>
          <w:t xml:space="preserve">. </w:t>
        </w:r>
        <w:r w:rsidRPr="00F30291">
          <w:t xml:space="preserve">El lector pide leer el archivo CC de la </w:t>
        </w:r>
        <w:r>
          <w:t>etiqueta</w:t>
        </w:r>
        <w:r w:rsidRPr="00F30291">
          <w:t>.</w:t>
        </w:r>
      </w:ins>
    </w:p>
    <w:p w14:paraId="2A9AA7D3" w14:textId="77777777" w:rsidR="00BA5D88" w:rsidRPr="00F30291" w:rsidRDefault="00BA5D88">
      <w:pPr>
        <w:pStyle w:val="Texto"/>
        <w:numPr>
          <w:ilvl w:val="0"/>
          <w:numId w:val="43"/>
        </w:numPr>
        <w:rPr>
          <w:ins w:id="3047" w:author="Castillo Martínez Ana" w:date="2020-09-04T16:22:00Z"/>
          <w:b/>
          <w:bCs/>
        </w:rPr>
        <w:pPrChange w:id="3048" w:author="Castillo Martínez Ana" w:date="2020-09-10T17:26:00Z">
          <w:pPr>
            <w:ind w:left="360" w:firstLine="360"/>
          </w:pPr>
        </w:pPrChange>
      </w:pPr>
      <w:ins w:id="3049" w:author="Castillo Martínez Ana" w:date="2020-09-04T16:22:00Z">
        <w:r>
          <w:t>Etiqueta</w:t>
        </w:r>
        <w:r w:rsidRPr="00F30291">
          <w:t xml:space="preserve"> manda R-APDU: el R-APDU contiene el archivo CC.</w:t>
        </w:r>
      </w:ins>
    </w:p>
    <w:p w14:paraId="0A2503BA" w14:textId="77777777" w:rsidR="00BA5D88" w:rsidRPr="00F30291" w:rsidRDefault="00BA5D88">
      <w:pPr>
        <w:pStyle w:val="Texto"/>
        <w:numPr>
          <w:ilvl w:val="0"/>
          <w:numId w:val="43"/>
        </w:numPr>
        <w:rPr>
          <w:ins w:id="3050" w:author="Castillo Martínez Ana" w:date="2020-09-04T16:22:00Z"/>
          <w:b/>
          <w:bCs/>
        </w:rPr>
        <w:pPrChange w:id="3051" w:author="Castillo Martínez Ana" w:date="2020-09-10T17:26:00Z">
          <w:pPr>
            <w:pStyle w:val="Prrafodelista"/>
            <w:numPr>
              <w:numId w:val="9"/>
            </w:numPr>
            <w:ind w:hanging="360"/>
          </w:pPr>
        </w:pPrChange>
      </w:pPr>
      <w:ins w:id="3052" w:author="Castillo Martínez Ana" w:date="2020-09-04T16:22:00Z">
        <w:r w:rsidRPr="00F30291">
          <w:lastRenderedPageBreak/>
          <w:t xml:space="preserve">Lector manda C-APDU: </w:t>
        </w:r>
        <w:r w:rsidRPr="00F30291">
          <w:rPr>
            <w:b/>
            <w:bCs/>
          </w:rPr>
          <w:t xml:space="preserve">NDEF </w:t>
        </w:r>
        <w:proofErr w:type="spellStart"/>
        <w:r w:rsidRPr="00F30291">
          <w:rPr>
            <w:b/>
            <w:bCs/>
          </w:rPr>
          <w:t>Select</w:t>
        </w:r>
        <w:proofErr w:type="spellEnd"/>
        <w:r w:rsidRPr="00F30291">
          <w:t xml:space="preserve">. El lector le pide “permiso” a la </w:t>
        </w:r>
        <w:r w:rsidRPr="006D0645">
          <w:t>etiqueta</w:t>
        </w:r>
        <w:r w:rsidRPr="00F30291">
          <w:t xml:space="preserve"> para acceder a su archivo NDEF.</w:t>
        </w:r>
      </w:ins>
    </w:p>
    <w:p w14:paraId="490CA147" w14:textId="77777777" w:rsidR="00BA5D88" w:rsidRPr="00F30291" w:rsidRDefault="00BA5D88">
      <w:pPr>
        <w:pStyle w:val="Texto"/>
        <w:numPr>
          <w:ilvl w:val="0"/>
          <w:numId w:val="43"/>
        </w:numPr>
        <w:rPr>
          <w:ins w:id="3053" w:author="Castillo Martínez Ana" w:date="2020-09-04T16:22:00Z"/>
          <w:b/>
          <w:bCs/>
        </w:rPr>
        <w:pPrChange w:id="3054" w:author="Castillo Martínez Ana" w:date="2020-09-10T17:26:00Z">
          <w:pPr>
            <w:ind w:left="720"/>
          </w:pPr>
        </w:pPrChange>
      </w:pPr>
      <w:ins w:id="3055" w:author="Castillo Martínez Ana" w:date="2020-09-04T16:22:00Z">
        <w:r>
          <w:t>Etiqueta</w:t>
        </w:r>
        <w:r w:rsidRPr="00F30291">
          <w:t xml:space="preserve"> manda R-APDU: el R-APDU confirma si la lectura es correcta o si la </w:t>
        </w:r>
        <w:r>
          <w:t>etiqueta</w:t>
        </w:r>
        <w:r w:rsidRPr="00F30291">
          <w:t xml:space="preserve"> rechaza la conexión.</w:t>
        </w:r>
      </w:ins>
    </w:p>
    <w:p w14:paraId="04940F2B" w14:textId="77777777" w:rsidR="00BA5D88" w:rsidRPr="00F30291" w:rsidRDefault="00BA5D88">
      <w:pPr>
        <w:pStyle w:val="Texto"/>
        <w:numPr>
          <w:ilvl w:val="0"/>
          <w:numId w:val="43"/>
        </w:numPr>
        <w:rPr>
          <w:ins w:id="3056" w:author="Castillo Martínez Ana" w:date="2020-09-04T16:22:00Z"/>
          <w:b/>
          <w:bCs/>
        </w:rPr>
        <w:pPrChange w:id="3057" w:author="Castillo Martínez Ana" w:date="2020-09-10T17:26:00Z">
          <w:pPr>
            <w:pStyle w:val="Prrafodelista"/>
            <w:numPr>
              <w:numId w:val="9"/>
            </w:numPr>
            <w:ind w:hanging="360"/>
          </w:pPr>
        </w:pPrChange>
      </w:pPr>
      <w:ins w:id="3058" w:author="Castillo Martínez Ana" w:date="2020-09-04T16:22:00Z">
        <w:r w:rsidRPr="00F30291">
          <w:t xml:space="preserve">Lector manda C-APDU: </w:t>
        </w:r>
        <w:r w:rsidRPr="00F30291">
          <w:rPr>
            <w:b/>
            <w:bCs/>
          </w:rPr>
          <w:t xml:space="preserve">NDEF </w:t>
        </w:r>
        <w:proofErr w:type="spellStart"/>
        <w:r w:rsidRPr="00F30291">
          <w:rPr>
            <w:b/>
            <w:bCs/>
          </w:rPr>
          <w:t>Read</w:t>
        </w:r>
        <w:proofErr w:type="spellEnd"/>
        <w:r w:rsidRPr="00F30291">
          <w:t xml:space="preserve">. El lector le pide a la </w:t>
        </w:r>
        <w:r>
          <w:t>etiqueta</w:t>
        </w:r>
        <w:r w:rsidRPr="00F30291">
          <w:t xml:space="preserve"> el archivo NDEF.</w:t>
        </w:r>
      </w:ins>
    </w:p>
    <w:p w14:paraId="3F168717" w14:textId="77777777" w:rsidR="00BA5D88" w:rsidRDefault="00BA5D88">
      <w:pPr>
        <w:pStyle w:val="Texto"/>
        <w:numPr>
          <w:ilvl w:val="0"/>
          <w:numId w:val="43"/>
        </w:numPr>
        <w:rPr>
          <w:ins w:id="3059" w:author="Castillo Martínez Ana" w:date="2020-09-04T16:22:00Z"/>
        </w:rPr>
        <w:pPrChange w:id="3060" w:author="Castillo Martínez Ana" w:date="2020-09-10T17:26:00Z">
          <w:pPr>
            <w:ind w:left="720"/>
          </w:pPr>
        </w:pPrChange>
      </w:pPr>
      <w:ins w:id="3061" w:author="Castillo Martínez Ana" w:date="2020-09-04T16:22:00Z">
        <w:r>
          <w:t>Etiqueta</w:t>
        </w:r>
        <w:r w:rsidRPr="006517AB">
          <w:t xml:space="preserve"> manda R-APDU: el R-APDU contiene</w:t>
        </w:r>
        <w:r>
          <w:t xml:space="preserve"> el campo </w:t>
        </w:r>
        <w:r w:rsidRPr="0048626C">
          <w:rPr>
            <w:b/>
            <w:bCs/>
          </w:rPr>
          <w:t>NLEN</w:t>
        </w:r>
        <w:r>
          <w:t xml:space="preserve"> del archivo NDEF, especificando la longitud del mensaje</w:t>
        </w:r>
        <w:r w:rsidRPr="006517AB">
          <w:t>.</w:t>
        </w:r>
      </w:ins>
    </w:p>
    <w:p w14:paraId="3C138853" w14:textId="77777777" w:rsidR="00BA5D88" w:rsidRDefault="00BA5D88">
      <w:pPr>
        <w:pStyle w:val="Texto"/>
        <w:rPr>
          <w:ins w:id="3062" w:author="Castillo Martínez Ana" w:date="2020-09-04T16:22:00Z"/>
        </w:rPr>
        <w:pPrChange w:id="3063" w:author="Castillo Martínez Ana" w:date="2020-09-10T17:26:00Z">
          <w:pPr>
            <w:ind w:left="720"/>
          </w:pPr>
        </w:pPrChange>
      </w:pPr>
      <w:ins w:id="3064" w:author="Castillo Martínez Ana" w:date="2020-09-04T16:22:00Z">
        <w:r>
          <w:t>Una vez el lector conoce la longitud del mensaje NDEF (NLEN), continúa lanzando C-APDU pidiendo el archivo NDEF.</w:t>
        </w:r>
      </w:ins>
    </w:p>
    <w:p w14:paraId="3FF99159" w14:textId="77777777" w:rsidR="00BA5D88" w:rsidRDefault="00BA5D88">
      <w:pPr>
        <w:pStyle w:val="Texto"/>
        <w:rPr>
          <w:ins w:id="3065" w:author="Castillo Martínez Ana" w:date="2020-09-04T16:22:00Z"/>
        </w:rPr>
        <w:pPrChange w:id="3066" w:author="Castillo Martínez Ana" w:date="2020-09-10T17:26:00Z">
          <w:pPr>
            <w:ind w:left="720"/>
          </w:pPr>
        </w:pPrChange>
      </w:pPr>
      <w:ins w:id="3067" w:author="Castillo Martínez Ana" w:date="2020-09-04T16:22:00Z">
        <w:r>
          <w:t>La etiqueta contesta con el mensaje NDEF en su R-APDU.</w:t>
        </w:r>
      </w:ins>
    </w:p>
    <w:p w14:paraId="7E32CF9F" w14:textId="2A0BC8D7" w:rsidR="00BA5D88" w:rsidRDefault="00BA5D88">
      <w:pPr>
        <w:pStyle w:val="Texto"/>
        <w:rPr>
          <w:ins w:id="3068" w:author="Graván Serrano Eduardo" w:date="2020-09-09T16:10:00Z"/>
        </w:rPr>
        <w:pPrChange w:id="3069" w:author="Castillo Martínez Ana" w:date="2020-09-10T17:26:00Z">
          <w:pPr/>
        </w:pPrChange>
      </w:pPr>
      <w:ins w:id="3070" w:author="Castillo Martínez Ana" w:date="2020-09-04T16:22:00Z">
        <w:r>
          <w:t>Una vez se ha mandado este último R-APDU, el mensaje NDEF ha llegado correctamente al lector de etiquetas y por lo tanto la comunicación ha terminado correctamente.</w:t>
        </w:r>
      </w:ins>
    </w:p>
    <w:p w14:paraId="41FDF628" w14:textId="6D6E894F" w:rsidR="008D2985" w:rsidRDefault="00B62AB7">
      <w:pPr>
        <w:pStyle w:val="Ttulo2"/>
        <w:rPr>
          <w:ins w:id="3071" w:author="Graván Serrano Eduardo" w:date="2020-09-09T16:10:00Z"/>
        </w:rPr>
        <w:pPrChange w:id="3072" w:author="Graván Serrano Eduardo" w:date="2020-09-11T17:05:00Z">
          <w:pPr>
            <w:pStyle w:val="Texto"/>
          </w:pPr>
        </w:pPrChange>
      </w:pPr>
      <w:ins w:id="3073" w:author="Graván Serrano Eduardo" w:date="2020-09-11T13:55:00Z">
        <w:r>
          <w:t xml:space="preserve"> </w:t>
        </w:r>
      </w:ins>
      <w:bookmarkStart w:id="3074" w:name="_Toc50736610"/>
      <w:ins w:id="3075" w:author="Graván Serrano Eduardo" w:date="2020-09-09T16:12:00Z">
        <w:r w:rsidR="00701559">
          <w:t xml:space="preserve">Sistema </w:t>
        </w:r>
      </w:ins>
      <w:ins w:id="3076" w:author="Graván Serrano Eduardo" w:date="2020-09-09T16:10:00Z">
        <w:r w:rsidR="008D2985">
          <w:t>Android</w:t>
        </w:r>
      </w:ins>
      <w:ins w:id="3077" w:author="Graván Serrano Eduardo" w:date="2020-09-09T16:12:00Z">
        <w:r w:rsidR="00701559">
          <w:t xml:space="preserve"> </w:t>
        </w:r>
      </w:ins>
      <w:ins w:id="3078" w:author="Graván Serrano Eduardo" w:date="2020-09-09T16:13:00Z">
        <w:r w:rsidR="00701559">
          <w:t xml:space="preserve">y </w:t>
        </w:r>
      </w:ins>
      <w:ins w:id="3079" w:author="Graván Serrano Eduardo" w:date="2020-09-09T16:12:00Z">
        <w:r w:rsidR="00701559">
          <w:t>API</w:t>
        </w:r>
      </w:ins>
      <w:ins w:id="3080" w:author="Graván Serrano Eduardo" w:date="2020-09-09T16:48:00Z">
        <w:r w:rsidR="00477B5B">
          <w:t xml:space="preserve"> de NFC</w:t>
        </w:r>
      </w:ins>
      <w:bookmarkEnd w:id="3074"/>
    </w:p>
    <w:p w14:paraId="1F97D909" w14:textId="1ACE5281" w:rsidR="00701559" w:rsidRDefault="00701559">
      <w:pPr>
        <w:pStyle w:val="Texto"/>
        <w:rPr>
          <w:ins w:id="3081" w:author="Graván Serrano Eduardo" w:date="2020-09-09T16:16:00Z"/>
        </w:rPr>
        <w:pPrChange w:id="3082" w:author="Castillo Martínez Ana" w:date="2020-09-10T17:26:00Z">
          <w:pPr/>
        </w:pPrChange>
      </w:pPr>
      <w:ins w:id="3083" w:author="Graván Serrano Eduardo" w:date="2020-09-09T16:14:00Z">
        <w:r>
          <w:t>Android</w:t>
        </w:r>
      </w:ins>
      <w:ins w:id="3084" w:author="Graván Serrano Eduardo" w:date="2020-09-09T16:26:00Z">
        <w:r w:rsidR="00977264">
          <w:t xml:space="preserve"> </w:t>
        </w:r>
      </w:ins>
      <w:ins w:id="3085" w:author="Graván Serrano Eduardo" w:date="2020-09-09T16:14:00Z">
        <w:r>
          <w:t>es un sis</w:t>
        </w:r>
      </w:ins>
      <w:ins w:id="3086" w:author="Graván Serrano Eduardo" w:date="2020-09-09T16:15:00Z">
        <w:r>
          <w:t xml:space="preserve">tema operativo para dispositivos móviles inteligentes. Está basado en el </w:t>
        </w:r>
        <w:proofErr w:type="spellStart"/>
        <w:r>
          <w:t>kernel</w:t>
        </w:r>
        <w:proofErr w:type="spellEnd"/>
        <w:r>
          <w:t xml:space="preserve"> de Linux</w:t>
        </w:r>
      </w:ins>
      <w:ins w:id="3087" w:author="Graván Serrano Eduardo" w:date="2020-09-09T16:16:00Z">
        <w:r w:rsidR="001D2A7E">
          <w:t xml:space="preserve"> y </w:t>
        </w:r>
      </w:ins>
      <w:ins w:id="3088" w:author="Graván Serrano Eduardo" w:date="2020-09-09T16:17:00Z">
        <w:r w:rsidR="001D2A7E">
          <w:t>en la actualidad</w:t>
        </w:r>
      </w:ins>
      <w:ins w:id="3089" w:author="Graván Serrano Eduardo" w:date="2020-09-09T16:16:00Z">
        <w:r w:rsidR="001D2A7E">
          <w:t xml:space="preserve"> </w:t>
        </w:r>
      </w:ins>
      <w:ins w:id="3090" w:author="Graván Serrano Eduardo" w:date="2020-09-09T16:17:00Z">
        <w:r w:rsidR="001D2A7E">
          <w:t xml:space="preserve">es </w:t>
        </w:r>
      </w:ins>
      <w:ins w:id="3091" w:author="Graván Serrano Eduardo" w:date="2020-09-09T16:16:00Z">
        <w:r w:rsidR="001D2A7E">
          <w:t xml:space="preserve">desarrollado por </w:t>
        </w:r>
      </w:ins>
      <w:ins w:id="3092" w:author="Graván Serrano Eduardo" w:date="2020-09-09T16:17:00Z">
        <w:r w:rsidR="001D2A7E">
          <w:t xml:space="preserve">la empresa </w:t>
        </w:r>
      </w:ins>
      <w:ins w:id="3093" w:author="Graván Serrano Eduardo" w:date="2020-09-09T16:16:00Z">
        <w:r w:rsidR="001D2A7E">
          <w:t>Google.</w:t>
        </w:r>
      </w:ins>
    </w:p>
    <w:p w14:paraId="2D34282E" w14:textId="51CFDCB7" w:rsidR="001D2A7E" w:rsidDel="00716277" w:rsidRDefault="001D2A7E">
      <w:pPr>
        <w:pStyle w:val="Texto"/>
        <w:rPr>
          <w:ins w:id="3094" w:author="Graván Serrano Eduardo" w:date="2020-09-09T16:16:00Z"/>
          <w:del w:id="3095" w:author="Castillo Martínez Ana" w:date="2020-09-10T17:26:00Z"/>
        </w:rPr>
        <w:pPrChange w:id="3096" w:author="Castillo Martínez Ana" w:date="2020-09-10T17:26:00Z">
          <w:pPr/>
        </w:pPrChange>
      </w:pPr>
    </w:p>
    <w:p w14:paraId="3642894D" w14:textId="308C93F2" w:rsidR="001D2A7E" w:rsidRDefault="001D2A7E">
      <w:pPr>
        <w:pStyle w:val="Texto"/>
        <w:rPr>
          <w:ins w:id="3097" w:author="Graván Serrano Eduardo" w:date="2020-09-09T16:17:00Z"/>
        </w:rPr>
        <w:pPrChange w:id="3098" w:author="Castillo Martínez Ana" w:date="2020-09-10T17:26:00Z">
          <w:pPr/>
        </w:pPrChange>
      </w:pPr>
      <w:ins w:id="3099" w:author="Graván Serrano Eduardo" w:date="2020-09-09T16:16:00Z">
        <w:r>
          <w:t>El sistema operativo Android está pensado para ser utilizado en dispositivos móviles con una pantalla táctil, principalmente smartphones y</w:t>
        </w:r>
      </w:ins>
      <w:ins w:id="3100" w:author="Graván Serrano Eduardo" w:date="2020-09-09T16:17:00Z">
        <w:r>
          <w:t xml:space="preserve"> </w:t>
        </w:r>
        <w:proofErr w:type="spellStart"/>
        <w:r>
          <w:t>tablets</w:t>
        </w:r>
        <w:proofErr w:type="spellEnd"/>
        <w:r>
          <w:t>.</w:t>
        </w:r>
      </w:ins>
    </w:p>
    <w:p w14:paraId="1C1480EF" w14:textId="2E5339AA" w:rsidR="001D2A7E" w:rsidDel="00716277" w:rsidRDefault="001D2A7E">
      <w:pPr>
        <w:pStyle w:val="Texto"/>
        <w:rPr>
          <w:ins w:id="3101" w:author="Graván Serrano Eduardo" w:date="2020-09-09T16:17:00Z"/>
          <w:del w:id="3102" w:author="Castillo Martínez Ana" w:date="2020-09-10T17:26:00Z"/>
        </w:rPr>
        <w:pPrChange w:id="3103" w:author="Castillo Martínez Ana" w:date="2020-09-10T17:26:00Z">
          <w:pPr/>
        </w:pPrChange>
      </w:pPr>
    </w:p>
    <w:p w14:paraId="60EB2CFC" w14:textId="2B2421CC" w:rsidR="001D2A7E" w:rsidRDefault="001D2A7E">
      <w:pPr>
        <w:pStyle w:val="Texto"/>
        <w:rPr>
          <w:ins w:id="3104" w:author="Graván Serrano Eduardo" w:date="2020-09-09T16:18:00Z"/>
        </w:rPr>
        <w:pPrChange w:id="3105" w:author="Castillo Martínez Ana" w:date="2020-09-10T17:26:00Z">
          <w:pPr/>
        </w:pPrChange>
      </w:pPr>
      <w:ins w:id="3106" w:author="Graván Serrano Eduardo" w:date="2020-09-09T16:17:00Z">
        <w:r>
          <w:t xml:space="preserve">Android es el sistema operativo </w:t>
        </w:r>
      </w:ins>
      <w:ins w:id="3107" w:author="Graván Serrano Eduardo" w:date="2020-09-09T16:18:00Z">
        <w:r>
          <w:t>móvil más extendido del mundo, teniendo una cuota de mercado superior al 80% en el año 2017</w:t>
        </w:r>
      </w:ins>
      <w:ins w:id="3108" w:author="Graván Serrano Eduardo" w:date="2020-09-09T16:28:00Z">
        <w:r w:rsidR="00D25ED8">
          <w:t xml:space="preserve"> [23]</w:t>
        </w:r>
      </w:ins>
      <w:ins w:id="3109" w:author="Graván Serrano Eduardo" w:date="2020-09-09T16:18:00Z">
        <w:r>
          <w:t>, seguido por el sistema operativo de Apple</w:t>
        </w:r>
      </w:ins>
      <w:ins w:id="3110" w:author="Graván Serrano Eduardo" w:date="2020-09-09T16:29:00Z">
        <w:r w:rsidR="00D25ED8">
          <w:t>,</w:t>
        </w:r>
      </w:ins>
      <w:ins w:id="3111" w:author="Graván Serrano Eduardo" w:date="2020-09-09T16:18:00Z">
        <w:r>
          <w:t xml:space="preserve"> IOS.</w:t>
        </w:r>
      </w:ins>
    </w:p>
    <w:p w14:paraId="4D2C76CD" w14:textId="3DD665BF" w:rsidR="001D2A7E" w:rsidRDefault="001D2A7E" w:rsidP="00701559">
      <w:pPr>
        <w:rPr>
          <w:ins w:id="3112" w:author="Graván Serrano Eduardo" w:date="2020-09-09T16:19:00Z"/>
        </w:rPr>
      </w:pPr>
    </w:p>
    <w:p w14:paraId="6D834A34" w14:textId="77777777" w:rsidR="001D2A7E" w:rsidRDefault="001D2A7E">
      <w:pPr>
        <w:keepNext/>
        <w:jc w:val="center"/>
        <w:rPr>
          <w:ins w:id="3113" w:author="Graván Serrano Eduardo" w:date="2020-09-09T16:19:00Z"/>
        </w:rPr>
        <w:pPrChange w:id="3114" w:author="Graván Serrano Eduardo" w:date="2020-09-09T16:19:00Z">
          <w:pPr>
            <w:jc w:val="center"/>
          </w:pPr>
        </w:pPrChange>
      </w:pPr>
      <w:ins w:id="3115" w:author="Graván Serrano Eduardo" w:date="2020-09-09T16:19:00Z">
        <w:r>
          <w:rPr>
            <w:noProof/>
          </w:rPr>
          <w:drawing>
            <wp:inline distT="0" distB="0" distL="0" distR="0" wp14:anchorId="3F2EDA1D" wp14:editId="4AEFE046">
              <wp:extent cx="1143000" cy="1343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3000" cy="1343025"/>
                      </a:xfrm>
                      <a:prstGeom prst="rect">
                        <a:avLst/>
                      </a:prstGeom>
                      <a:noFill/>
                      <a:ln>
                        <a:noFill/>
                      </a:ln>
                    </pic:spPr>
                  </pic:pic>
                </a:graphicData>
              </a:graphic>
            </wp:inline>
          </w:drawing>
        </w:r>
      </w:ins>
    </w:p>
    <w:p w14:paraId="650A30F8" w14:textId="354299F7" w:rsidR="001D2A7E" w:rsidRDefault="001D2A7E" w:rsidP="001D2A7E">
      <w:pPr>
        <w:pStyle w:val="Descripcin"/>
        <w:jc w:val="center"/>
        <w:rPr>
          <w:ins w:id="3116" w:author="Graván Serrano Eduardo" w:date="2020-09-09T16:19:00Z"/>
        </w:rPr>
      </w:pPr>
      <w:bookmarkStart w:id="3117" w:name="_Toc50736821"/>
      <w:ins w:id="3118" w:author="Graván Serrano Eduardo" w:date="2020-09-09T16:19:00Z">
        <w:r>
          <w:t xml:space="preserve">Figura </w:t>
        </w:r>
        <w:r>
          <w:fldChar w:fldCharType="begin"/>
        </w:r>
        <w:r>
          <w:instrText xml:space="preserve"> SEQ Figura \* ARABIC </w:instrText>
        </w:r>
      </w:ins>
      <w:r>
        <w:fldChar w:fldCharType="separate"/>
      </w:r>
      <w:ins w:id="3119" w:author="Graván Serrano Eduardo" w:date="2020-09-09T18:17:00Z">
        <w:r w:rsidR="000047B6">
          <w:rPr>
            <w:noProof/>
          </w:rPr>
          <w:t>8</w:t>
        </w:r>
      </w:ins>
      <w:ins w:id="3120" w:author="Graván Serrano Eduardo" w:date="2020-09-09T16:19:00Z">
        <w:r>
          <w:fldChar w:fldCharType="end"/>
        </w:r>
        <w:r>
          <w:t>. Logo de Android.</w:t>
        </w:r>
        <w:bookmarkEnd w:id="3117"/>
      </w:ins>
    </w:p>
    <w:p w14:paraId="6ECCBDB2" w14:textId="77777777" w:rsidR="00D25ED8" w:rsidRDefault="00D25ED8">
      <w:pPr>
        <w:pStyle w:val="Texto"/>
        <w:rPr>
          <w:ins w:id="3121" w:author="Graván Serrano Eduardo" w:date="2020-09-09T16:33:00Z"/>
        </w:rPr>
        <w:pPrChange w:id="3122" w:author="Castillo Martínez Ana" w:date="2020-09-10T17:33:00Z">
          <w:pPr/>
        </w:pPrChange>
      </w:pPr>
    </w:p>
    <w:p w14:paraId="605C299B" w14:textId="0DDA4CE3" w:rsidR="00D25ED8" w:rsidRDefault="00D25ED8">
      <w:pPr>
        <w:pStyle w:val="Texto"/>
        <w:rPr>
          <w:ins w:id="3123" w:author="Graván Serrano Eduardo" w:date="2020-09-09T16:35:00Z"/>
        </w:rPr>
        <w:pPrChange w:id="3124" w:author="Castillo Martínez Ana" w:date="2020-09-10T17:33:00Z">
          <w:pPr/>
        </w:pPrChange>
      </w:pPr>
      <w:ins w:id="3125" w:author="Graván Serrano Eduardo" w:date="2020-09-09T16:33:00Z">
        <w:r>
          <w:t>El sistema operativo Android tiene una arquitectura en forma de pila, compuesta principalmente por cuatro capas</w:t>
        </w:r>
      </w:ins>
      <w:ins w:id="3126" w:author="Graván Serrano Eduardo" w:date="2020-09-09T16:34:00Z">
        <w:r>
          <w:t>, habiendo una pequeña subsección especial:</w:t>
        </w:r>
      </w:ins>
    </w:p>
    <w:p w14:paraId="0AC4628E" w14:textId="453A6BA2" w:rsidR="00D25ED8" w:rsidRPr="00881F02" w:rsidRDefault="00D25ED8">
      <w:pPr>
        <w:pStyle w:val="Texto"/>
        <w:numPr>
          <w:ilvl w:val="0"/>
          <w:numId w:val="44"/>
        </w:numPr>
        <w:rPr>
          <w:ins w:id="3127" w:author="Graván Serrano Eduardo" w:date="2020-09-09T16:37:00Z"/>
          <w:b/>
          <w:bCs/>
          <w:rPrChange w:id="3128" w:author="Graván Serrano Eduardo" w:date="2020-09-09T16:37:00Z">
            <w:rPr>
              <w:ins w:id="3129" w:author="Graván Serrano Eduardo" w:date="2020-09-09T16:37:00Z"/>
              <w:rFonts w:ascii="Times New Roman" w:hAnsi="Times New Roman"/>
              <w:sz w:val="22"/>
              <w:szCs w:val="22"/>
              <w:lang w:val="es-ES"/>
            </w:rPr>
          </w:rPrChange>
        </w:rPr>
        <w:pPrChange w:id="3130" w:author="Castillo Martínez Ana" w:date="2020-09-10T17:34:00Z">
          <w:pPr>
            <w:pStyle w:val="Prrafodelista"/>
            <w:numPr>
              <w:numId w:val="9"/>
            </w:numPr>
            <w:ind w:hanging="360"/>
          </w:pPr>
        </w:pPrChange>
      </w:pPr>
      <w:proofErr w:type="spellStart"/>
      <w:ins w:id="3131" w:author="Graván Serrano Eduardo" w:date="2020-09-09T16:35:00Z">
        <w:r w:rsidRPr="00D25ED8">
          <w:rPr>
            <w:b/>
            <w:bCs/>
            <w:rPrChange w:id="3132" w:author="Graván Serrano Eduardo" w:date="2020-09-09T16:35:00Z">
              <w:rPr/>
            </w:rPrChange>
          </w:rPr>
          <w:lastRenderedPageBreak/>
          <w:t>Kernel</w:t>
        </w:r>
        <w:proofErr w:type="spellEnd"/>
        <w:r w:rsidRPr="00D25ED8">
          <w:rPr>
            <w:b/>
            <w:bCs/>
            <w:rPrChange w:id="3133" w:author="Graván Serrano Eduardo" w:date="2020-09-09T16:35:00Z">
              <w:rPr/>
            </w:rPrChange>
          </w:rPr>
          <w:t xml:space="preserve"> de </w:t>
        </w:r>
        <w:proofErr w:type="spellStart"/>
        <w:r w:rsidRPr="00D25ED8">
          <w:rPr>
            <w:b/>
            <w:bCs/>
            <w:rPrChange w:id="3134" w:author="Graván Serrano Eduardo" w:date="2020-09-09T16:35:00Z">
              <w:rPr/>
            </w:rPrChange>
          </w:rPr>
          <w:t>linux</w:t>
        </w:r>
        <w:proofErr w:type="spellEnd"/>
        <w:r w:rsidRPr="00D25ED8">
          <w:rPr>
            <w:b/>
            <w:bCs/>
            <w:rPrChange w:id="3135" w:author="Graván Serrano Eduardo" w:date="2020-09-09T16:35:00Z">
              <w:rPr/>
            </w:rPrChange>
          </w:rPr>
          <w:t>:</w:t>
        </w:r>
        <w:r w:rsidRPr="00F879FE">
          <w:rPr>
            <w:b/>
            <w:bCs/>
          </w:rPr>
          <w:t xml:space="preserve"> </w:t>
        </w:r>
        <w:r w:rsidRPr="00D25ED8">
          <w:rPr>
            <w:rPrChange w:id="3136" w:author="Graván Serrano Eduardo" w:date="2020-09-09T16:35:00Z">
              <w:rPr/>
            </w:rPrChange>
          </w:rPr>
          <w:t>es l</w:t>
        </w:r>
        <w:r>
          <w:t>a capa de más bajo nivel</w:t>
        </w:r>
      </w:ins>
      <w:ins w:id="3137" w:author="Graván Serrano Eduardo" w:date="2020-09-09T16:36:00Z">
        <w:r>
          <w:t>. Proporciona una capa de abstracción entre los componentes hardware</w:t>
        </w:r>
        <w:r w:rsidR="00881F02">
          <w:t xml:space="preserve"> y las capas de más alto nivel. Cuenta con todos los drivers de los componentes hardware como la cámara, pantalla, </w:t>
        </w:r>
      </w:ins>
      <w:ins w:id="3138" w:author="Graván Serrano Eduardo" w:date="2020-09-09T16:37:00Z">
        <w:r w:rsidR="00881F02">
          <w:t>interfaz de red, etc.</w:t>
        </w:r>
      </w:ins>
    </w:p>
    <w:p w14:paraId="6D3FF679" w14:textId="286BAC00" w:rsidR="00881F02" w:rsidRPr="00881F02" w:rsidRDefault="00881F02">
      <w:pPr>
        <w:pStyle w:val="Texto"/>
        <w:numPr>
          <w:ilvl w:val="0"/>
          <w:numId w:val="44"/>
        </w:numPr>
        <w:rPr>
          <w:ins w:id="3139" w:author="Graván Serrano Eduardo" w:date="2020-09-09T16:39:00Z"/>
          <w:b/>
          <w:bCs/>
          <w:rPrChange w:id="3140" w:author="Graván Serrano Eduardo" w:date="2020-09-09T16:39:00Z">
            <w:rPr>
              <w:ins w:id="3141" w:author="Graván Serrano Eduardo" w:date="2020-09-09T16:39:00Z"/>
              <w:rFonts w:ascii="Times New Roman" w:hAnsi="Times New Roman"/>
              <w:sz w:val="22"/>
              <w:szCs w:val="22"/>
              <w:lang w:val="es-ES"/>
            </w:rPr>
          </w:rPrChange>
        </w:rPr>
        <w:pPrChange w:id="3142" w:author="Castillo Martínez Ana" w:date="2020-09-10T17:34:00Z">
          <w:pPr>
            <w:pStyle w:val="Prrafodelista"/>
            <w:numPr>
              <w:numId w:val="9"/>
            </w:numPr>
            <w:ind w:hanging="360"/>
          </w:pPr>
        </w:pPrChange>
      </w:pPr>
      <w:ins w:id="3143" w:author="Graván Serrano Eduardo" w:date="2020-09-09T16:37:00Z">
        <w:r>
          <w:rPr>
            <w:b/>
            <w:bCs/>
          </w:rPr>
          <w:t>Librer</w:t>
        </w:r>
      </w:ins>
      <w:ins w:id="3144" w:author="Graván Serrano Eduardo" w:date="2020-09-09T16:38:00Z">
        <w:r>
          <w:rPr>
            <w:b/>
            <w:bCs/>
          </w:rPr>
          <w:t>í</w:t>
        </w:r>
      </w:ins>
      <w:ins w:id="3145" w:author="Graván Serrano Eduardo" w:date="2020-09-09T16:37:00Z">
        <w:r>
          <w:rPr>
            <w:b/>
            <w:bCs/>
          </w:rPr>
          <w:t xml:space="preserve">as: </w:t>
        </w:r>
        <w:r>
          <w:t>es una capa compuesta por librerías de código que pue</w:t>
        </w:r>
      </w:ins>
      <w:ins w:id="3146" w:author="Graván Serrano Eduardo" w:date="2020-09-09T16:38:00Z">
        <w:r>
          <w:t>den ser utilizadas por capas de mayor nivel. En esta categoría entrarían librerías como SSL, SQLite, y otras librerías de Java específicas para Android</w:t>
        </w:r>
      </w:ins>
      <w:ins w:id="3147" w:author="Graván Serrano Eduardo" w:date="2020-09-09T16:39:00Z">
        <w:r>
          <w:t xml:space="preserve">, como </w:t>
        </w:r>
        <w:proofErr w:type="spellStart"/>
        <w:r>
          <w:t>Android.os</w:t>
        </w:r>
        <w:proofErr w:type="spellEnd"/>
        <w:r>
          <w:t xml:space="preserve"> (llamadas al sistema operativo), </w:t>
        </w:r>
        <w:proofErr w:type="spellStart"/>
        <w:r>
          <w:t>Android.opengl</w:t>
        </w:r>
        <w:proofErr w:type="spellEnd"/>
        <w:r>
          <w:t xml:space="preserve"> (llamadas a la interfaz de OpenGL para renderizar gráficos), etc.</w:t>
        </w:r>
      </w:ins>
    </w:p>
    <w:p w14:paraId="45B253E4" w14:textId="62DD04B1" w:rsidR="00881F02" w:rsidRPr="00881F02" w:rsidRDefault="00881F02">
      <w:pPr>
        <w:pStyle w:val="Texto"/>
        <w:numPr>
          <w:ilvl w:val="0"/>
          <w:numId w:val="44"/>
        </w:numPr>
        <w:rPr>
          <w:ins w:id="3148" w:author="Graván Serrano Eduardo" w:date="2020-09-09T16:41:00Z"/>
          <w:b/>
          <w:bCs/>
          <w:rPrChange w:id="3149" w:author="Graván Serrano Eduardo" w:date="2020-09-09T16:41:00Z">
            <w:rPr>
              <w:ins w:id="3150" w:author="Graván Serrano Eduardo" w:date="2020-09-09T16:41:00Z"/>
              <w:rFonts w:ascii="Times New Roman" w:hAnsi="Times New Roman"/>
              <w:bCs/>
              <w:iCs/>
              <w:sz w:val="22"/>
              <w:szCs w:val="22"/>
              <w:lang w:val="es-ES"/>
            </w:rPr>
          </w:rPrChange>
        </w:rPr>
        <w:pPrChange w:id="3151" w:author="Castillo Martínez Ana" w:date="2020-09-10T17:34:00Z">
          <w:pPr>
            <w:pStyle w:val="Prrafodelista"/>
            <w:numPr>
              <w:numId w:val="9"/>
            </w:numPr>
            <w:ind w:hanging="360"/>
          </w:pPr>
        </w:pPrChange>
      </w:pPr>
      <w:ins w:id="3152" w:author="Graván Serrano Eduardo" w:date="2020-09-09T16:39:00Z">
        <w:r>
          <w:rPr>
            <w:b/>
            <w:bCs/>
          </w:rPr>
          <w:t xml:space="preserve">Android </w:t>
        </w:r>
        <w:proofErr w:type="spellStart"/>
        <w:r>
          <w:rPr>
            <w:b/>
            <w:bCs/>
          </w:rPr>
          <w:t>runtime</w:t>
        </w:r>
        <w:proofErr w:type="spellEnd"/>
        <w:r>
          <w:rPr>
            <w:b/>
            <w:bCs/>
          </w:rPr>
          <w:t xml:space="preserve">: </w:t>
        </w:r>
        <w:r>
          <w:t>se encuentra en la misma capa que las librerías</w:t>
        </w:r>
      </w:ins>
      <w:ins w:id="3153" w:author="Graván Serrano Eduardo" w:date="2020-09-09T16:40:00Z">
        <w:r>
          <w:t xml:space="preserve">. En esta capa se implementa la máquina virtual de </w:t>
        </w:r>
        <w:proofErr w:type="spellStart"/>
        <w:r w:rsidRPr="00881F02">
          <w:rPr>
            <w:b/>
            <w:iCs/>
            <w:rPrChange w:id="3154" w:author="Graván Serrano Eduardo" w:date="2020-09-09T16:40:00Z">
              <w:rPr/>
            </w:rPrChange>
          </w:rPr>
          <w:t>Dalvik</w:t>
        </w:r>
        <w:proofErr w:type="spellEnd"/>
        <w:r>
          <w:rPr>
            <w:bCs/>
            <w:iCs/>
          </w:rPr>
          <w:t>, que es una máquina virtual derivada de la JVM diseñada y optimizada especialmente para Android. En esta máquina virtual se ejecuta todo el código de las aplicaciones</w:t>
        </w:r>
      </w:ins>
      <w:ins w:id="3155" w:author="Graván Serrano Eduardo" w:date="2020-09-09T16:41:00Z">
        <w:r>
          <w:rPr>
            <w:bCs/>
            <w:iCs/>
          </w:rPr>
          <w:t xml:space="preserve"> Android. Android </w:t>
        </w:r>
        <w:proofErr w:type="spellStart"/>
        <w:r>
          <w:rPr>
            <w:bCs/>
            <w:iCs/>
          </w:rPr>
          <w:t>runtime</w:t>
        </w:r>
        <w:proofErr w:type="spellEnd"/>
        <w:r>
          <w:rPr>
            <w:bCs/>
            <w:iCs/>
          </w:rPr>
          <w:t xml:space="preserve"> proporciona una serie de librerías base que permiten a los desarrolladores escribir código Java nativo y ejecutarlo sobre Android.</w:t>
        </w:r>
      </w:ins>
    </w:p>
    <w:p w14:paraId="5409E021" w14:textId="38FE9673" w:rsidR="00881F02" w:rsidRPr="00881F02" w:rsidRDefault="00881F02">
      <w:pPr>
        <w:pStyle w:val="Texto"/>
        <w:numPr>
          <w:ilvl w:val="0"/>
          <w:numId w:val="44"/>
        </w:numPr>
        <w:rPr>
          <w:ins w:id="3156" w:author="Graván Serrano Eduardo" w:date="2020-09-09T16:43:00Z"/>
          <w:b/>
          <w:bCs/>
          <w:rPrChange w:id="3157" w:author="Graván Serrano Eduardo" w:date="2020-09-09T16:43:00Z">
            <w:rPr>
              <w:ins w:id="3158" w:author="Graván Serrano Eduardo" w:date="2020-09-09T16:43:00Z"/>
              <w:rFonts w:ascii="Times New Roman" w:hAnsi="Times New Roman"/>
              <w:sz w:val="22"/>
              <w:szCs w:val="22"/>
              <w:lang w:val="es-ES"/>
            </w:rPr>
          </w:rPrChange>
        </w:rPr>
        <w:pPrChange w:id="3159" w:author="Castillo Martínez Ana" w:date="2020-09-10T17:34:00Z">
          <w:pPr>
            <w:pStyle w:val="Prrafodelista"/>
            <w:numPr>
              <w:numId w:val="9"/>
            </w:numPr>
            <w:ind w:hanging="360"/>
          </w:pPr>
        </w:pPrChange>
      </w:pPr>
      <w:ins w:id="3160" w:author="Graván Serrano Eduardo" w:date="2020-09-09T16:45:00Z">
        <w:r>
          <w:rPr>
            <w:b/>
            <w:bCs/>
          </w:rPr>
          <w:t>Framework de aplicaciones</w:t>
        </w:r>
      </w:ins>
      <w:ins w:id="3161" w:author="Graván Serrano Eduardo" w:date="2020-09-09T16:41:00Z">
        <w:r>
          <w:rPr>
            <w:b/>
            <w:bCs/>
          </w:rPr>
          <w:t>:</w:t>
        </w:r>
      </w:ins>
      <w:ins w:id="3162" w:author="Graván Serrano Eduardo" w:date="2020-09-09T16:42:00Z">
        <w:r>
          <w:rPr>
            <w:b/>
            <w:bCs/>
          </w:rPr>
          <w:t xml:space="preserve"> </w:t>
        </w:r>
        <w:r>
          <w:t>en esta capa se implementan muchos servicios de alto nivel, implementados como clases Java. Los desarrolladores pueden acceder a estos servicios en sus aplicaciones a través del uso de estas clases.</w:t>
        </w:r>
      </w:ins>
      <w:ins w:id="3163" w:author="Graván Serrano Eduardo" w:date="2020-09-09T16:43:00Z">
        <w:r>
          <w:t xml:space="preserve"> Los principales servicios son:</w:t>
        </w:r>
      </w:ins>
    </w:p>
    <w:p w14:paraId="4ACC5279" w14:textId="53FC9100" w:rsidR="00881F02" w:rsidRPr="00881F02" w:rsidRDefault="00881F02">
      <w:pPr>
        <w:pStyle w:val="Texto"/>
        <w:numPr>
          <w:ilvl w:val="1"/>
          <w:numId w:val="44"/>
        </w:numPr>
        <w:rPr>
          <w:ins w:id="3164" w:author="Graván Serrano Eduardo" w:date="2020-09-09T16:43:00Z"/>
          <w:b/>
          <w:bCs/>
          <w:rPrChange w:id="3165" w:author="Graván Serrano Eduardo" w:date="2020-09-09T16:43:00Z">
            <w:rPr>
              <w:ins w:id="3166" w:author="Graván Serrano Eduardo" w:date="2020-09-09T16:43:00Z"/>
              <w:rFonts w:ascii="Times New Roman" w:hAnsi="Times New Roman"/>
              <w:sz w:val="22"/>
              <w:szCs w:val="22"/>
              <w:lang w:val="es-ES"/>
            </w:rPr>
          </w:rPrChange>
        </w:rPr>
        <w:pPrChange w:id="3167" w:author="Castillo Martínez Ana" w:date="2020-09-10T17:34:00Z">
          <w:pPr>
            <w:pStyle w:val="Prrafodelista"/>
            <w:numPr>
              <w:ilvl w:val="1"/>
              <w:numId w:val="9"/>
            </w:numPr>
            <w:ind w:left="1440" w:hanging="360"/>
          </w:pPr>
        </w:pPrChange>
      </w:pPr>
      <w:ins w:id="3168" w:author="Graván Serrano Eduardo" w:date="2020-09-09T16:45:00Z">
        <w:r>
          <w:rPr>
            <w:b/>
            <w:bCs/>
          </w:rPr>
          <w:t>Gestor de actividades</w:t>
        </w:r>
      </w:ins>
      <w:ins w:id="3169" w:author="Graván Serrano Eduardo" w:date="2020-09-09T16:43:00Z">
        <w:r>
          <w:rPr>
            <w:b/>
            <w:bCs/>
          </w:rPr>
          <w:t xml:space="preserve">: </w:t>
        </w:r>
        <w:r>
          <w:t>controla el ciclo de vida de las aplicaciones y la pila de actividades.</w:t>
        </w:r>
      </w:ins>
    </w:p>
    <w:p w14:paraId="4C9FF6D4" w14:textId="3B015EB5" w:rsidR="00881F02" w:rsidRPr="00881F02" w:rsidRDefault="00881F02">
      <w:pPr>
        <w:pStyle w:val="Texto"/>
        <w:numPr>
          <w:ilvl w:val="1"/>
          <w:numId w:val="44"/>
        </w:numPr>
        <w:rPr>
          <w:ins w:id="3170" w:author="Graván Serrano Eduardo" w:date="2020-09-09T16:43:00Z"/>
          <w:b/>
          <w:bCs/>
          <w:rPrChange w:id="3171" w:author="Graván Serrano Eduardo" w:date="2020-09-09T16:43:00Z">
            <w:rPr>
              <w:ins w:id="3172" w:author="Graván Serrano Eduardo" w:date="2020-09-09T16:43:00Z"/>
              <w:rFonts w:ascii="Times New Roman" w:hAnsi="Times New Roman"/>
              <w:sz w:val="22"/>
              <w:szCs w:val="22"/>
              <w:lang w:val="es-ES"/>
            </w:rPr>
          </w:rPrChange>
        </w:rPr>
        <w:pPrChange w:id="3173" w:author="Castillo Martínez Ana" w:date="2020-09-10T17:34:00Z">
          <w:pPr>
            <w:pStyle w:val="Prrafodelista"/>
            <w:numPr>
              <w:ilvl w:val="1"/>
              <w:numId w:val="9"/>
            </w:numPr>
            <w:ind w:left="1440" w:hanging="360"/>
          </w:pPr>
        </w:pPrChange>
      </w:pPr>
      <w:ins w:id="3174" w:author="Graván Serrano Eduardo" w:date="2020-09-09T16:45:00Z">
        <w:r>
          <w:rPr>
            <w:b/>
            <w:bCs/>
          </w:rPr>
          <w:t>Proveedores de contenido</w:t>
        </w:r>
      </w:ins>
      <w:ins w:id="3175" w:author="Graván Serrano Eduardo" w:date="2020-09-09T16:43:00Z">
        <w:r w:rsidRPr="00881F02">
          <w:rPr>
            <w:b/>
            <w:bCs/>
          </w:rPr>
          <w:t xml:space="preserve">: </w:t>
        </w:r>
        <w:r w:rsidRPr="00881F02">
          <w:t>permite a l</w:t>
        </w:r>
        <w:r w:rsidRPr="00F879FE">
          <w:t>as aplicacio</w:t>
        </w:r>
        <w:r>
          <w:t>nes compartir datos con otras aplicaciones.</w:t>
        </w:r>
      </w:ins>
    </w:p>
    <w:p w14:paraId="0B917BD9" w14:textId="6F160DB6" w:rsidR="00881F02" w:rsidRPr="00881F02" w:rsidRDefault="00881F02">
      <w:pPr>
        <w:pStyle w:val="Texto"/>
        <w:numPr>
          <w:ilvl w:val="1"/>
          <w:numId w:val="44"/>
        </w:numPr>
        <w:rPr>
          <w:ins w:id="3176" w:author="Graván Serrano Eduardo" w:date="2020-09-09T16:44:00Z"/>
          <w:b/>
          <w:bCs/>
          <w:rPrChange w:id="3177" w:author="Graván Serrano Eduardo" w:date="2020-09-09T16:44:00Z">
            <w:rPr>
              <w:ins w:id="3178" w:author="Graván Serrano Eduardo" w:date="2020-09-09T16:44:00Z"/>
              <w:rFonts w:ascii="Times New Roman" w:hAnsi="Times New Roman"/>
              <w:sz w:val="22"/>
              <w:szCs w:val="22"/>
              <w:lang w:val="es-ES"/>
            </w:rPr>
          </w:rPrChange>
        </w:rPr>
        <w:pPrChange w:id="3179" w:author="Castillo Martínez Ana" w:date="2020-09-10T17:34:00Z">
          <w:pPr>
            <w:pStyle w:val="Prrafodelista"/>
            <w:numPr>
              <w:ilvl w:val="1"/>
              <w:numId w:val="9"/>
            </w:numPr>
            <w:ind w:left="1440" w:hanging="360"/>
          </w:pPr>
        </w:pPrChange>
      </w:pPr>
      <w:ins w:id="3180" w:author="Graván Serrano Eduardo" w:date="2020-09-09T16:45:00Z">
        <w:r>
          <w:rPr>
            <w:b/>
            <w:bCs/>
          </w:rPr>
          <w:t>Gestor de recursos</w:t>
        </w:r>
      </w:ins>
      <w:ins w:id="3181" w:author="Graván Serrano Eduardo" w:date="2020-09-09T16:44:00Z">
        <w:r>
          <w:rPr>
            <w:b/>
            <w:bCs/>
          </w:rPr>
          <w:t xml:space="preserve">: </w:t>
        </w:r>
        <w:r>
          <w:t xml:space="preserve">gestiona datos referentes a las interfaces de usuario como colores, </w:t>
        </w:r>
        <w:proofErr w:type="spellStart"/>
        <w:r>
          <w:t>layouts</w:t>
        </w:r>
        <w:proofErr w:type="spellEnd"/>
        <w:r>
          <w:t xml:space="preserve"> de interfaz, etc.</w:t>
        </w:r>
      </w:ins>
    </w:p>
    <w:p w14:paraId="47300A26" w14:textId="3DF1CE56" w:rsidR="00881F02" w:rsidRPr="00881F02" w:rsidRDefault="00881F02">
      <w:pPr>
        <w:pStyle w:val="Texto"/>
        <w:numPr>
          <w:ilvl w:val="1"/>
          <w:numId w:val="44"/>
        </w:numPr>
        <w:rPr>
          <w:ins w:id="3182" w:author="Graván Serrano Eduardo" w:date="2020-09-09T16:44:00Z"/>
          <w:b/>
          <w:bCs/>
          <w:rPrChange w:id="3183" w:author="Graván Serrano Eduardo" w:date="2020-09-09T16:44:00Z">
            <w:rPr>
              <w:ins w:id="3184" w:author="Graván Serrano Eduardo" w:date="2020-09-09T16:44:00Z"/>
              <w:rFonts w:ascii="Times New Roman" w:hAnsi="Times New Roman"/>
              <w:sz w:val="22"/>
              <w:szCs w:val="22"/>
              <w:lang w:val="es-ES"/>
            </w:rPr>
          </w:rPrChange>
        </w:rPr>
        <w:pPrChange w:id="3185" w:author="Castillo Martínez Ana" w:date="2020-09-10T17:34:00Z">
          <w:pPr>
            <w:pStyle w:val="Prrafodelista"/>
            <w:numPr>
              <w:ilvl w:val="1"/>
              <w:numId w:val="9"/>
            </w:numPr>
            <w:ind w:left="1440" w:hanging="360"/>
          </w:pPr>
        </w:pPrChange>
      </w:pPr>
      <w:ins w:id="3186" w:author="Graván Serrano Eduardo" w:date="2020-09-09T16:45:00Z">
        <w:r>
          <w:rPr>
            <w:b/>
            <w:bCs/>
          </w:rPr>
          <w:t>Gestor de notificaciones</w:t>
        </w:r>
      </w:ins>
      <w:ins w:id="3187" w:author="Graván Serrano Eduardo" w:date="2020-09-09T16:44:00Z">
        <w:r w:rsidRPr="00881F02">
          <w:rPr>
            <w:b/>
            <w:bCs/>
          </w:rPr>
          <w:t xml:space="preserve">: </w:t>
        </w:r>
        <w:r w:rsidRPr="00881F02">
          <w:t>gestionan las not</w:t>
        </w:r>
        <w:r w:rsidRPr="00F879FE">
          <w:t>ificacione</w:t>
        </w:r>
        <w:r w:rsidRPr="00881F02">
          <w:rPr>
            <w:rPrChange w:id="3188" w:author="Graván Serrano Eduardo" w:date="2020-09-09T16:44:00Z">
              <w:rPr/>
            </w:rPrChange>
          </w:rPr>
          <w:t>s q</w:t>
        </w:r>
        <w:r>
          <w:t>ue le serán enviadas al usuario.</w:t>
        </w:r>
      </w:ins>
    </w:p>
    <w:p w14:paraId="5FC994CA" w14:textId="205396D5" w:rsidR="00881F02" w:rsidRPr="00881F02" w:rsidRDefault="00881F02">
      <w:pPr>
        <w:pStyle w:val="Texto"/>
        <w:numPr>
          <w:ilvl w:val="1"/>
          <w:numId w:val="44"/>
        </w:numPr>
        <w:rPr>
          <w:ins w:id="3189" w:author="Graván Serrano Eduardo" w:date="2020-09-09T16:45:00Z"/>
          <w:b/>
          <w:bCs/>
          <w:rPrChange w:id="3190" w:author="Graván Serrano Eduardo" w:date="2020-09-09T16:45:00Z">
            <w:rPr>
              <w:ins w:id="3191" w:author="Graván Serrano Eduardo" w:date="2020-09-09T16:45:00Z"/>
              <w:rFonts w:ascii="Times New Roman" w:hAnsi="Times New Roman"/>
              <w:sz w:val="22"/>
              <w:szCs w:val="22"/>
              <w:lang w:val="es-ES"/>
            </w:rPr>
          </w:rPrChange>
        </w:rPr>
        <w:pPrChange w:id="3192" w:author="Castillo Martínez Ana" w:date="2020-09-10T17:34:00Z">
          <w:pPr>
            <w:pStyle w:val="Prrafodelista"/>
            <w:numPr>
              <w:ilvl w:val="1"/>
              <w:numId w:val="9"/>
            </w:numPr>
            <w:ind w:left="1440" w:hanging="360"/>
          </w:pPr>
        </w:pPrChange>
      </w:pPr>
      <w:ins w:id="3193" w:author="Graván Serrano Eduardo" w:date="2020-09-09T16:46:00Z">
        <w:r>
          <w:rPr>
            <w:b/>
            <w:bCs/>
          </w:rPr>
          <w:t>Sistema de vistas</w:t>
        </w:r>
      </w:ins>
      <w:ins w:id="3194" w:author="Graván Serrano Eduardo" w:date="2020-09-09T16:44:00Z">
        <w:r w:rsidRPr="00881F02">
          <w:rPr>
            <w:b/>
            <w:bCs/>
          </w:rPr>
          <w:t>:</w:t>
        </w:r>
        <w:r w:rsidRPr="00881F02">
          <w:t xml:space="preserve"> </w:t>
        </w:r>
      </w:ins>
      <w:ins w:id="3195" w:author="Graván Serrano Eduardo" w:date="2020-09-09T16:45:00Z">
        <w:r w:rsidRPr="00881F02">
          <w:t xml:space="preserve">gestiona las </w:t>
        </w:r>
        <w:r w:rsidRPr="00F879FE">
          <w:t>“vistas”, o</w:t>
        </w:r>
        <w:r>
          <w:t xml:space="preserve"> interfaces de usuario.</w:t>
        </w:r>
      </w:ins>
    </w:p>
    <w:p w14:paraId="019BCB07" w14:textId="17C17665" w:rsidR="00D25ED8" w:rsidRPr="00881F02" w:rsidRDefault="00881F02">
      <w:pPr>
        <w:pStyle w:val="Texto"/>
        <w:numPr>
          <w:ilvl w:val="0"/>
          <w:numId w:val="9"/>
        </w:numPr>
        <w:rPr>
          <w:ins w:id="3196" w:author="Graván Serrano Eduardo" w:date="2020-09-09T16:32:00Z"/>
          <w:rPrChange w:id="3197" w:author="Graván Serrano Eduardo" w:date="2020-09-09T16:45:00Z">
            <w:rPr>
              <w:ins w:id="3198" w:author="Graván Serrano Eduardo" w:date="2020-09-09T16:32:00Z"/>
            </w:rPr>
          </w:rPrChange>
        </w:rPr>
        <w:pPrChange w:id="3199" w:author="Castillo Martínez Ana" w:date="2020-09-10T17:34:00Z">
          <w:pPr/>
        </w:pPrChange>
      </w:pPr>
      <w:ins w:id="3200" w:author="Graván Serrano Eduardo" w:date="2020-09-09T16:46:00Z">
        <w:r w:rsidRPr="00F879FE">
          <w:rPr>
            <w:b/>
            <w:bCs/>
          </w:rPr>
          <w:t>Aplicaciones</w:t>
        </w:r>
      </w:ins>
      <w:ins w:id="3201" w:author="Graván Serrano Eduardo" w:date="2020-09-09T16:45:00Z">
        <w:r w:rsidRPr="00477B5B">
          <w:rPr>
            <w:b/>
            <w:bCs/>
            <w:rPrChange w:id="3202" w:author="Graván Serrano Eduardo" w:date="2020-09-09T16:47:00Z">
              <w:rPr>
                <w:b/>
                <w:bCs/>
              </w:rPr>
            </w:rPrChange>
          </w:rPr>
          <w:t>:</w:t>
        </w:r>
      </w:ins>
      <w:ins w:id="3203" w:author="Graván Serrano Eduardo" w:date="2020-09-09T16:46:00Z">
        <w:r w:rsidRPr="00477B5B">
          <w:rPr>
            <w:b/>
            <w:bCs/>
            <w:rPrChange w:id="3204" w:author="Graván Serrano Eduardo" w:date="2020-09-09T16:47:00Z">
              <w:rPr>
                <w:b/>
                <w:bCs/>
              </w:rPr>
            </w:rPrChange>
          </w:rPr>
          <w:t xml:space="preserve"> </w:t>
        </w:r>
        <w:r w:rsidRPr="00477B5B">
          <w:rPr>
            <w:rPrChange w:id="3205" w:author="Graván Serrano Eduardo" w:date="2020-09-09T16:47:00Z">
              <w:rPr/>
            </w:rPrChange>
          </w:rPr>
          <w:t>son las aplicaciones accesibles por el usuario</w:t>
        </w:r>
        <w:r w:rsidR="00477B5B" w:rsidRPr="00477B5B">
          <w:rPr>
            <w:rPrChange w:id="3206" w:author="Graván Serrano Eduardo" w:date="2020-09-09T16:47:00Z">
              <w:rPr/>
            </w:rPrChange>
          </w:rPr>
          <w:t xml:space="preserve"> desde la interf</w:t>
        </w:r>
      </w:ins>
      <w:ins w:id="3207" w:author="Graván Serrano Eduardo" w:date="2020-09-09T16:47:00Z">
        <w:r w:rsidR="00477B5B" w:rsidRPr="00477B5B">
          <w:rPr>
            <w:rPrChange w:id="3208" w:author="Graván Serrano Eduardo" w:date="2020-09-09T16:47:00Z">
              <w:rPr/>
            </w:rPrChange>
          </w:rPr>
          <w:t>az de Android. Son la capa más externa de Android.</w:t>
        </w:r>
      </w:ins>
    </w:p>
    <w:p w14:paraId="1D9CAFD2" w14:textId="77777777" w:rsidR="00D25ED8" w:rsidRDefault="00D25ED8">
      <w:pPr>
        <w:keepNext/>
        <w:jc w:val="center"/>
        <w:rPr>
          <w:ins w:id="3209" w:author="Graván Serrano Eduardo" w:date="2020-09-09T16:33:00Z"/>
        </w:rPr>
        <w:pPrChange w:id="3210" w:author="Graván Serrano Eduardo" w:date="2020-09-09T16:33:00Z">
          <w:pPr/>
        </w:pPrChange>
      </w:pPr>
      <w:ins w:id="3211" w:author="Graván Serrano Eduardo" w:date="2020-09-09T16:32:00Z">
        <w:r>
          <w:rPr>
            <w:noProof/>
          </w:rPr>
          <w:lastRenderedPageBreak/>
          <w:drawing>
            <wp:inline distT="0" distB="0" distL="0" distR="0" wp14:anchorId="05D052EB" wp14:editId="4C52C3B9">
              <wp:extent cx="4667250" cy="3784731"/>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0647" cy="3787486"/>
                      </a:xfrm>
                      <a:prstGeom prst="rect">
                        <a:avLst/>
                      </a:prstGeom>
                      <a:noFill/>
                      <a:ln>
                        <a:noFill/>
                      </a:ln>
                    </pic:spPr>
                  </pic:pic>
                </a:graphicData>
              </a:graphic>
            </wp:inline>
          </w:drawing>
        </w:r>
      </w:ins>
    </w:p>
    <w:p w14:paraId="4ACBB18B" w14:textId="596EBC36" w:rsidR="00D25ED8" w:rsidRPr="00F879FE" w:rsidRDefault="00D25ED8">
      <w:pPr>
        <w:pStyle w:val="Descripcin"/>
        <w:jc w:val="center"/>
        <w:rPr>
          <w:ins w:id="3212" w:author="Graván Serrano Eduardo" w:date="2020-09-09T16:32:00Z"/>
        </w:rPr>
        <w:pPrChange w:id="3213" w:author="Graván Serrano Eduardo" w:date="2020-09-09T16:35:00Z">
          <w:pPr/>
        </w:pPrChange>
      </w:pPr>
      <w:bookmarkStart w:id="3214" w:name="_Toc50736822"/>
      <w:ins w:id="3215" w:author="Graván Serrano Eduardo" w:date="2020-09-09T16:33:00Z">
        <w:r>
          <w:t xml:space="preserve">Figura </w:t>
        </w:r>
        <w:r>
          <w:fldChar w:fldCharType="begin"/>
        </w:r>
        <w:r>
          <w:instrText xml:space="preserve"> SEQ Figura \* ARABIC </w:instrText>
        </w:r>
      </w:ins>
      <w:r>
        <w:fldChar w:fldCharType="separate"/>
      </w:r>
      <w:ins w:id="3216" w:author="Graván Serrano Eduardo" w:date="2020-09-09T18:17:00Z">
        <w:r w:rsidR="000047B6">
          <w:rPr>
            <w:noProof/>
          </w:rPr>
          <w:t>9</w:t>
        </w:r>
      </w:ins>
      <w:ins w:id="3217" w:author="Graván Serrano Eduardo" w:date="2020-09-09T16:33:00Z">
        <w:r>
          <w:fldChar w:fldCharType="end"/>
        </w:r>
        <w:r>
          <w:t>. Arquitectura del sistema Android.</w:t>
        </w:r>
      </w:ins>
      <w:bookmarkEnd w:id="3214"/>
    </w:p>
    <w:p w14:paraId="59717093" w14:textId="459FF5A1" w:rsidR="00D25ED8" w:rsidRDefault="007A118A">
      <w:pPr>
        <w:pStyle w:val="Ttulo3"/>
        <w:numPr>
          <w:ilvl w:val="2"/>
          <w:numId w:val="28"/>
        </w:numPr>
        <w:rPr>
          <w:ins w:id="3218" w:author="Graván Serrano Eduardo" w:date="2020-09-09T17:03:00Z"/>
        </w:rPr>
        <w:pPrChange w:id="3219" w:author="Graván Serrano Eduardo" w:date="2020-09-11T17:05:00Z">
          <w:pPr>
            <w:pStyle w:val="Descripcin"/>
            <w:jc w:val="center"/>
          </w:pPr>
        </w:pPrChange>
      </w:pPr>
      <w:bookmarkStart w:id="3220" w:name="_Toc50736611"/>
      <w:ins w:id="3221" w:author="Graván Serrano Eduardo" w:date="2020-09-09T17:03:00Z">
        <w:r>
          <w:t>Visión general de la API de Android</w:t>
        </w:r>
        <w:bookmarkEnd w:id="3220"/>
      </w:ins>
    </w:p>
    <w:p w14:paraId="249EF423" w14:textId="198D53D2" w:rsidR="007A118A" w:rsidRDefault="005C76C0">
      <w:pPr>
        <w:pStyle w:val="Texto"/>
        <w:rPr>
          <w:ins w:id="3222" w:author="Graván Serrano Eduardo" w:date="2020-09-09T17:18:00Z"/>
        </w:rPr>
        <w:pPrChange w:id="3223" w:author="Castillo Martínez Ana" w:date="2020-09-10T17:34:00Z">
          <w:pPr/>
        </w:pPrChange>
      </w:pPr>
      <w:ins w:id="3224" w:author="Graván Serrano Eduardo" w:date="2020-09-09T17:15:00Z">
        <w:r>
          <w:t>En este apartado se van a hablar de las</w:t>
        </w:r>
      </w:ins>
      <w:ins w:id="3225" w:author="Graván Serrano Eduardo" w:date="2020-09-09T17:18:00Z">
        <w:r>
          <w:t xml:space="preserve"> principales características de la API de Android y su interacción entre ellas.</w:t>
        </w:r>
      </w:ins>
    </w:p>
    <w:p w14:paraId="5DD55E87" w14:textId="71F7AD3B" w:rsidR="005C76C0" w:rsidDel="002F1664" w:rsidRDefault="005C76C0" w:rsidP="007A118A">
      <w:pPr>
        <w:rPr>
          <w:ins w:id="3226" w:author="Graván Serrano Eduardo" w:date="2020-09-09T17:18:00Z"/>
          <w:del w:id="3227" w:author="Castillo Martínez Ana" w:date="2020-09-10T17:34:00Z"/>
        </w:rPr>
      </w:pPr>
    </w:p>
    <w:p w14:paraId="1D3D5E07" w14:textId="5B6E7DC4" w:rsidR="005C76C0" w:rsidRDefault="005C76C0">
      <w:pPr>
        <w:pStyle w:val="Texto"/>
        <w:rPr>
          <w:ins w:id="3228" w:author="Graván Serrano Eduardo" w:date="2020-09-09T17:22:00Z"/>
        </w:rPr>
        <w:pPrChange w:id="3229" w:author="Castillo Martínez Ana" w:date="2020-09-10T17:34:00Z">
          <w:pPr/>
        </w:pPrChange>
      </w:pPr>
      <w:ins w:id="3230" w:author="Graván Serrano Eduardo" w:date="2020-09-09T17:20:00Z">
        <w:r>
          <w:t xml:space="preserve">Las aplicaciones desarrolladas en Android cuentan principalmente con los siguientes componentes: </w:t>
        </w:r>
      </w:ins>
    </w:p>
    <w:p w14:paraId="0E9A8C00" w14:textId="345F12AC" w:rsidR="005C76C0" w:rsidRPr="005C76C0" w:rsidRDefault="005C76C0">
      <w:pPr>
        <w:pStyle w:val="Texto"/>
        <w:numPr>
          <w:ilvl w:val="0"/>
          <w:numId w:val="9"/>
        </w:numPr>
        <w:rPr>
          <w:ins w:id="3231" w:author="Graván Serrano Eduardo" w:date="2020-09-09T17:24:00Z"/>
          <w:rPrChange w:id="3232" w:author="Graván Serrano Eduardo" w:date="2020-09-09T17:24:00Z">
            <w:rPr>
              <w:ins w:id="3233" w:author="Graván Serrano Eduardo" w:date="2020-09-09T17:24:00Z"/>
              <w:rFonts w:ascii="Times New Roman" w:hAnsi="Times New Roman"/>
              <w:b/>
              <w:bCs/>
              <w:sz w:val="22"/>
              <w:szCs w:val="22"/>
              <w:lang w:val="es-ES"/>
            </w:rPr>
          </w:rPrChange>
        </w:rPr>
        <w:pPrChange w:id="3234" w:author="Castillo Martínez Ana" w:date="2020-09-10T17:34:00Z">
          <w:pPr>
            <w:pStyle w:val="Prrafodelista"/>
            <w:numPr>
              <w:numId w:val="30"/>
            </w:numPr>
            <w:ind w:hanging="360"/>
          </w:pPr>
        </w:pPrChange>
      </w:pPr>
      <w:ins w:id="3235" w:author="Graván Serrano Eduardo" w:date="2020-09-09T17:24:00Z">
        <w:r>
          <w:rPr>
            <w:b/>
            <w:bCs/>
          </w:rPr>
          <w:t xml:space="preserve">Manifiesto: </w:t>
        </w:r>
        <w:r>
          <w:t>es u</w:t>
        </w:r>
      </w:ins>
      <w:ins w:id="3236" w:author="Graván Serrano Eduardo" w:date="2020-09-09T17:25:00Z">
        <w:r>
          <w:t>n archivo XML que debe declarar todos los componentes, permisos y configuraciones especiales que tenga la aplicación.</w:t>
        </w:r>
      </w:ins>
    </w:p>
    <w:p w14:paraId="2D03D26F" w14:textId="544C803D" w:rsidR="00F465C0" w:rsidDel="002F1664" w:rsidRDefault="00936B70">
      <w:pPr>
        <w:pStyle w:val="Texto"/>
        <w:numPr>
          <w:ilvl w:val="0"/>
          <w:numId w:val="9"/>
        </w:numPr>
        <w:ind w:left="360"/>
        <w:rPr>
          <w:ins w:id="3237" w:author="Graván Serrano Eduardo" w:date="2020-09-09T17:42:00Z"/>
          <w:del w:id="3238" w:author="Castillo Martínez Ana" w:date="2020-09-10T17:34:00Z"/>
        </w:rPr>
        <w:pPrChange w:id="3239" w:author="Castillo Martínez Ana" w:date="2020-09-10T17:34:00Z">
          <w:pPr>
            <w:pStyle w:val="Prrafodelista"/>
            <w:numPr>
              <w:numId w:val="30"/>
            </w:numPr>
            <w:ind w:hanging="360"/>
          </w:pPr>
        </w:pPrChange>
      </w:pPr>
      <w:ins w:id="3240" w:author="Graván Serrano Eduardo" w:date="2020-09-09T17:26:00Z">
        <w:r w:rsidRPr="00F879FE">
          <w:rPr>
            <w:b/>
            <w:bCs/>
          </w:rPr>
          <w:t>Actividades</w:t>
        </w:r>
        <w:r w:rsidRPr="00694026">
          <w:t xml:space="preserve">: </w:t>
        </w:r>
        <w:r>
          <w:t>l</w:t>
        </w:r>
        <w:r w:rsidRPr="00694026">
          <w:t>as actividades son pantallas de la interfaz de usuario de una aplicación Android</w:t>
        </w:r>
        <w:r>
          <w:t>. Al lanzar una aplicación Android, se crea la actividad marcada como principal en el manifiesto.</w:t>
        </w:r>
        <w:r w:rsidRPr="00936B70">
          <w:t xml:space="preserve"> </w:t>
        </w:r>
      </w:ins>
    </w:p>
    <w:p w14:paraId="01290EE7" w14:textId="1F2D6EE4" w:rsidR="00F465C0" w:rsidRPr="002F1664" w:rsidRDefault="00936B70">
      <w:pPr>
        <w:pStyle w:val="Texto"/>
        <w:numPr>
          <w:ilvl w:val="0"/>
          <w:numId w:val="9"/>
        </w:numPr>
        <w:ind w:left="709"/>
        <w:rPr>
          <w:ins w:id="3241" w:author="Graván Serrano Eduardo" w:date="2020-09-09T17:41:00Z"/>
          <w:rPrChange w:id="3242" w:author="Castillo Martínez Ana" w:date="2020-09-10T17:34:00Z">
            <w:rPr>
              <w:ins w:id="3243" w:author="Graván Serrano Eduardo" w:date="2020-09-09T17:41:00Z"/>
              <w:lang w:val="es-ES"/>
            </w:rPr>
          </w:rPrChange>
        </w:rPr>
        <w:pPrChange w:id="3244" w:author="Castillo Martínez Ana" w:date="2020-09-10T17:35:00Z">
          <w:pPr>
            <w:pStyle w:val="Prrafodelista"/>
            <w:numPr>
              <w:numId w:val="30"/>
            </w:numPr>
            <w:ind w:hanging="360"/>
          </w:pPr>
        </w:pPrChange>
      </w:pPr>
      <w:ins w:id="3245" w:author="Graván Serrano Eduardo" w:date="2020-09-09T17:27:00Z">
        <w:r w:rsidRPr="00F879FE">
          <w:t xml:space="preserve">Son archivos de código Java o </w:t>
        </w:r>
        <w:proofErr w:type="spellStart"/>
        <w:r w:rsidRPr="00F879FE">
          <w:t>Kotlin</w:t>
        </w:r>
        <w:proofErr w:type="spellEnd"/>
        <w:r w:rsidRPr="00F879FE">
          <w:t xml:space="preserve"> </w:t>
        </w:r>
      </w:ins>
      <w:ins w:id="3246" w:author="Graván Serrano Eduardo" w:date="2020-09-09T17:28:00Z">
        <w:r w:rsidRPr="002F1664">
          <w:rPr>
            <w:rPrChange w:id="3247" w:author="Castillo Martínez Ana" w:date="2020-09-10T17:34:00Z">
              <w:rPr/>
            </w:rPrChange>
          </w:rPr>
          <w:t>que normalmente recogen el código principal de la pantalla. Se enlazan los elementos de la interfaz con elementos del código de la actividad.</w:t>
        </w:r>
      </w:ins>
      <w:ins w:id="3248" w:author="Graván Serrano Eduardo" w:date="2020-09-09T17:34:00Z">
        <w:r w:rsidRPr="002F1664">
          <w:rPr>
            <w:rPrChange w:id="3249" w:author="Castillo Martínez Ana" w:date="2020-09-10T17:34:00Z">
              <w:rPr/>
            </w:rPrChange>
          </w:rPr>
          <w:t xml:space="preserve"> </w:t>
        </w:r>
      </w:ins>
    </w:p>
    <w:p w14:paraId="5A89F3B2" w14:textId="47396D75" w:rsidR="00936B70" w:rsidRDefault="00936B70">
      <w:pPr>
        <w:pStyle w:val="Prrafodelista"/>
        <w:rPr>
          <w:ins w:id="3250" w:author="Graván Serrano Eduardo" w:date="2020-09-09T17:32:00Z"/>
          <w:rFonts w:ascii="Times New Roman" w:hAnsi="Times New Roman"/>
          <w:sz w:val="22"/>
          <w:szCs w:val="22"/>
          <w:lang w:val="es-ES"/>
        </w:rPr>
        <w:pPrChange w:id="3251" w:author="Graván Serrano Eduardo" w:date="2020-09-09T17:41:00Z">
          <w:pPr>
            <w:pStyle w:val="Prrafodelista"/>
            <w:numPr>
              <w:numId w:val="30"/>
            </w:numPr>
            <w:ind w:hanging="360"/>
          </w:pPr>
        </w:pPrChange>
      </w:pPr>
      <w:ins w:id="3252" w:author="Graván Serrano Eduardo" w:date="2020-09-09T17:34:00Z">
        <w:r>
          <w:rPr>
            <w:rFonts w:ascii="Times New Roman" w:hAnsi="Times New Roman"/>
            <w:sz w:val="22"/>
            <w:szCs w:val="22"/>
            <w:lang w:val="es-ES"/>
          </w:rPr>
          <w:t>Las actividades tienen ciclos de vida definidos, qu</w:t>
        </w:r>
      </w:ins>
      <w:ins w:id="3253" w:author="Graván Serrano Eduardo" w:date="2020-09-09T17:35:00Z">
        <w:r>
          <w:rPr>
            <w:rFonts w:ascii="Times New Roman" w:hAnsi="Times New Roman"/>
            <w:sz w:val="22"/>
            <w:szCs w:val="22"/>
            <w:lang w:val="es-ES"/>
          </w:rPr>
          <w:t>e gestionan diferentes eventos. Estos eventos engloban desde su creación, hasta cuando la aplicación pasa a estar en primer plano, deja de estarlo, etc.</w:t>
        </w:r>
      </w:ins>
    </w:p>
    <w:p w14:paraId="3A777A5B" w14:textId="77777777" w:rsidR="00936B70" w:rsidRDefault="00936B70">
      <w:pPr>
        <w:keepNext/>
        <w:ind w:left="360"/>
        <w:jc w:val="center"/>
        <w:rPr>
          <w:ins w:id="3254" w:author="Graván Serrano Eduardo" w:date="2020-09-09T17:32:00Z"/>
        </w:rPr>
        <w:pPrChange w:id="3255" w:author="Graván Serrano Eduardo" w:date="2020-09-09T17:32:00Z">
          <w:pPr>
            <w:ind w:left="360"/>
            <w:jc w:val="center"/>
          </w:pPr>
        </w:pPrChange>
      </w:pPr>
      <w:ins w:id="3256" w:author="Graván Serrano Eduardo" w:date="2020-09-09T17:32:00Z">
        <w:r>
          <w:rPr>
            <w:noProof/>
          </w:rPr>
          <w:lastRenderedPageBreak/>
          <w:drawing>
            <wp:inline distT="0" distB="0" distL="0" distR="0" wp14:anchorId="694F7550" wp14:editId="7E38BE0D">
              <wp:extent cx="2055678" cy="1905000"/>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3522" cy="1949337"/>
                      </a:xfrm>
                      <a:prstGeom prst="rect">
                        <a:avLst/>
                      </a:prstGeom>
                      <a:noFill/>
                      <a:ln>
                        <a:noFill/>
                      </a:ln>
                    </pic:spPr>
                  </pic:pic>
                </a:graphicData>
              </a:graphic>
            </wp:inline>
          </w:drawing>
        </w:r>
      </w:ins>
    </w:p>
    <w:p w14:paraId="4D953688" w14:textId="39DFD48C" w:rsidR="00936B70" w:rsidRPr="00936B70" w:rsidRDefault="00936B70">
      <w:pPr>
        <w:pStyle w:val="Descripcin"/>
        <w:jc w:val="center"/>
        <w:rPr>
          <w:ins w:id="3257" w:author="Graván Serrano Eduardo" w:date="2020-09-09T17:26:00Z"/>
          <w:b w:val="0"/>
          <w:bCs w:val="0"/>
          <w:sz w:val="22"/>
          <w:szCs w:val="22"/>
          <w:rPrChange w:id="3258" w:author="Graván Serrano Eduardo" w:date="2020-09-09T17:32:00Z">
            <w:rPr>
              <w:ins w:id="3259" w:author="Graván Serrano Eduardo" w:date="2020-09-09T17:26:00Z"/>
              <w:rFonts w:ascii="Times New Roman" w:hAnsi="Times New Roman"/>
              <w:b/>
              <w:bCs/>
              <w:sz w:val="22"/>
              <w:szCs w:val="22"/>
              <w:lang w:val="es-ES"/>
            </w:rPr>
          </w:rPrChange>
        </w:rPr>
        <w:pPrChange w:id="3260" w:author="Graván Serrano Eduardo" w:date="2020-09-09T17:32:00Z">
          <w:pPr>
            <w:pStyle w:val="Prrafodelista"/>
            <w:numPr>
              <w:numId w:val="30"/>
            </w:numPr>
            <w:ind w:hanging="360"/>
          </w:pPr>
        </w:pPrChange>
      </w:pPr>
      <w:bookmarkStart w:id="3261" w:name="_Toc50736823"/>
      <w:ins w:id="3262" w:author="Graván Serrano Eduardo" w:date="2020-09-09T17:32:00Z">
        <w:r>
          <w:t xml:space="preserve">Figura </w:t>
        </w:r>
        <w:r>
          <w:fldChar w:fldCharType="begin"/>
        </w:r>
        <w:r>
          <w:instrText xml:space="preserve"> SEQ Figura \* ARABIC </w:instrText>
        </w:r>
      </w:ins>
      <w:r>
        <w:fldChar w:fldCharType="separate"/>
      </w:r>
      <w:ins w:id="3263" w:author="Graván Serrano Eduardo" w:date="2020-09-09T18:17:00Z">
        <w:r w:rsidR="000047B6">
          <w:rPr>
            <w:noProof/>
          </w:rPr>
          <w:t>10</w:t>
        </w:r>
      </w:ins>
      <w:ins w:id="3264" w:author="Graván Serrano Eduardo" w:date="2020-09-09T17:32:00Z">
        <w:r>
          <w:fldChar w:fldCharType="end"/>
        </w:r>
        <w:r>
          <w:t>. Ciclo de vida de una actividad Android.</w:t>
        </w:r>
      </w:ins>
      <w:bookmarkEnd w:id="3261"/>
    </w:p>
    <w:p w14:paraId="0EE3D573" w14:textId="06F51172" w:rsidR="005C76C0" w:rsidRDefault="00936B70">
      <w:pPr>
        <w:pStyle w:val="Texto"/>
        <w:numPr>
          <w:ilvl w:val="0"/>
          <w:numId w:val="45"/>
        </w:numPr>
        <w:rPr>
          <w:ins w:id="3265" w:author="Graván Serrano Eduardo" w:date="2020-09-09T17:28:00Z"/>
        </w:rPr>
        <w:pPrChange w:id="3266" w:author="Castillo Martínez Ana" w:date="2020-09-10T17:35:00Z">
          <w:pPr>
            <w:pStyle w:val="Prrafodelista"/>
            <w:numPr>
              <w:numId w:val="30"/>
            </w:numPr>
            <w:ind w:hanging="360"/>
          </w:pPr>
        </w:pPrChange>
      </w:pPr>
      <w:proofErr w:type="spellStart"/>
      <w:ins w:id="3267" w:author="Graván Serrano Eduardo" w:date="2020-09-09T17:26:00Z">
        <w:r>
          <w:rPr>
            <w:b/>
            <w:bCs/>
          </w:rPr>
          <w:t>L</w:t>
        </w:r>
      </w:ins>
      <w:ins w:id="3268" w:author="Graván Serrano Eduardo" w:date="2020-09-09T17:24:00Z">
        <w:r w:rsidR="005C76C0">
          <w:rPr>
            <w:b/>
            <w:bCs/>
          </w:rPr>
          <w:t>ayout</w:t>
        </w:r>
      </w:ins>
      <w:ins w:id="3269" w:author="Graván Serrano Eduardo" w:date="2020-09-09T17:26:00Z">
        <w:r>
          <w:rPr>
            <w:b/>
            <w:bCs/>
          </w:rPr>
          <w:t>s</w:t>
        </w:r>
      </w:ins>
      <w:proofErr w:type="spellEnd"/>
      <w:ins w:id="3270" w:author="Graván Serrano Eduardo" w:date="2020-09-09T17:24:00Z">
        <w:r w:rsidR="005C76C0">
          <w:rPr>
            <w:b/>
            <w:bCs/>
          </w:rPr>
          <w:t>:</w:t>
        </w:r>
      </w:ins>
      <w:ins w:id="3271" w:author="Graván Serrano Eduardo" w:date="2020-09-09T17:26:00Z">
        <w:r>
          <w:rPr>
            <w:b/>
            <w:bCs/>
          </w:rPr>
          <w:t xml:space="preserve"> </w:t>
        </w:r>
        <w:r>
          <w:t>se pueden crear como archivos XML, en el cual se recoge</w:t>
        </w:r>
      </w:ins>
      <w:ins w:id="3272" w:author="Graván Serrano Eduardo" w:date="2020-09-09T17:27:00Z">
        <w:r>
          <w:t xml:space="preserve">n los elementos de la interfaz de usuario que tendrá una actividad. Los </w:t>
        </w:r>
        <w:proofErr w:type="spellStart"/>
        <w:r>
          <w:t>layouts</w:t>
        </w:r>
        <w:proofErr w:type="spellEnd"/>
        <w:r>
          <w:t xml:space="preserve"> también pueden ser modificados desde el código de las actividades.</w:t>
        </w:r>
      </w:ins>
    </w:p>
    <w:p w14:paraId="29ECC62A" w14:textId="77777777" w:rsidR="00F465C0" w:rsidRDefault="00936B70">
      <w:pPr>
        <w:pStyle w:val="Texto"/>
        <w:numPr>
          <w:ilvl w:val="0"/>
          <w:numId w:val="45"/>
        </w:numPr>
        <w:rPr>
          <w:ins w:id="3273" w:author="Graván Serrano Eduardo" w:date="2020-09-09T17:43:00Z"/>
        </w:rPr>
        <w:pPrChange w:id="3274" w:author="Castillo Martínez Ana" w:date="2020-09-10T17:35:00Z">
          <w:pPr>
            <w:pStyle w:val="Prrafodelista"/>
            <w:numPr>
              <w:numId w:val="30"/>
            </w:numPr>
            <w:ind w:hanging="360"/>
          </w:pPr>
        </w:pPrChange>
      </w:pPr>
      <w:ins w:id="3275" w:author="Graván Serrano Eduardo" w:date="2020-09-09T17:28:00Z">
        <w:r>
          <w:rPr>
            <w:b/>
            <w:bCs/>
          </w:rPr>
          <w:t>Servicios:</w:t>
        </w:r>
        <w:r>
          <w:t xml:space="preserve"> los servicios son componentes de una aplicación que </w:t>
        </w:r>
      </w:ins>
      <w:ins w:id="3276" w:author="Graván Serrano Eduardo" w:date="2020-09-09T17:29:00Z">
        <w:r>
          <w:t>ejecutan código en segundo plano, sin necesidad de tener una interfaz de usuario asociada. Los servicios se pueden lanzar desde otros componentes, como una actividad</w:t>
        </w:r>
      </w:ins>
      <w:ins w:id="3277" w:author="Graván Serrano Eduardo" w:date="2020-09-09T17:30:00Z">
        <w:r>
          <w:t>.</w:t>
        </w:r>
      </w:ins>
      <w:ins w:id="3278" w:author="Graván Serrano Eduardo" w:date="2020-09-09T17:31:00Z">
        <w:r>
          <w:t xml:space="preserve"> </w:t>
        </w:r>
      </w:ins>
    </w:p>
    <w:p w14:paraId="302C5470" w14:textId="3995A4C9" w:rsidR="00936B70" w:rsidRDefault="00936B70">
      <w:pPr>
        <w:pStyle w:val="Texto"/>
        <w:numPr>
          <w:ilvl w:val="0"/>
          <w:numId w:val="45"/>
        </w:numPr>
        <w:rPr>
          <w:ins w:id="3279" w:author="Graván Serrano Eduardo" w:date="2020-09-09T17:43:00Z"/>
        </w:rPr>
        <w:pPrChange w:id="3280" w:author="Castillo Martínez Ana" w:date="2020-09-10T17:35:00Z">
          <w:pPr>
            <w:pStyle w:val="Prrafodelista"/>
          </w:pPr>
        </w:pPrChange>
      </w:pPr>
      <w:ins w:id="3281" w:author="Graván Serrano Eduardo" w:date="2020-09-09T17:31:00Z">
        <w:r>
          <w:t xml:space="preserve">Al igual que las actividades, representan archivos de código escritos en Java o </w:t>
        </w:r>
        <w:proofErr w:type="spellStart"/>
        <w:r>
          <w:t>Kotlin</w:t>
        </w:r>
      </w:ins>
      <w:proofErr w:type="spellEnd"/>
      <w:ins w:id="3282" w:author="Graván Serrano Eduardo" w:date="2020-09-09T17:34:00Z">
        <w:r>
          <w:t>, y también tienen un ciclo de vida definido</w:t>
        </w:r>
      </w:ins>
      <w:ins w:id="3283" w:author="Graván Serrano Eduardo" w:date="2020-09-09T17:31:00Z">
        <w:r>
          <w:t>.</w:t>
        </w:r>
      </w:ins>
    </w:p>
    <w:p w14:paraId="3CDF88E3" w14:textId="1F52A80C" w:rsidR="00F465C0" w:rsidRPr="00F879FE" w:rsidRDefault="00F465C0">
      <w:pPr>
        <w:pStyle w:val="Texto"/>
        <w:numPr>
          <w:ilvl w:val="0"/>
          <w:numId w:val="45"/>
        </w:numPr>
        <w:rPr>
          <w:ins w:id="3284" w:author="Graván Serrano Eduardo" w:date="2020-09-09T17:33:00Z"/>
        </w:rPr>
        <w:pPrChange w:id="3285" w:author="Castillo Martínez Ana" w:date="2020-09-10T17:35:00Z">
          <w:pPr>
            <w:pStyle w:val="Prrafodelista"/>
            <w:numPr>
              <w:numId w:val="30"/>
            </w:numPr>
            <w:ind w:hanging="360"/>
          </w:pPr>
        </w:pPrChange>
      </w:pPr>
      <w:ins w:id="3286" w:author="Graván Serrano Eduardo" w:date="2020-09-09T17:43:00Z">
        <w:r w:rsidRPr="00694026">
          <w:t xml:space="preserve">Los servicios pueden lanzarse manualmente a través de un </w:t>
        </w:r>
        <w:proofErr w:type="spellStart"/>
        <w:r w:rsidRPr="00694026">
          <w:t>Intent</w:t>
        </w:r>
        <w:proofErr w:type="spellEnd"/>
        <w:r w:rsidRPr="00694026">
          <w:t xml:space="preserve"> o enlazado</w:t>
        </w:r>
        <w:r>
          <w:t>s</w:t>
        </w:r>
        <w:r w:rsidRPr="00694026">
          <w:t xml:space="preserve"> </w:t>
        </w:r>
        <w:r>
          <w:t>con</w:t>
        </w:r>
        <w:r w:rsidRPr="00694026">
          <w:t xml:space="preserve"> otro componente a través de </w:t>
        </w:r>
        <w:proofErr w:type="spellStart"/>
        <w:r w:rsidRPr="00694026">
          <w:rPr>
            <w:i/>
            <w:iCs/>
          </w:rPr>
          <w:t>bindService</w:t>
        </w:r>
        <w:proofErr w:type="spellEnd"/>
        <w:r w:rsidRPr="00694026">
          <w:t>.</w:t>
        </w:r>
      </w:ins>
    </w:p>
    <w:p w14:paraId="14960EEA" w14:textId="77777777" w:rsidR="00936B70" w:rsidRDefault="00936B70">
      <w:pPr>
        <w:pStyle w:val="Prrafodelista"/>
        <w:keepNext/>
        <w:jc w:val="center"/>
        <w:rPr>
          <w:ins w:id="3287" w:author="Graván Serrano Eduardo" w:date="2020-09-09T17:34:00Z"/>
        </w:rPr>
        <w:pPrChange w:id="3288" w:author="Graván Serrano Eduardo" w:date="2020-09-09T17:34:00Z">
          <w:pPr>
            <w:pStyle w:val="Prrafodelista"/>
            <w:jc w:val="center"/>
          </w:pPr>
        </w:pPrChange>
      </w:pPr>
      <w:ins w:id="3289" w:author="Graván Serrano Eduardo" w:date="2020-09-09T17:33:00Z">
        <w:r>
          <w:rPr>
            <w:noProof/>
          </w:rPr>
          <w:drawing>
            <wp:inline distT="0" distB="0" distL="0" distR="0" wp14:anchorId="7C265023" wp14:editId="6665D0F3">
              <wp:extent cx="2867025" cy="3457686"/>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8968" cy="3508271"/>
                      </a:xfrm>
                      <a:prstGeom prst="rect">
                        <a:avLst/>
                      </a:prstGeom>
                      <a:noFill/>
                      <a:ln>
                        <a:noFill/>
                      </a:ln>
                    </pic:spPr>
                  </pic:pic>
                </a:graphicData>
              </a:graphic>
            </wp:inline>
          </w:drawing>
        </w:r>
      </w:ins>
    </w:p>
    <w:p w14:paraId="32688C54" w14:textId="5663088D" w:rsidR="00936B70" w:rsidRDefault="00936B70" w:rsidP="00936B70">
      <w:pPr>
        <w:pStyle w:val="Descripcin"/>
        <w:jc w:val="center"/>
        <w:rPr>
          <w:ins w:id="3290" w:author="Graván Serrano Eduardo" w:date="2020-09-09T17:36:00Z"/>
        </w:rPr>
      </w:pPr>
      <w:bookmarkStart w:id="3291" w:name="_Toc50736824"/>
      <w:ins w:id="3292" w:author="Graván Serrano Eduardo" w:date="2020-09-09T17:34:00Z">
        <w:r>
          <w:t xml:space="preserve">Figura </w:t>
        </w:r>
        <w:r>
          <w:fldChar w:fldCharType="begin"/>
        </w:r>
        <w:r>
          <w:instrText xml:space="preserve"> SEQ Figura \* ARABIC </w:instrText>
        </w:r>
      </w:ins>
      <w:r>
        <w:fldChar w:fldCharType="separate"/>
      </w:r>
      <w:ins w:id="3293" w:author="Graván Serrano Eduardo" w:date="2020-09-09T18:17:00Z">
        <w:r w:rsidR="000047B6">
          <w:rPr>
            <w:noProof/>
          </w:rPr>
          <w:t>11</w:t>
        </w:r>
      </w:ins>
      <w:ins w:id="3294" w:author="Graván Serrano Eduardo" w:date="2020-09-09T17:34:00Z">
        <w:r>
          <w:fldChar w:fldCharType="end"/>
        </w:r>
        <w:r>
          <w:t>. Ciclo de vida de un servicio Android.</w:t>
        </w:r>
      </w:ins>
      <w:bookmarkEnd w:id="3291"/>
    </w:p>
    <w:p w14:paraId="0A4DAB78" w14:textId="59B21AC4" w:rsidR="00936B70" w:rsidRPr="00F465C0" w:rsidRDefault="00936B70">
      <w:pPr>
        <w:pStyle w:val="Texto"/>
        <w:numPr>
          <w:ilvl w:val="0"/>
          <w:numId w:val="46"/>
        </w:numPr>
        <w:rPr>
          <w:ins w:id="3295" w:author="Graván Serrano Eduardo" w:date="2020-09-09T17:39:00Z"/>
          <w:b/>
          <w:rPrChange w:id="3296" w:author="Graván Serrano Eduardo" w:date="2020-09-09T17:39:00Z">
            <w:rPr>
              <w:ins w:id="3297" w:author="Graván Serrano Eduardo" w:date="2020-09-09T17:39:00Z"/>
              <w:rFonts w:ascii="Times New Roman" w:hAnsi="Times New Roman"/>
              <w:bCs/>
              <w:sz w:val="22"/>
              <w:szCs w:val="22"/>
              <w:lang w:val="es-ES"/>
            </w:rPr>
          </w:rPrChange>
        </w:rPr>
        <w:pPrChange w:id="3298" w:author="Castillo Martínez Ana" w:date="2020-09-10T17:35:00Z">
          <w:pPr>
            <w:pStyle w:val="Prrafodelista"/>
            <w:numPr>
              <w:numId w:val="32"/>
            </w:numPr>
            <w:ind w:hanging="360"/>
          </w:pPr>
        </w:pPrChange>
      </w:pPr>
      <w:proofErr w:type="spellStart"/>
      <w:ins w:id="3299" w:author="Graván Serrano Eduardo" w:date="2020-09-09T17:36:00Z">
        <w:r w:rsidRPr="00F465C0">
          <w:rPr>
            <w:b/>
            <w:rPrChange w:id="3300" w:author="Graván Serrano Eduardo" w:date="2020-09-09T17:37:00Z">
              <w:rPr/>
            </w:rPrChange>
          </w:rPr>
          <w:lastRenderedPageBreak/>
          <w:t>Intents</w:t>
        </w:r>
        <w:proofErr w:type="spellEnd"/>
        <w:r w:rsidRPr="00F879FE">
          <w:rPr>
            <w:b/>
          </w:rPr>
          <w:t xml:space="preserve">: </w:t>
        </w:r>
      </w:ins>
      <w:ins w:id="3301" w:author="Graván Serrano Eduardo" w:date="2020-09-09T17:37:00Z">
        <w:r w:rsidR="00F465C0" w:rsidRPr="00F465C0">
          <w:rPr>
            <w:rPrChange w:id="3302" w:author="Graván Serrano Eduardo" w:date="2020-09-09T17:37:00Z">
              <w:rPr>
                <w:bCs/>
              </w:rPr>
            </w:rPrChange>
          </w:rPr>
          <w:t xml:space="preserve">los </w:t>
        </w:r>
        <w:proofErr w:type="spellStart"/>
        <w:r w:rsidR="00F465C0" w:rsidRPr="00F465C0">
          <w:rPr>
            <w:rPrChange w:id="3303" w:author="Graván Serrano Eduardo" w:date="2020-09-09T17:37:00Z">
              <w:rPr>
                <w:bCs/>
              </w:rPr>
            </w:rPrChange>
          </w:rPr>
          <w:t>intents</w:t>
        </w:r>
        <w:proofErr w:type="spellEnd"/>
        <w:r w:rsidR="00F465C0" w:rsidRPr="00F465C0">
          <w:rPr>
            <w:rPrChange w:id="3304" w:author="Graván Serrano Eduardo" w:date="2020-09-09T17:37:00Z">
              <w:rPr>
                <w:bCs/>
              </w:rPr>
            </w:rPrChange>
          </w:rPr>
          <w:t xml:space="preserve"> son u</w:t>
        </w:r>
        <w:r w:rsidR="00F465C0">
          <w:t xml:space="preserve">na forma de comunicación entre componentes. Los </w:t>
        </w:r>
      </w:ins>
      <w:proofErr w:type="spellStart"/>
      <w:ins w:id="3305" w:author="Graván Serrano Eduardo" w:date="2020-09-09T17:38:00Z">
        <w:r w:rsidR="00F465C0">
          <w:t>Intents</w:t>
        </w:r>
        <w:proofErr w:type="spellEnd"/>
        <w:r w:rsidR="00F465C0">
          <w:t xml:space="preserve"> pueden utilizarse para recoger datos desde el sistema operativo Android, como forma de iniciar actividades o servicios, enviar mensajes a otros componentes de una aplicación, etc.</w:t>
        </w:r>
      </w:ins>
      <w:ins w:id="3306" w:author="Graván Serrano Eduardo" w:date="2020-09-09T17:39:00Z">
        <w:r w:rsidR="00F465C0">
          <w:t xml:space="preserve"> Los </w:t>
        </w:r>
        <w:proofErr w:type="spellStart"/>
        <w:r w:rsidR="00F465C0">
          <w:t>Intents</w:t>
        </w:r>
        <w:proofErr w:type="spellEnd"/>
        <w:r w:rsidR="00F465C0">
          <w:t xml:space="preserve"> tienen un campo llamado “extras” en los que se puede almacenar información. Esta información puede ser recuperada por el componente que reciba el </w:t>
        </w:r>
        <w:proofErr w:type="spellStart"/>
        <w:r w:rsidR="00F465C0">
          <w:t>Intent</w:t>
        </w:r>
        <w:proofErr w:type="spellEnd"/>
        <w:r w:rsidR="00F465C0">
          <w:t>.</w:t>
        </w:r>
      </w:ins>
    </w:p>
    <w:p w14:paraId="20B9B28A" w14:textId="7C35E29E" w:rsidR="00F465C0" w:rsidRDefault="00F465C0">
      <w:pPr>
        <w:pStyle w:val="Texto"/>
        <w:rPr>
          <w:ins w:id="3307" w:author="Graván Serrano Eduardo" w:date="2020-09-09T17:43:00Z"/>
        </w:rPr>
        <w:pPrChange w:id="3308" w:author="Castillo Martínez Ana" w:date="2020-09-10T17:35:00Z">
          <w:pPr/>
        </w:pPrChange>
      </w:pPr>
      <w:ins w:id="3309" w:author="Graván Serrano Eduardo" w:date="2020-09-09T17:39:00Z">
        <w:r>
          <w:t>Una vez conocemos los componentes básicos de una aplicación Android, pasamos a estud</w:t>
        </w:r>
      </w:ins>
      <w:ins w:id="3310" w:author="Graván Serrano Eduardo" w:date="2020-09-09T17:40:00Z">
        <w:r>
          <w:t>iar las distintas formas de almacenar datos en el dispositivo Android.</w:t>
        </w:r>
      </w:ins>
      <w:ins w:id="3311" w:author="Graván Serrano Eduardo" w:date="2020-09-09T17:43:00Z">
        <w:r>
          <w:t xml:space="preserve"> </w:t>
        </w:r>
      </w:ins>
    </w:p>
    <w:p w14:paraId="3A43C3A1" w14:textId="1A9BC4E9" w:rsidR="00F465C0" w:rsidDel="002F1664" w:rsidRDefault="00F465C0">
      <w:pPr>
        <w:pStyle w:val="Texto"/>
        <w:rPr>
          <w:ins w:id="3312" w:author="Graván Serrano Eduardo" w:date="2020-09-09T17:43:00Z"/>
          <w:del w:id="3313" w:author="Castillo Martínez Ana" w:date="2020-09-10T17:35:00Z"/>
        </w:rPr>
        <w:pPrChange w:id="3314" w:author="Castillo Martínez Ana" w:date="2020-09-10T17:35:00Z">
          <w:pPr/>
        </w:pPrChange>
      </w:pPr>
    </w:p>
    <w:p w14:paraId="38C0CA53" w14:textId="3A78B55D" w:rsidR="00F465C0" w:rsidRDefault="00F465C0">
      <w:pPr>
        <w:pStyle w:val="Texto"/>
        <w:rPr>
          <w:ins w:id="3315" w:author="Graván Serrano Eduardo" w:date="2020-09-09T17:43:00Z"/>
        </w:rPr>
        <w:pPrChange w:id="3316" w:author="Castillo Martínez Ana" w:date="2020-09-10T17:35:00Z">
          <w:pPr/>
        </w:pPrChange>
      </w:pPr>
      <w:ins w:id="3317" w:author="Graván Serrano Eduardo" w:date="2020-09-09T17:43:00Z">
        <w:r>
          <w:t>El sistema operativo Android nos da las siguientes posibilidades a la hora de almacenar la información de las aplicaciones desarrolladas:</w:t>
        </w:r>
      </w:ins>
    </w:p>
    <w:p w14:paraId="43D29231" w14:textId="158B717C" w:rsidR="00F465C0" w:rsidRPr="00F465C0" w:rsidRDefault="00F465C0">
      <w:pPr>
        <w:pStyle w:val="Texto"/>
        <w:numPr>
          <w:ilvl w:val="0"/>
          <w:numId w:val="46"/>
        </w:numPr>
        <w:rPr>
          <w:ins w:id="3318" w:author="Graván Serrano Eduardo" w:date="2020-09-09T17:45:00Z"/>
          <w:rFonts w:ascii="Calibri" w:hAnsi="Calibri"/>
          <w:sz w:val="20"/>
          <w:szCs w:val="20"/>
          <w:rPrChange w:id="3319" w:author="Graván Serrano Eduardo" w:date="2020-09-09T17:45:00Z">
            <w:rPr>
              <w:ins w:id="3320" w:author="Graván Serrano Eduardo" w:date="2020-09-09T17:45:00Z"/>
              <w:rFonts w:ascii="Times New Roman" w:hAnsi="Times New Roman"/>
              <w:sz w:val="22"/>
              <w:szCs w:val="22"/>
              <w:lang w:val="es-ES"/>
            </w:rPr>
          </w:rPrChange>
        </w:rPr>
        <w:pPrChange w:id="3321" w:author="Castillo Martínez Ana" w:date="2020-09-10T17:35:00Z">
          <w:pPr>
            <w:pStyle w:val="Prrafodelista"/>
            <w:numPr>
              <w:numId w:val="32"/>
            </w:numPr>
            <w:ind w:hanging="360"/>
          </w:pPr>
        </w:pPrChange>
      </w:pPr>
      <w:ins w:id="3322" w:author="Graván Serrano Eduardo" w:date="2020-09-09T17:44:00Z">
        <w:r w:rsidRPr="00F879FE">
          <w:rPr>
            <w:b/>
            <w:bCs/>
          </w:rPr>
          <w:t>Almacenamiento específico de la a</w:t>
        </w:r>
        <w:r>
          <w:rPr>
            <w:b/>
            <w:bCs/>
          </w:rPr>
          <w:t xml:space="preserve">plicación: </w:t>
        </w:r>
        <w:r>
          <w:t>hace referencia a la creación de archivos en directorios reservados para nuestra aplicación, ya sea en el almacenamiento interno del dispositivo o en tarjetas de expansión. En los directorios del a</w:t>
        </w:r>
      </w:ins>
      <w:ins w:id="3323" w:author="Graván Serrano Eduardo" w:date="2020-09-09T17:45:00Z">
        <w:r>
          <w:t>lmacenamiento interno se suelen guardar datos que no deben ser accedidos por otras aplicaciones.</w:t>
        </w:r>
      </w:ins>
    </w:p>
    <w:p w14:paraId="218D61BD" w14:textId="44F0AC1E" w:rsidR="00F465C0" w:rsidRPr="00F465C0" w:rsidRDefault="00F465C0">
      <w:pPr>
        <w:pStyle w:val="Texto"/>
        <w:numPr>
          <w:ilvl w:val="0"/>
          <w:numId w:val="46"/>
        </w:numPr>
        <w:rPr>
          <w:ins w:id="3324" w:author="Graván Serrano Eduardo" w:date="2020-09-09T17:45:00Z"/>
          <w:rFonts w:ascii="Calibri" w:hAnsi="Calibri"/>
          <w:sz w:val="20"/>
          <w:szCs w:val="20"/>
          <w:rPrChange w:id="3325" w:author="Graván Serrano Eduardo" w:date="2020-09-09T17:45:00Z">
            <w:rPr>
              <w:ins w:id="3326" w:author="Graván Serrano Eduardo" w:date="2020-09-09T17:45:00Z"/>
              <w:rFonts w:ascii="Times New Roman" w:hAnsi="Times New Roman"/>
              <w:sz w:val="22"/>
              <w:szCs w:val="22"/>
              <w:lang w:val="es-ES"/>
            </w:rPr>
          </w:rPrChange>
        </w:rPr>
        <w:pPrChange w:id="3327" w:author="Castillo Martínez Ana" w:date="2020-09-10T17:35:00Z">
          <w:pPr>
            <w:pStyle w:val="Prrafodelista"/>
            <w:numPr>
              <w:numId w:val="32"/>
            </w:numPr>
            <w:ind w:hanging="360"/>
          </w:pPr>
        </w:pPrChange>
      </w:pPr>
      <w:ins w:id="3328" w:author="Graván Serrano Eduardo" w:date="2020-09-09T17:45:00Z">
        <w:r>
          <w:rPr>
            <w:b/>
            <w:bCs/>
          </w:rPr>
          <w:t xml:space="preserve">Almacenamiento compartido: </w:t>
        </w:r>
        <w:r>
          <w:t>se almacenan datos que puedan ser compartidos con otras aplicaciones, como datos multimedia, documentos, etc.</w:t>
        </w:r>
      </w:ins>
    </w:p>
    <w:p w14:paraId="6007D782" w14:textId="1948BDC4" w:rsidR="00F465C0" w:rsidRPr="00F465C0" w:rsidRDefault="00F465C0">
      <w:pPr>
        <w:pStyle w:val="Texto"/>
        <w:numPr>
          <w:ilvl w:val="0"/>
          <w:numId w:val="46"/>
        </w:numPr>
        <w:rPr>
          <w:ins w:id="3329" w:author="Graván Serrano Eduardo" w:date="2020-09-09T17:46:00Z"/>
          <w:rFonts w:ascii="Calibri" w:hAnsi="Calibri"/>
          <w:sz w:val="20"/>
          <w:szCs w:val="20"/>
          <w:rPrChange w:id="3330" w:author="Graván Serrano Eduardo" w:date="2020-09-09T17:46:00Z">
            <w:rPr>
              <w:ins w:id="3331" w:author="Graván Serrano Eduardo" w:date="2020-09-09T17:46:00Z"/>
              <w:rFonts w:ascii="Times New Roman" w:hAnsi="Times New Roman"/>
              <w:sz w:val="22"/>
              <w:szCs w:val="22"/>
              <w:lang w:val="es-ES"/>
            </w:rPr>
          </w:rPrChange>
        </w:rPr>
        <w:pPrChange w:id="3332" w:author="Castillo Martínez Ana" w:date="2020-09-10T17:35:00Z">
          <w:pPr>
            <w:pStyle w:val="Prrafodelista"/>
            <w:numPr>
              <w:numId w:val="32"/>
            </w:numPr>
            <w:ind w:hanging="360"/>
          </w:pPr>
        </w:pPrChange>
      </w:pPr>
      <w:ins w:id="3333" w:author="Graván Serrano Eduardo" w:date="2020-09-09T17:46:00Z">
        <w:r>
          <w:rPr>
            <w:b/>
            <w:bCs/>
          </w:rPr>
          <w:t xml:space="preserve">Preferencias: </w:t>
        </w:r>
        <w:r>
          <w:t>es una forma de almacenamiento que guarda valores primitivos y privados a nuestra aplicación. Sigue un esquema basado en clave-valor.</w:t>
        </w:r>
      </w:ins>
    </w:p>
    <w:p w14:paraId="27B1398B" w14:textId="53FF0D3E" w:rsidR="00F43A4D" w:rsidRPr="00F43A4D" w:rsidRDefault="00F465C0">
      <w:pPr>
        <w:pStyle w:val="Texto"/>
        <w:numPr>
          <w:ilvl w:val="0"/>
          <w:numId w:val="46"/>
        </w:numPr>
        <w:rPr>
          <w:ins w:id="3334" w:author="Graván Serrano Eduardo" w:date="2020-09-09T17:56:00Z"/>
          <w:rFonts w:ascii="Calibri" w:hAnsi="Calibri"/>
          <w:sz w:val="20"/>
          <w:szCs w:val="20"/>
          <w:rPrChange w:id="3335" w:author="Graván Serrano Eduardo" w:date="2020-09-09T17:56:00Z">
            <w:rPr>
              <w:ins w:id="3336" w:author="Graván Serrano Eduardo" w:date="2020-09-09T17:56:00Z"/>
              <w:rFonts w:ascii="Times New Roman" w:hAnsi="Times New Roman"/>
              <w:sz w:val="22"/>
              <w:szCs w:val="22"/>
              <w:lang w:val="es-ES"/>
            </w:rPr>
          </w:rPrChange>
        </w:rPr>
        <w:pPrChange w:id="3337" w:author="Castillo Martínez Ana" w:date="2020-09-10T17:35:00Z">
          <w:pPr>
            <w:pStyle w:val="Prrafodelista"/>
            <w:numPr>
              <w:numId w:val="32"/>
            </w:numPr>
            <w:ind w:hanging="360"/>
          </w:pPr>
        </w:pPrChange>
      </w:pPr>
      <w:ins w:id="3338" w:author="Graván Serrano Eduardo" w:date="2020-09-09T17:46:00Z">
        <w:r>
          <w:rPr>
            <w:b/>
            <w:bCs/>
          </w:rPr>
          <w:t xml:space="preserve">Bases de datos: </w:t>
        </w:r>
        <w:r>
          <w:t>Android permite la creación de bases de datos en nuestro sistema para almacenar datos masivos</w:t>
        </w:r>
        <w:r w:rsidR="00F43A4D">
          <w:t xml:space="preserve">. Para ello, hace uso de la librería de persistencia </w:t>
        </w:r>
        <w:proofErr w:type="spellStart"/>
        <w:r w:rsidR="00F43A4D">
          <w:t>Room</w:t>
        </w:r>
        <w:proofErr w:type="spellEnd"/>
        <w:r w:rsidR="00F43A4D">
          <w:t>.</w:t>
        </w:r>
      </w:ins>
      <w:ins w:id="3339" w:author="Graván Serrano Eduardo" w:date="2020-09-09T17:47:00Z">
        <w:r w:rsidR="00F43A4D">
          <w:t xml:space="preserve"> Esta librería permite almacenar</w:t>
        </w:r>
      </w:ins>
      <w:ins w:id="3340" w:author="Graván Serrano Eduardo" w:date="2020-09-09T17:48:00Z">
        <w:r w:rsidR="00F43A4D">
          <w:t xml:space="preserve"> datos creando una base de datos en código Java o </w:t>
        </w:r>
        <w:proofErr w:type="spellStart"/>
        <w:r w:rsidR="00F43A4D">
          <w:t>Kotlin</w:t>
        </w:r>
        <w:proofErr w:type="spellEnd"/>
        <w:r w:rsidR="00F43A4D">
          <w:t>, o hacer uso del sistema de bases de datos SQLite.</w:t>
        </w:r>
      </w:ins>
    </w:p>
    <w:p w14:paraId="7AABD651" w14:textId="6383BE58" w:rsidR="00F43A4D" w:rsidRPr="00F879FE" w:rsidRDefault="00F43A4D">
      <w:pPr>
        <w:pStyle w:val="Texto"/>
        <w:rPr>
          <w:ins w:id="3341" w:author="Graván Serrano Eduardo" w:date="2020-09-09T17:48:00Z"/>
          <w:szCs w:val="24"/>
        </w:rPr>
        <w:pPrChange w:id="3342" w:author="Castillo Martínez Ana" w:date="2020-09-10T17:35:00Z">
          <w:pPr>
            <w:pStyle w:val="Prrafodelista"/>
            <w:numPr>
              <w:numId w:val="32"/>
            </w:numPr>
            <w:ind w:hanging="360"/>
          </w:pPr>
        </w:pPrChange>
      </w:pPr>
      <w:ins w:id="3343" w:author="Graván Serrano Eduardo" w:date="2020-09-09T17:56:00Z">
        <w:r>
          <w:t xml:space="preserve">Debido a que la aplicación desarrollada no tiene necesidad de almacenar datos de gran tamaño, </w:t>
        </w:r>
        <w:r w:rsidR="00223706">
          <w:t xml:space="preserve">necesitando simplemente almacenar </w:t>
        </w:r>
      </w:ins>
      <w:ins w:id="3344" w:author="Graván Serrano Eduardo" w:date="2020-09-09T17:57:00Z">
        <w:r w:rsidR="00223706">
          <w:t>información para los que se pueden usar tipos primitivos y que deben ser privados para nuestra aplicación, se ha decidido hacer uso de las preferencias</w:t>
        </w:r>
      </w:ins>
      <w:ins w:id="3345" w:author="Graván Serrano Eduardo" w:date="2020-09-09T17:58:00Z">
        <w:r w:rsidR="00223706">
          <w:t xml:space="preserve"> para almacenar datos como el identificador del usuario y su nivel de privilegio en la aplicación</w:t>
        </w:r>
      </w:ins>
      <w:ins w:id="3346" w:author="Graván Serrano Eduardo" w:date="2020-09-09T17:57:00Z">
        <w:r w:rsidR="00223706">
          <w:t>.</w:t>
        </w:r>
      </w:ins>
    </w:p>
    <w:p w14:paraId="67DAA901" w14:textId="23D9AB12" w:rsidR="007A118A" w:rsidRPr="007A118A" w:rsidRDefault="007A118A">
      <w:pPr>
        <w:pStyle w:val="Ttulo3"/>
        <w:numPr>
          <w:ilvl w:val="2"/>
          <w:numId w:val="28"/>
        </w:numPr>
        <w:rPr>
          <w:ins w:id="3347" w:author="Graván Serrano Eduardo" w:date="2020-09-09T17:01:00Z"/>
        </w:rPr>
        <w:pPrChange w:id="3348" w:author="Graván Serrano Eduardo" w:date="2020-09-11T17:05:00Z">
          <w:pPr>
            <w:pStyle w:val="Texto"/>
          </w:pPr>
        </w:pPrChange>
      </w:pPr>
      <w:bookmarkStart w:id="3349" w:name="_Toc50736612"/>
      <w:ins w:id="3350" w:author="Graván Serrano Eduardo" w:date="2020-09-09T17:03:00Z">
        <w:r>
          <w:t>API de Android para NFC</w:t>
        </w:r>
      </w:ins>
      <w:bookmarkEnd w:id="3349"/>
    </w:p>
    <w:p w14:paraId="3B014141" w14:textId="1781435C" w:rsidR="00F117CD" w:rsidRDefault="00F43A4D">
      <w:pPr>
        <w:pStyle w:val="Texto"/>
        <w:rPr>
          <w:ins w:id="3351" w:author="Graván Serrano Eduardo" w:date="2020-09-09T17:55:00Z"/>
        </w:rPr>
        <w:pPrChange w:id="3352" w:author="Castillo Martínez Ana" w:date="2020-09-10T17:35:00Z">
          <w:pPr/>
        </w:pPrChange>
      </w:pPr>
      <w:ins w:id="3353" w:author="Graván Serrano Eduardo" w:date="2020-09-09T17:53:00Z">
        <w:r>
          <w:t>La API de Android para NFC nos da una multitud de herramientas a la hora de manejar etiquetas NFC.</w:t>
        </w:r>
      </w:ins>
      <w:ins w:id="3354" w:author="Graván Serrano Eduardo" w:date="2020-09-09T17:54:00Z">
        <w:r>
          <w:t xml:space="preserve"> De cara a la gestión de mensajes que siguen el formato NDEF, tenemos dos opciones principales</w:t>
        </w:r>
      </w:ins>
      <w:ins w:id="3355" w:author="Graván Serrano Eduardo" w:date="2020-09-09T17:55:00Z">
        <w:r>
          <w:t xml:space="preserve"> de implementación:</w:t>
        </w:r>
      </w:ins>
    </w:p>
    <w:p w14:paraId="5501E654" w14:textId="209B7B21" w:rsidR="00F43A4D" w:rsidRPr="00F43A4D" w:rsidRDefault="00F43A4D">
      <w:pPr>
        <w:pStyle w:val="Texto"/>
        <w:numPr>
          <w:ilvl w:val="0"/>
          <w:numId w:val="47"/>
        </w:numPr>
        <w:rPr>
          <w:ins w:id="3356" w:author="Graván Serrano Eduardo" w:date="2020-09-09T17:55:00Z"/>
          <w:rFonts w:ascii="Calibri" w:hAnsi="Calibri"/>
          <w:sz w:val="20"/>
          <w:szCs w:val="20"/>
          <w:rPrChange w:id="3357" w:author="Graván Serrano Eduardo" w:date="2020-09-09T17:55:00Z">
            <w:rPr>
              <w:ins w:id="3358" w:author="Graván Serrano Eduardo" w:date="2020-09-09T17:55:00Z"/>
              <w:rFonts w:ascii="Times New Roman" w:hAnsi="Times New Roman"/>
              <w:sz w:val="22"/>
              <w:szCs w:val="22"/>
            </w:rPr>
          </w:rPrChange>
        </w:rPr>
        <w:pPrChange w:id="3359" w:author="Castillo Martínez Ana" w:date="2020-09-10T17:35:00Z">
          <w:pPr>
            <w:pStyle w:val="Prrafodelista"/>
            <w:numPr>
              <w:numId w:val="33"/>
            </w:numPr>
            <w:ind w:hanging="360"/>
          </w:pPr>
        </w:pPrChange>
      </w:pPr>
      <w:ins w:id="3360" w:author="Graván Serrano Eduardo" w:date="2020-09-09T17:55:00Z">
        <w:r w:rsidRPr="00F43A4D">
          <w:rPr>
            <w:rPrChange w:id="3361" w:author="Graván Serrano Eduardo" w:date="2020-09-09T17:55:00Z">
              <w:rPr>
                <w:b/>
                <w:bCs/>
              </w:rPr>
            </w:rPrChange>
          </w:rPr>
          <w:t>Android Beam</w:t>
        </w:r>
        <w:r w:rsidRPr="00F43A4D">
          <w:t>.</w:t>
        </w:r>
      </w:ins>
    </w:p>
    <w:p w14:paraId="07CF6F98" w14:textId="06B8D394" w:rsidR="00F43A4D" w:rsidRPr="00F879FE" w:rsidRDefault="00F43A4D">
      <w:pPr>
        <w:pStyle w:val="Texto"/>
        <w:numPr>
          <w:ilvl w:val="0"/>
          <w:numId w:val="47"/>
        </w:numPr>
        <w:rPr>
          <w:ins w:id="3362" w:author="Castillo Martínez Ana" w:date="2020-09-04T16:22:00Z"/>
        </w:rPr>
        <w:pPrChange w:id="3363" w:author="Castillo Martínez Ana" w:date="2020-09-10T17:35:00Z">
          <w:pPr/>
        </w:pPrChange>
      </w:pPr>
      <w:ins w:id="3364" w:author="Graván Serrano Eduardo" w:date="2020-09-09T17:55:00Z">
        <w:r w:rsidRPr="00F43A4D">
          <w:rPr>
            <w:rPrChange w:id="3365" w:author="Graván Serrano Eduardo" w:date="2020-09-09T17:55:00Z">
              <w:rPr>
                <w:b/>
                <w:bCs/>
              </w:rPr>
            </w:rPrChange>
          </w:rPr>
          <w:t>Implementación manual de lector y emulador de etiquetas</w:t>
        </w:r>
        <w:r w:rsidRPr="00F43A4D">
          <w:rPr>
            <w:szCs w:val="20"/>
            <w:rPrChange w:id="3366" w:author="Graván Serrano Eduardo" w:date="2020-09-09T17:55:00Z">
              <w:rPr>
                <w:b/>
                <w:bCs/>
              </w:rPr>
            </w:rPrChange>
          </w:rPr>
          <w:t>.</w:t>
        </w:r>
      </w:ins>
    </w:p>
    <w:p w14:paraId="04209C90" w14:textId="422F6566" w:rsidR="00882ECA" w:rsidRDefault="00882ECA">
      <w:pPr>
        <w:pStyle w:val="Ttulo4"/>
        <w:numPr>
          <w:ilvl w:val="3"/>
          <w:numId w:val="28"/>
        </w:numPr>
        <w:rPr>
          <w:ins w:id="3367" w:author="Graván Serrano Eduardo" w:date="2020-09-07T15:16:00Z"/>
        </w:rPr>
        <w:pPrChange w:id="3368" w:author="Graván Serrano Eduardo" w:date="2020-09-09T17:55:00Z">
          <w:pPr>
            <w:pStyle w:val="Texto"/>
            <w:numPr>
              <w:numId w:val="47"/>
            </w:numPr>
            <w:ind w:left="720" w:hanging="360"/>
          </w:pPr>
        </w:pPrChange>
      </w:pPr>
      <w:ins w:id="3369" w:author="Graván Serrano Eduardo" w:date="2020-09-07T15:16:00Z">
        <w:r>
          <w:lastRenderedPageBreak/>
          <w:t>Android Beam</w:t>
        </w:r>
      </w:ins>
    </w:p>
    <w:p w14:paraId="616EFE01" w14:textId="449DF6A8" w:rsidR="00FA5913" w:rsidRDefault="00FA5913">
      <w:pPr>
        <w:pStyle w:val="Texto"/>
        <w:rPr>
          <w:ins w:id="3370" w:author="Graván Serrano Eduardo" w:date="2020-09-07T15:18:00Z"/>
        </w:rPr>
        <w:pPrChange w:id="3371" w:author="Castillo Martínez Ana" w:date="2020-09-10T17:36:00Z">
          <w:pPr/>
        </w:pPrChange>
      </w:pPr>
      <w:ins w:id="3372" w:author="Graván Serrano Eduardo" w:date="2020-09-07T15:16:00Z">
        <w:r>
          <w:t xml:space="preserve">Android Beam es una funcionalidad de Android </w:t>
        </w:r>
      </w:ins>
      <w:ins w:id="3373" w:author="Graván Serrano Eduardo" w:date="2020-09-07T15:17:00Z">
        <w:r>
          <w:t xml:space="preserve">introducida en la API 14 (Android 4.0) </w:t>
        </w:r>
      </w:ins>
      <w:ins w:id="3374" w:author="Graván Serrano Eduardo" w:date="2020-09-07T15:16:00Z">
        <w:r>
          <w:t>que permite compartir información entre dos teléfonos móviles</w:t>
        </w:r>
      </w:ins>
      <w:ins w:id="3375" w:author="Graván Serrano Eduardo" w:date="2020-09-07T15:17:00Z">
        <w:r>
          <w:t xml:space="preserve"> con NFC activo a través de un protocolo propio.</w:t>
        </w:r>
      </w:ins>
    </w:p>
    <w:p w14:paraId="7B0C562E" w14:textId="4E6D8EE9" w:rsidR="00FA5913" w:rsidDel="002F1664" w:rsidRDefault="00FA5913">
      <w:pPr>
        <w:pStyle w:val="Texto"/>
        <w:rPr>
          <w:ins w:id="3376" w:author="Graván Serrano Eduardo" w:date="2020-09-07T15:18:00Z"/>
          <w:del w:id="3377" w:author="Castillo Martínez Ana" w:date="2020-09-10T17:36:00Z"/>
        </w:rPr>
        <w:pPrChange w:id="3378" w:author="Castillo Martínez Ana" w:date="2020-09-10T17:36:00Z">
          <w:pPr/>
        </w:pPrChange>
      </w:pPr>
    </w:p>
    <w:p w14:paraId="4880508B" w14:textId="1C64D654" w:rsidR="00FA5913" w:rsidRDefault="00FA5913">
      <w:pPr>
        <w:pStyle w:val="Texto"/>
        <w:rPr>
          <w:ins w:id="3379" w:author="Graván Serrano Eduardo" w:date="2020-09-07T15:22:00Z"/>
        </w:rPr>
        <w:pPrChange w:id="3380" w:author="Castillo Martínez Ana" w:date="2020-09-10T17:36:00Z">
          <w:pPr/>
        </w:pPrChange>
      </w:pPr>
      <w:ins w:id="3381" w:author="Graván Serrano Eduardo" w:date="2020-09-07T15:18:00Z">
        <w:r>
          <w:t xml:space="preserve">Este modo de actuación del protocolo NFC sigue una comunicación de tipo </w:t>
        </w:r>
        <w:r>
          <w:rPr>
            <w:i/>
            <w:iCs/>
          </w:rPr>
          <w:t>peer-</w:t>
        </w:r>
        <w:proofErr w:type="spellStart"/>
        <w:r>
          <w:rPr>
            <w:i/>
            <w:iCs/>
          </w:rPr>
          <w:t>to</w:t>
        </w:r>
        <w:proofErr w:type="spellEnd"/>
        <w:r>
          <w:rPr>
            <w:i/>
            <w:iCs/>
          </w:rPr>
          <w:t>-peer</w:t>
        </w:r>
        <w:r w:rsidR="007315A5">
          <w:t>. Android Beam permite el envío de mensajes</w:t>
        </w:r>
      </w:ins>
      <w:ins w:id="3382" w:author="Graván Serrano Eduardo" w:date="2020-09-07T15:19:00Z">
        <w:r w:rsidR="007315A5">
          <w:t xml:space="preserve"> que siguen el formato NDEF entre teléfonos</w:t>
        </w:r>
      </w:ins>
      <w:ins w:id="3383" w:author="Graván Serrano Eduardo" w:date="2020-09-07T15:20:00Z">
        <w:r w:rsidR="007315A5">
          <w:t xml:space="preserve">. Su implementación es bastante más sencilla </w:t>
        </w:r>
      </w:ins>
      <w:ins w:id="3384" w:author="Graván Serrano Eduardo" w:date="2020-09-07T15:21:00Z">
        <w:r w:rsidR="007315A5">
          <w:t xml:space="preserve">que la del desarrollo de un emulador </w:t>
        </w:r>
      </w:ins>
      <w:ins w:id="3385" w:author="Graván Serrano Eduardo" w:date="2020-09-09T17:59:00Z">
        <w:r w:rsidR="00223706">
          <w:t xml:space="preserve">y lector de etiquetas, </w:t>
        </w:r>
      </w:ins>
      <w:ins w:id="3386" w:author="Graván Serrano Eduardo" w:date="2020-09-07T15:21:00Z">
        <w:r w:rsidR="007315A5">
          <w:t xml:space="preserve">pero tiene un problema cuando se está </w:t>
        </w:r>
      </w:ins>
      <w:ins w:id="3387" w:author="Graván Serrano Eduardo" w:date="2020-09-07T15:22:00Z">
        <w:r w:rsidR="007315A5">
          <w:t>desarrollando una aplicación para el control de asistencia basado puramente en NFC.</w:t>
        </w:r>
      </w:ins>
    </w:p>
    <w:p w14:paraId="0B307AF3" w14:textId="5C105430" w:rsidR="007315A5" w:rsidDel="002F1664" w:rsidRDefault="007315A5">
      <w:pPr>
        <w:pStyle w:val="Texto"/>
        <w:rPr>
          <w:ins w:id="3388" w:author="Graván Serrano Eduardo" w:date="2020-09-07T15:22:00Z"/>
          <w:del w:id="3389" w:author="Castillo Martínez Ana" w:date="2020-09-10T17:36:00Z"/>
        </w:rPr>
        <w:pPrChange w:id="3390" w:author="Castillo Martínez Ana" w:date="2020-09-10T17:36:00Z">
          <w:pPr/>
        </w:pPrChange>
      </w:pPr>
    </w:p>
    <w:p w14:paraId="616AFA06" w14:textId="61EDF94F" w:rsidR="007315A5" w:rsidRDefault="007315A5">
      <w:pPr>
        <w:pStyle w:val="Texto"/>
        <w:rPr>
          <w:ins w:id="3391" w:author="Graván Serrano Eduardo" w:date="2020-09-07T16:01:00Z"/>
        </w:rPr>
        <w:pPrChange w:id="3392" w:author="Castillo Martínez Ana" w:date="2020-09-10T17:36:00Z">
          <w:pPr/>
        </w:pPrChange>
      </w:pPr>
      <w:ins w:id="3393" w:author="Graván Serrano Eduardo" w:date="2020-09-07T15:22:00Z">
        <w:r>
          <w:t xml:space="preserve">Debido a que todo el sistema de control de acceso depende de NFC, no se puede hacer uso de Android Beam ya que su implementación </w:t>
        </w:r>
      </w:ins>
      <w:ins w:id="3394" w:author="Graván Serrano Eduardo" w:date="2020-09-07T16:01:00Z">
        <w:r w:rsidR="00C32712">
          <w:t>está limitada al uso de teléfonos móviles Android con NFC, es decir, si algún empleado no tuviese un dispositivo con estas características, quedaría excluido totalmente del sistema, ya que no se pueden utilizar etiquetas físicas como si se puede en el caso de un emulador</w:t>
        </w:r>
      </w:ins>
      <w:ins w:id="3395" w:author="Graván Serrano Eduardo" w:date="2020-09-07T16:43:00Z">
        <w:r w:rsidR="00710833">
          <w:t xml:space="preserve"> y un lector de etiquetas NFC especializados</w:t>
        </w:r>
      </w:ins>
      <w:ins w:id="3396" w:author="Graván Serrano Eduardo" w:date="2020-09-07T16:01:00Z">
        <w:r w:rsidR="00C32712">
          <w:t>.</w:t>
        </w:r>
      </w:ins>
    </w:p>
    <w:p w14:paraId="62B490DE" w14:textId="797AA394" w:rsidR="00C32712" w:rsidDel="002F1664" w:rsidRDefault="00C32712">
      <w:pPr>
        <w:pStyle w:val="Texto"/>
        <w:rPr>
          <w:ins w:id="3397" w:author="Graván Serrano Eduardo" w:date="2020-09-07T16:01:00Z"/>
          <w:del w:id="3398" w:author="Castillo Martínez Ana" w:date="2020-09-10T17:36:00Z"/>
        </w:rPr>
        <w:pPrChange w:id="3399" w:author="Castillo Martínez Ana" w:date="2020-09-10T17:36:00Z">
          <w:pPr/>
        </w:pPrChange>
      </w:pPr>
    </w:p>
    <w:p w14:paraId="12A894BB" w14:textId="50A3601D" w:rsidR="00C32712" w:rsidRDefault="00C32712">
      <w:pPr>
        <w:pStyle w:val="Texto"/>
        <w:rPr>
          <w:ins w:id="3400" w:author="Graván Serrano Eduardo" w:date="2020-09-07T16:10:00Z"/>
        </w:rPr>
        <w:pPrChange w:id="3401" w:author="Castillo Martínez Ana" w:date="2020-09-10T17:36:00Z">
          <w:pPr/>
        </w:pPrChange>
      </w:pPr>
      <w:ins w:id="3402" w:author="Graván Serrano Eduardo" w:date="2020-09-07T16:06:00Z">
        <w:r>
          <w:t>Por esta razón se desestimó la implementación de un sistema con Android Beam.</w:t>
        </w:r>
      </w:ins>
    </w:p>
    <w:p w14:paraId="26AB2110" w14:textId="70E2656A" w:rsidR="008F3628" w:rsidDel="002F1664" w:rsidRDefault="008F3628" w:rsidP="00FA5913">
      <w:pPr>
        <w:rPr>
          <w:ins w:id="3403" w:author="Graván Serrano Eduardo" w:date="2020-09-07T16:10:00Z"/>
          <w:del w:id="3404" w:author="Castillo Martínez Ana" w:date="2020-09-10T17:36:00Z"/>
        </w:rPr>
      </w:pPr>
    </w:p>
    <w:p w14:paraId="1587D367" w14:textId="77777777" w:rsidR="008F3628" w:rsidRDefault="008F3628">
      <w:pPr>
        <w:keepNext/>
        <w:jc w:val="center"/>
        <w:rPr>
          <w:ins w:id="3405" w:author="Graván Serrano Eduardo" w:date="2020-09-07T16:11:00Z"/>
        </w:rPr>
        <w:pPrChange w:id="3406" w:author="Graván Serrano Eduardo" w:date="2020-09-07T16:11:00Z">
          <w:pPr>
            <w:jc w:val="center"/>
          </w:pPr>
        </w:pPrChange>
      </w:pPr>
      <w:ins w:id="3407" w:author="Graván Serrano Eduardo" w:date="2020-09-07T16:10:00Z">
        <w:r>
          <w:rPr>
            <w:noProof/>
          </w:rPr>
          <w:drawing>
            <wp:inline distT="0" distB="0" distL="0" distR="0" wp14:anchorId="31407D21" wp14:editId="3222283B">
              <wp:extent cx="1895475" cy="1724882"/>
              <wp:effectExtent l="0" t="0" r="0"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0819" cy="1729745"/>
                      </a:xfrm>
                      <a:prstGeom prst="rect">
                        <a:avLst/>
                      </a:prstGeom>
                      <a:noFill/>
                      <a:ln>
                        <a:noFill/>
                      </a:ln>
                    </pic:spPr>
                  </pic:pic>
                </a:graphicData>
              </a:graphic>
            </wp:inline>
          </w:drawing>
        </w:r>
      </w:ins>
    </w:p>
    <w:p w14:paraId="0B78FF4D" w14:textId="1E057CC7" w:rsidR="008F3628" w:rsidRDefault="008F3628">
      <w:pPr>
        <w:pStyle w:val="Descripcin"/>
        <w:jc w:val="center"/>
        <w:rPr>
          <w:ins w:id="3408" w:author="Graván Serrano Eduardo" w:date="2020-09-09T16:09:00Z"/>
        </w:rPr>
      </w:pPr>
      <w:bookmarkStart w:id="3409" w:name="_Toc50736825"/>
      <w:ins w:id="3410" w:author="Graván Serrano Eduardo" w:date="2020-09-07T16:11:00Z">
        <w:r>
          <w:t xml:space="preserve">Figura </w:t>
        </w:r>
        <w:r>
          <w:fldChar w:fldCharType="begin"/>
        </w:r>
        <w:r>
          <w:instrText xml:space="preserve"> SEQ Figura \* ARABIC </w:instrText>
        </w:r>
      </w:ins>
      <w:r>
        <w:fldChar w:fldCharType="separate"/>
      </w:r>
      <w:ins w:id="3411" w:author="Graván Serrano Eduardo" w:date="2020-09-09T18:17:00Z">
        <w:r w:rsidR="000047B6">
          <w:rPr>
            <w:noProof/>
          </w:rPr>
          <w:t>12</w:t>
        </w:r>
      </w:ins>
      <w:ins w:id="3412" w:author="Graván Serrano Eduardo" w:date="2020-09-07T16:11:00Z">
        <w:r>
          <w:fldChar w:fldCharType="end"/>
        </w:r>
        <w:r>
          <w:t>. Esquema de funcionamiento de Android Beam.</w:t>
        </w:r>
      </w:ins>
      <w:bookmarkEnd w:id="3409"/>
    </w:p>
    <w:p w14:paraId="2737DDB2" w14:textId="7647EEF3" w:rsidR="008D2985" w:rsidRDefault="00223706" w:rsidP="00223706">
      <w:pPr>
        <w:pStyle w:val="Ttulo4"/>
        <w:numPr>
          <w:ilvl w:val="3"/>
          <w:numId w:val="28"/>
        </w:numPr>
        <w:rPr>
          <w:ins w:id="3413" w:author="Graván Serrano Eduardo" w:date="2020-09-09T18:00:00Z"/>
        </w:rPr>
      </w:pPr>
      <w:ins w:id="3414" w:author="Graván Serrano Eduardo" w:date="2020-09-09T17:59:00Z">
        <w:r>
          <w:t>Emulador y lector de etiquetas NFC</w:t>
        </w:r>
      </w:ins>
    </w:p>
    <w:p w14:paraId="40A6C834" w14:textId="23AFB62A" w:rsidR="00433E08" w:rsidRDefault="00433E08">
      <w:pPr>
        <w:pStyle w:val="Texto"/>
        <w:rPr>
          <w:ins w:id="3415" w:author="Graván Serrano Eduardo" w:date="2020-09-09T18:01:00Z"/>
        </w:rPr>
        <w:pPrChange w:id="3416" w:author="Castillo Martínez Ana" w:date="2020-09-10T17:36:00Z">
          <w:pPr/>
        </w:pPrChange>
      </w:pPr>
      <w:ins w:id="3417" w:author="Graván Serrano Eduardo" w:date="2020-09-09T18:00:00Z">
        <w:r>
          <w:t>Esta es la segunda opción a la hora de manejar mensajes en formato NDEF, y la que finalmente fue escogida</w:t>
        </w:r>
      </w:ins>
      <w:ins w:id="3418" w:author="Graván Serrano Eduardo" w:date="2020-09-09T18:01:00Z">
        <w:r>
          <w:t xml:space="preserve"> para el desarrollo de la aplicación</w:t>
        </w:r>
      </w:ins>
      <w:ins w:id="3419" w:author="Graván Serrano Eduardo" w:date="2020-09-09T18:00:00Z">
        <w:r>
          <w:t>.</w:t>
        </w:r>
      </w:ins>
    </w:p>
    <w:p w14:paraId="26EC36F6" w14:textId="636E3CF2" w:rsidR="00433E08" w:rsidDel="002F1664" w:rsidRDefault="00433E08">
      <w:pPr>
        <w:pStyle w:val="Texto"/>
        <w:rPr>
          <w:ins w:id="3420" w:author="Graván Serrano Eduardo" w:date="2020-09-09T18:01:00Z"/>
          <w:del w:id="3421" w:author="Castillo Martínez Ana" w:date="2020-09-10T17:36:00Z"/>
        </w:rPr>
        <w:pPrChange w:id="3422" w:author="Castillo Martínez Ana" w:date="2020-09-10T17:36:00Z">
          <w:pPr/>
        </w:pPrChange>
      </w:pPr>
    </w:p>
    <w:p w14:paraId="16F6AE38" w14:textId="31936A6B" w:rsidR="00433E08" w:rsidRDefault="00433E08">
      <w:pPr>
        <w:pStyle w:val="Texto"/>
        <w:rPr>
          <w:ins w:id="3423" w:author="Graván Serrano Eduardo" w:date="2020-09-09T18:05:00Z"/>
        </w:rPr>
        <w:pPrChange w:id="3424" w:author="Castillo Martínez Ana" w:date="2020-09-10T17:36:00Z">
          <w:pPr/>
        </w:pPrChange>
      </w:pPr>
      <w:ins w:id="3425" w:author="Graván Serrano Eduardo" w:date="2020-09-09T18:03:00Z">
        <w:r>
          <w:t xml:space="preserve">En cuanto al emulador de etiquetas, el sistema operativo Android tiene un servicio conocido como </w:t>
        </w:r>
        <w:r>
          <w:rPr>
            <w:i/>
            <w:iCs/>
          </w:rPr>
          <w:t>Host-</w:t>
        </w:r>
        <w:proofErr w:type="spellStart"/>
        <w:r>
          <w:rPr>
            <w:i/>
            <w:iCs/>
          </w:rPr>
          <w:t>based</w:t>
        </w:r>
        <w:proofErr w:type="spellEnd"/>
        <w:r>
          <w:rPr>
            <w:i/>
            <w:iCs/>
          </w:rPr>
          <w:t xml:space="preserve"> </w:t>
        </w:r>
      </w:ins>
      <w:proofErr w:type="spellStart"/>
      <w:ins w:id="3426" w:author="Graván Serrano Eduardo" w:date="2020-09-09T18:08:00Z">
        <w:r w:rsidR="00846EBF">
          <w:rPr>
            <w:i/>
            <w:iCs/>
          </w:rPr>
          <w:t>C</w:t>
        </w:r>
      </w:ins>
      <w:ins w:id="3427" w:author="Graván Serrano Eduardo" w:date="2020-09-09T18:03:00Z">
        <w:r>
          <w:rPr>
            <w:i/>
            <w:iCs/>
          </w:rPr>
          <w:t>ard</w:t>
        </w:r>
        <w:proofErr w:type="spellEnd"/>
        <w:r>
          <w:rPr>
            <w:i/>
            <w:iCs/>
          </w:rPr>
          <w:t xml:space="preserve"> </w:t>
        </w:r>
      </w:ins>
      <w:proofErr w:type="spellStart"/>
      <w:ins w:id="3428" w:author="Graván Serrano Eduardo" w:date="2020-09-09T18:08:00Z">
        <w:r w:rsidR="00846EBF">
          <w:rPr>
            <w:i/>
            <w:iCs/>
          </w:rPr>
          <w:t>E</w:t>
        </w:r>
      </w:ins>
      <w:ins w:id="3429" w:author="Graván Serrano Eduardo" w:date="2020-09-09T18:03:00Z">
        <w:r>
          <w:rPr>
            <w:i/>
            <w:iCs/>
          </w:rPr>
          <w:t>mulation</w:t>
        </w:r>
        <w:proofErr w:type="spellEnd"/>
        <w:r>
          <w:rPr>
            <w:i/>
            <w:iCs/>
          </w:rPr>
          <w:t xml:space="preserve"> </w:t>
        </w:r>
        <w:r>
          <w:t>(HCE). Este servicio fue</w:t>
        </w:r>
      </w:ins>
      <w:ins w:id="3430" w:author="Graván Serrano Eduardo" w:date="2020-09-09T18:04:00Z">
        <w:r>
          <w:t xml:space="preserve"> implementado en la API 19 (Android 4.4) y </w:t>
        </w:r>
      </w:ins>
      <w:ins w:id="3431" w:author="Graván Serrano Eduardo" w:date="2020-09-09T18:05:00Z">
        <w:r>
          <w:t>les</w:t>
        </w:r>
      </w:ins>
      <w:ins w:id="3432" w:author="Graván Serrano Eduardo" w:date="2020-09-09T18:04:00Z">
        <w:r>
          <w:t xml:space="preserve"> da la posibilidad a los desarrolladores de crear aplicaciones capaces de servir etiquetas NFC emuladas en el te</w:t>
        </w:r>
      </w:ins>
      <w:ins w:id="3433" w:author="Graván Serrano Eduardo" w:date="2020-09-09T18:05:00Z">
        <w:r>
          <w:t>léfono.</w:t>
        </w:r>
      </w:ins>
    </w:p>
    <w:p w14:paraId="5CFF821B" w14:textId="1724F4C5" w:rsidR="00433E08" w:rsidDel="002F1664" w:rsidRDefault="00433E08">
      <w:pPr>
        <w:pStyle w:val="Texto"/>
        <w:rPr>
          <w:ins w:id="3434" w:author="Graván Serrano Eduardo" w:date="2020-09-09T18:05:00Z"/>
          <w:del w:id="3435" w:author="Castillo Martínez Ana" w:date="2020-09-10T17:36:00Z"/>
        </w:rPr>
        <w:pPrChange w:id="3436" w:author="Castillo Martínez Ana" w:date="2020-09-10T17:36:00Z">
          <w:pPr/>
        </w:pPrChange>
      </w:pPr>
    </w:p>
    <w:p w14:paraId="1DC5A162" w14:textId="6948A433" w:rsidR="00433E08" w:rsidRDefault="00433E08">
      <w:pPr>
        <w:pStyle w:val="Texto"/>
        <w:rPr>
          <w:ins w:id="3437" w:author="Graván Serrano Eduardo" w:date="2020-09-09T18:07:00Z"/>
        </w:rPr>
        <w:pPrChange w:id="3438" w:author="Castillo Martínez Ana" w:date="2020-09-10T17:36:00Z">
          <w:pPr/>
        </w:pPrChange>
      </w:pPr>
      <w:ins w:id="3439" w:author="Graván Serrano Eduardo" w:date="2020-09-09T18:05:00Z">
        <w:r>
          <w:t>Las etiquetas que se pueden emular a través de este servicio son las etiquetas definidas por el foro de NFC como etiquetas de tipo 4, basadas en ISO</w:t>
        </w:r>
      </w:ins>
      <w:ins w:id="3440" w:author="Graván Serrano Eduardo" w:date="2020-09-09T18:06:00Z">
        <w:r>
          <w:t xml:space="preserve">/IEC 14443-4. Hacen uso de los </w:t>
        </w:r>
        <w:proofErr w:type="spellStart"/>
        <w:r>
          <w:t>APDUs</w:t>
        </w:r>
        <w:proofErr w:type="spellEnd"/>
        <w:r>
          <w:t xml:space="preserve"> definidos anteriormente en la memoria como forma de intercambio de información.</w:t>
        </w:r>
      </w:ins>
    </w:p>
    <w:p w14:paraId="22D03270" w14:textId="282BBA78" w:rsidR="00846EBF" w:rsidRDefault="00846EBF" w:rsidP="00433E08">
      <w:pPr>
        <w:rPr>
          <w:ins w:id="3441" w:author="Graván Serrano Eduardo" w:date="2020-09-09T18:07:00Z"/>
        </w:rPr>
      </w:pPr>
    </w:p>
    <w:p w14:paraId="1A840135" w14:textId="77777777" w:rsidR="00846EBF" w:rsidRDefault="00846EBF">
      <w:pPr>
        <w:keepNext/>
        <w:jc w:val="center"/>
        <w:rPr>
          <w:ins w:id="3442" w:author="Graván Serrano Eduardo" w:date="2020-09-09T18:07:00Z"/>
        </w:rPr>
        <w:pPrChange w:id="3443" w:author="Graván Serrano Eduardo" w:date="2020-09-09T18:07:00Z">
          <w:pPr/>
        </w:pPrChange>
      </w:pPr>
      <w:ins w:id="3444" w:author="Graván Serrano Eduardo" w:date="2020-09-09T18:07:00Z">
        <w:r>
          <w:rPr>
            <w:noProof/>
          </w:rPr>
          <w:lastRenderedPageBreak/>
          <w:drawing>
            <wp:inline distT="0" distB="0" distL="0" distR="0" wp14:anchorId="2AA2F80D" wp14:editId="20861526">
              <wp:extent cx="2247900" cy="202580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1708" cy="2047258"/>
                      </a:xfrm>
                      <a:prstGeom prst="rect">
                        <a:avLst/>
                      </a:prstGeom>
                      <a:noFill/>
                      <a:ln>
                        <a:noFill/>
                      </a:ln>
                    </pic:spPr>
                  </pic:pic>
                </a:graphicData>
              </a:graphic>
            </wp:inline>
          </w:drawing>
        </w:r>
      </w:ins>
    </w:p>
    <w:p w14:paraId="309D67E2" w14:textId="4DC1DC27" w:rsidR="00846EBF" w:rsidRPr="00F879FE" w:rsidRDefault="00846EBF">
      <w:pPr>
        <w:pStyle w:val="Descripcin"/>
        <w:jc w:val="center"/>
        <w:rPr>
          <w:ins w:id="3445" w:author="Graván Serrano Eduardo" w:date="2020-09-09T16:09:00Z"/>
        </w:rPr>
        <w:pPrChange w:id="3446" w:author="Graván Serrano Eduardo" w:date="2020-09-09T18:07:00Z">
          <w:pPr/>
        </w:pPrChange>
      </w:pPr>
      <w:bookmarkStart w:id="3447" w:name="_Toc50736826"/>
      <w:ins w:id="3448" w:author="Graván Serrano Eduardo" w:date="2020-09-09T18:07:00Z">
        <w:r>
          <w:t xml:space="preserve">Figura </w:t>
        </w:r>
        <w:r>
          <w:fldChar w:fldCharType="begin"/>
        </w:r>
        <w:r>
          <w:instrText xml:space="preserve"> SEQ Figura \* ARABIC </w:instrText>
        </w:r>
      </w:ins>
      <w:r>
        <w:fldChar w:fldCharType="separate"/>
      </w:r>
      <w:ins w:id="3449" w:author="Graván Serrano Eduardo" w:date="2020-09-09T18:17:00Z">
        <w:r w:rsidR="000047B6">
          <w:rPr>
            <w:noProof/>
          </w:rPr>
          <w:t>13</w:t>
        </w:r>
      </w:ins>
      <w:ins w:id="3450" w:author="Graván Serrano Eduardo" w:date="2020-09-09T18:07:00Z">
        <w:r>
          <w:fldChar w:fldCharType="end"/>
        </w:r>
        <w:r>
          <w:t>. Emulación de etiquetas NFC en Android.</w:t>
        </w:r>
      </w:ins>
      <w:bookmarkEnd w:id="3447"/>
    </w:p>
    <w:p w14:paraId="68ED2760" w14:textId="77777777" w:rsidR="00C34B4D" w:rsidRDefault="00C34B4D" w:rsidP="002F1664">
      <w:pPr>
        <w:pStyle w:val="Texto"/>
        <w:rPr>
          <w:ins w:id="3451" w:author="Castillo Martínez Ana" w:date="2020-09-10T18:02:00Z"/>
        </w:rPr>
      </w:pPr>
    </w:p>
    <w:p w14:paraId="3FA7F917" w14:textId="61DFFCAB" w:rsidR="008D2985" w:rsidRDefault="00846EBF">
      <w:pPr>
        <w:pStyle w:val="Texto"/>
        <w:rPr>
          <w:ins w:id="3452" w:author="Graván Serrano Eduardo" w:date="2020-09-09T18:11:00Z"/>
        </w:rPr>
        <w:pPrChange w:id="3453" w:author="Castillo Martínez Ana" w:date="2020-09-10T17:36:00Z">
          <w:pPr/>
        </w:pPrChange>
      </w:pPr>
      <w:ins w:id="3454" w:author="Graván Serrano Eduardo" w:date="2020-09-09T18:09:00Z">
        <w:r>
          <w:t xml:space="preserve">Este servicio tiene un método </w:t>
        </w:r>
      </w:ins>
      <w:ins w:id="3455" w:author="Graván Serrano Eduardo" w:date="2020-09-09T18:10:00Z">
        <w:r>
          <w:t>que el desarrollador debe implementar llamado “</w:t>
        </w:r>
        <w:proofErr w:type="spellStart"/>
        <w:r>
          <w:t>processCommandApdu</w:t>
        </w:r>
        <w:proofErr w:type="spellEnd"/>
        <w:r>
          <w:t>”. Los APDU serán enviados por el lector de etiquetas NFC y deberán ser procesados por el servicio de emulación contestando según la especificación</w:t>
        </w:r>
      </w:ins>
      <w:ins w:id="3456" w:author="Graván Serrano Eduardo" w:date="2020-09-09T18:11:00Z">
        <w:r>
          <w:t xml:space="preserve"> definida en el apartado reservado para las etiquetas de tipo 4.</w:t>
        </w:r>
      </w:ins>
    </w:p>
    <w:p w14:paraId="37936ECD" w14:textId="3B69A22D" w:rsidR="00846EBF" w:rsidDel="002F1664" w:rsidRDefault="00846EBF">
      <w:pPr>
        <w:pStyle w:val="Texto"/>
        <w:rPr>
          <w:ins w:id="3457" w:author="Graván Serrano Eduardo" w:date="2020-09-09T18:11:00Z"/>
          <w:del w:id="3458" w:author="Castillo Martínez Ana" w:date="2020-09-10T17:36:00Z"/>
        </w:rPr>
        <w:pPrChange w:id="3459" w:author="Castillo Martínez Ana" w:date="2020-09-10T17:36:00Z">
          <w:pPr/>
        </w:pPrChange>
      </w:pPr>
    </w:p>
    <w:p w14:paraId="3F748D96" w14:textId="77777777" w:rsidR="00846EBF" w:rsidRDefault="00846EBF">
      <w:pPr>
        <w:pStyle w:val="Texto"/>
        <w:rPr>
          <w:ins w:id="3460" w:author="Graván Serrano Eduardo" w:date="2020-09-09T18:15:00Z"/>
        </w:rPr>
        <w:pPrChange w:id="3461" w:author="Castillo Martínez Ana" w:date="2020-09-10T17:36:00Z">
          <w:pPr/>
        </w:pPrChange>
      </w:pPr>
      <w:ins w:id="3462" w:author="Graván Serrano Eduardo" w:date="2020-09-09T18:11:00Z">
        <w:r>
          <w:t>En segundo lugar, tenemos la API para implementar un lector de etiquetas NFC desde un dispositivo Android.</w:t>
        </w:r>
      </w:ins>
      <w:ins w:id="3463" w:author="Graván Serrano Eduardo" w:date="2020-09-09T18:14:00Z">
        <w:r>
          <w:t xml:space="preserve"> </w:t>
        </w:r>
      </w:ins>
    </w:p>
    <w:p w14:paraId="45E9143A" w14:textId="6D0C865B" w:rsidR="00846EBF" w:rsidDel="00C34B4D" w:rsidRDefault="00846EBF" w:rsidP="008D2985">
      <w:pPr>
        <w:rPr>
          <w:ins w:id="3464" w:author="Graván Serrano Eduardo" w:date="2020-09-09T18:15:00Z"/>
          <w:del w:id="3465" w:author="Castillo Martínez Ana" w:date="2020-09-10T18:02:00Z"/>
        </w:rPr>
      </w:pPr>
    </w:p>
    <w:p w14:paraId="7FE92736" w14:textId="19B9BC54" w:rsidR="00846EBF" w:rsidRDefault="00846EBF">
      <w:pPr>
        <w:pStyle w:val="Texto"/>
        <w:rPr>
          <w:ins w:id="3466" w:author="Graván Serrano Eduardo" w:date="2020-09-09T18:15:00Z"/>
        </w:rPr>
        <w:pPrChange w:id="3467" w:author="Castillo Martínez Ana" w:date="2020-09-10T17:36:00Z">
          <w:pPr/>
        </w:pPrChange>
      </w:pPr>
      <w:ins w:id="3468" w:author="Graván Serrano Eduardo" w:date="2020-09-09T18:14:00Z">
        <w:r>
          <w:t>Normalmente</w:t>
        </w:r>
      </w:ins>
      <w:ins w:id="3469" w:author="Graván Serrano Eduardo" w:date="2020-09-09T18:13:00Z">
        <w:r>
          <w:t>, los teléfonos con NFC activo y la pantalla desbloqueada están co</w:t>
        </w:r>
      </w:ins>
      <w:ins w:id="3470" w:author="Graván Serrano Eduardo" w:date="2020-09-09T18:14:00Z">
        <w:r>
          <w:t xml:space="preserve">nstantemente sondeando en busca de etiquetas NFC cercanas con las que interactuar, cuando se encuentra una se filtra a través de un sistema conocido como </w:t>
        </w:r>
        <w:r>
          <w:rPr>
            <w:i/>
            <w:iCs/>
          </w:rPr>
          <w:t xml:space="preserve">Tag </w:t>
        </w:r>
        <w:proofErr w:type="spellStart"/>
        <w:r>
          <w:rPr>
            <w:i/>
            <w:iCs/>
          </w:rPr>
          <w:t>Dispatch</w:t>
        </w:r>
        <w:proofErr w:type="spellEnd"/>
        <w:r>
          <w:rPr>
            <w:i/>
            <w:iCs/>
          </w:rPr>
          <w:t xml:space="preserve"> </w:t>
        </w:r>
        <w:proofErr w:type="spellStart"/>
        <w:r>
          <w:rPr>
            <w:i/>
            <w:iCs/>
          </w:rPr>
          <w:t>System</w:t>
        </w:r>
        <w:proofErr w:type="spellEnd"/>
        <w:r>
          <w:t xml:space="preserve">. </w:t>
        </w:r>
      </w:ins>
    </w:p>
    <w:p w14:paraId="057AB265" w14:textId="5E7F7781" w:rsidR="00846EBF" w:rsidDel="002F1664" w:rsidRDefault="00846EBF">
      <w:pPr>
        <w:pStyle w:val="Texto"/>
        <w:rPr>
          <w:ins w:id="3471" w:author="Graván Serrano Eduardo" w:date="2020-09-09T18:15:00Z"/>
          <w:del w:id="3472" w:author="Castillo Martínez Ana" w:date="2020-09-10T17:36:00Z"/>
        </w:rPr>
        <w:pPrChange w:id="3473" w:author="Castillo Martínez Ana" w:date="2020-09-10T17:36:00Z">
          <w:pPr/>
        </w:pPrChange>
      </w:pPr>
    </w:p>
    <w:p w14:paraId="44919BDD" w14:textId="7DF5B9A0" w:rsidR="00846EBF" w:rsidRDefault="00846EBF">
      <w:pPr>
        <w:pStyle w:val="Texto"/>
        <w:rPr>
          <w:ins w:id="3474" w:author="Graván Serrano Eduardo" w:date="2020-09-09T18:17:00Z"/>
        </w:rPr>
        <w:pPrChange w:id="3475" w:author="Castillo Martínez Ana" w:date="2020-09-10T17:36:00Z">
          <w:pPr/>
        </w:pPrChange>
      </w:pPr>
      <w:ins w:id="3476" w:author="Graván Serrano Eduardo" w:date="2020-09-09T18:15:00Z">
        <w:r>
          <w:t>Cuando este sistema descubre una etiqueta NFC, lee sus contenidos y, dependiendo este, decide que aplicaciones están preparadas para leer la etiqueta NFC</w:t>
        </w:r>
      </w:ins>
      <w:ins w:id="3477" w:author="Graván Serrano Eduardo" w:date="2020-09-09T18:16:00Z">
        <w:r>
          <w:t>, iniciando dicha aplicación en el caso de que solo haya una, o mostrando un menú para que el usuario escoja entre aplicaciones posibles en caso de que haya más de una capaz de leer</w:t>
        </w:r>
      </w:ins>
      <w:ins w:id="3478" w:author="Graván Serrano Eduardo" w:date="2020-09-09T18:17:00Z">
        <w:r w:rsidR="000047B6">
          <w:t xml:space="preserve"> la etiqueta encontrada.</w:t>
        </w:r>
      </w:ins>
    </w:p>
    <w:p w14:paraId="56DF236A" w14:textId="77777777" w:rsidR="000047B6" w:rsidRDefault="000047B6" w:rsidP="008D2985">
      <w:pPr>
        <w:rPr>
          <w:ins w:id="3479" w:author="Graván Serrano Eduardo" w:date="2020-09-09T18:17:00Z"/>
        </w:rPr>
      </w:pPr>
    </w:p>
    <w:p w14:paraId="26FF790F" w14:textId="77777777" w:rsidR="000047B6" w:rsidRDefault="000047B6">
      <w:pPr>
        <w:keepNext/>
        <w:jc w:val="center"/>
        <w:rPr>
          <w:ins w:id="3480" w:author="Graván Serrano Eduardo" w:date="2020-09-09T18:17:00Z"/>
        </w:rPr>
        <w:pPrChange w:id="3481" w:author="Graván Serrano Eduardo" w:date="2020-09-09T18:17:00Z">
          <w:pPr/>
        </w:pPrChange>
      </w:pPr>
      <w:ins w:id="3482" w:author="Graván Serrano Eduardo" w:date="2020-09-09T18:17:00Z">
        <w:r>
          <w:rPr>
            <w:noProof/>
          </w:rPr>
          <w:drawing>
            <wp:inline distT="0" distB="0" distL="0" distR="0" wp14:anchorId="3AC2C1A7" wp14:editId="02687FA6">
              <wp:extent cx="5400040" cy="25088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ins>
    </w:p>
    <w:p w14:paraId="2AA524C8" w14:textId="380353F9" w:rsidR="000047B6" w:rsidRDefault="000047B6" w:rsidP="000047B6">
      <w:pPr>
        <w:pStyle w:val="Descripcin"/>
        <w:jc w:val="center"/>
        <w:rPr>
          <w:ins w:id="3483" w:author="Graván Serrano Eduardo" w:date="2020-09-09T18:17:00Z"/>
        </w:rPr>
      </w:pPr>
      <w:bookmarkStart w:id="3484" w:name="_Toc50736827"/>
      <w:ins w:id="3485" w:author="Graván Serrano Eduardo" w:date="2020-09-09T18:17:00Z">
        <w:r>
          <w:t xml:space="preserve">Figura </w:t>
        </w:r>
        <w:r>
          <w:fldChar w:fldCharType="begin"/>
        </w:r>
        <w:r>
          <w:instrText xml:space="preserve"> SEQ Figura \* ARABIC </w:instrText>
        </w:r>
      </w:ins>
      <w:r>
        <w:fldChar w:fldCharType="separate"/>
      </w:r>
      <w:ins w:id="3486" w:author="Graván Serrano Eduardo" w:date="2020-09-09T18:17:00Z">
        <w:r>
          <w:rPr>
            <w:noProof/>
          </w:rPr>
          <w:t>14</w:t>
        </w:r>
        <w:r>
          <w:fldChar w:fldCharType="end"/>
        </w:r>
        <w:r>
          <w:t xml:space="preserve">. Funcionamiento de Tag </w:t>
        </w:r>
        <w:proofErr w:type="spellStart"/>
        <w:r>
          <w:t>Dispatch</w:t>
        </w:r>
        <w:proofErr w:type="spellEnd"/>
        <w:r>
          <w:t xml:space="preserve"> </w:t>
        </w:r>
        <w:proofErr w:type="spellStart"/>
        <w:r>
          <w:t>System</w:t>
        </w:r>
        <w:proofErr w:type="spellEnd"/>
        <w:r>
          <w:t>.</w:t>
        </w:r>
        <w:bookmarkEnd w:id="3484"/>
      </w:ins>
    </w:p>
    <w:p w14:paraId="72B94CCC" w14:textId="148B5443" w:rsidR="000047B6" w:rsidDel="00C34B4D" w:rsidRDefault="000047B6" w:rsidP="000047B6">
      <w:pPr>
        <w:rPr>
          <w:ins w:id="3487" w:author="Graván Serrano Eduardo" w:date="2020-09-09T18:17:00Z"/>
          <w:del w:id="3488" w:author="Castillo Martínez Ana" w:date="2020-09-10T18:03:00Z"/>
        </w:rPr>
      </w:pPr>
    </w:p>
    <w:p w14:paraId="6AC510AF" w14:textId="19A2DAC8" w:rsidR="000047B6" w:rsidRDefault="000047B6">
      <w:pPr>
        <w:pStyle w:val="Texto"/>
        <w:rPr>
          <w:ins w:id="3489" w:author="Graván Serrano Eduardo" w:date="2020-09-09T18:19:00Z"/>
        </w:rPr>
        <w:pPrChange w:id="3490" w:author="Castillo Martínez Ana" w:date="2020-09-10T17:36:00Z">
          <w:pPr/>
        </w:pPrChange>
      </w:pPr>
      <w:ins w:id="3491" w:author="Graván Serrano Eduardo" w:date="2020-09-09T18:18:00Z">
        <w:r>
          <w:t>Si nuestra aplicación está registrada para poder leer un tipo de etiquetas en el manifiesto, al encontrar una etiqueta de ese tipo, el sistema Android lanzará nuestra aplicación.</w:t>
        </w:r>
      </w:ins>
      <w:ins w:id="3492" w:author="Graván Serrano Eduardo" w:date="2020-09-09T18:19:00Z">
        <w:r>
          <w:t xml:space="preserve"> </w:t>
        </w:r>
      </w:ins>
      <w:ins w:id="3493" w:author="Graván Serrano Eduardo" w:date="2020-09-09T18:18:00Z">
        <w:r>
          <w:t>Desde la aplicación, simplemente tendremos que hacer uso de las herramientas d</w:t>
        </w:r>
      </w:ins>
      <w:ins w:id="3494" w:author="Graván Serrano Eduardo" w:date="2020-09-09T18:19:00Z">
        <w:r>
          <w:t>e Android para descomponer la etiqueta y recuperar sus datos.</w:t>
        </w:r>
      </w:ins>
    </w:p>
    <w:p w14:paraId="17AFFC8E" w14:textId="5B1883ED" w:rsidR="000047B6" w:rsidDel="002F1664" w:rsidRDefault="000047B6">
      <w:pPr>
        <w:pStyle w:val="Texto"/>
        <w:rPr>
          <w:ins w:id="3495" w:author="Graván Serrano Eduardo" w:date="2020-09-09T18:19:00Z"/>
          <w:del w:id="3496" w:author="Castillo Martínez Ana" w:date="2020-09-10T17:36:00Z"/>
        </w:rPr>
        <w:pPrChange w:id="3497" w:author="Castillo Martínez Ana" w:date="2020-09-10T17:36:00Z">
          <w:pPr/>
        </w:pPrChange>
      </w:pPr>
    </w:p>
    <w:p w14:paraId="0EF2FF2F" w14:textId="0B018D16" w:rsidR="000047B6" w:rsidRDefault="000047B6">
      <w:pPr>
        <w:pStyle w:val="Texto"/>
        <w:rPr>
          <w:ins w:id="3498" w:author="Graván Serrano Eduardo" w:date="2020-09-09T18:20:00Z"/>
        </w:rPr>
        <w:pPrChange w:id="3499" w:author="Castillo Martínez Ana" w:date="2020-09-10T17:36:00Z">
          <w:pPr/>
        </w:pPrChange>
      </w:pPr>
      <w:ins w:id="3500" w:author="Graván Serrano Eduardo" w:date="2020-09-09T18:19:00Z">
        <w:r>
          <w:t xml:space="preserve">Hay </w:t>
        </w:r>
      </w:ins>
      <w:ins w:id="3501" w:author="Graván Serrano Eduardo" w:date="2020-09-09T18:20:00Z">
        <w:r>
          <w:t xml:space="preserve">dos formas </w:t>
        </w:r>
      </w:ins>
      <w:ins w:id="3502" w:author="Graván Serrano Eduardo" w:date="2020-09-09T18:19:00Z">
        <w:r>
          <w:t>de obligar al sistema a redirigir las etiquetas a nuestra aplicación en todos los casos</w:t>
        </w:r>
      </w:ins>
      <w:ins w:id="3503" w:author="Graván Serrano Eduardo" w:date="2020-09-09T18:20:00Z">
        <w:r>
          <w:t>, estas son:</w:t>
        </w:r>
      </w:ins>
    </w:p>
    <w:p w14:paraId="558E4BB9" w14:textId="6F8CCF93" w:rsidR="000047B6" w:rsidRPr="000047B6" w:rsidRDefault="000047B6">
      <w:pPr>
        <w:pStyle w:val="Texto"/>
        <w:numPr>
          <w:ilvl w:val="0"/>
          <w:numId w:val="48"/>
        </w:numPr>
        <w:rPr>
          <w:ins w:id="3504" w:author="Graván Serrano Eduardo" w:date="2020-09-09T18:21:00Z"/>
          <w:b/>
          <w:bCs/>
          <w:rPrChange w:id="3505" w:author="Graván Serrano Eduardo" w:date="2020-09-09T18:21:00Z">
            <w:rPr>
              <w:ins w:id="3506" w:author="Graván Serrano Eduardo" w:date="2020-09-09T18:21:00Z"/>
              <w:rFonts w:ascii="Times New Roman" w:hAnsi="Times New Roman"/>
              <w:sz w:val="22"/>
              <w:szCs w:val="22"/>
              <w:lang w:val="es-ES"/>
            </w:rPr>
          </w:rPrChange>
        </w:rPr>
        <w:pPrChange w:id="3507" w:author="Castillo Martínez Ana" w:date="2020-09-10T17:36:00Z">
          <w:pPr>
            <w:pStyle w:val="Prrafodelista"/>
            <w:numPr>
              <w:numId w:val="34"/>
            </w:numPr>
            <w:ind w:hanging="360"/>
          </w:pPr>
        </w:pPrChange>
      </w:pPr>
      <w:proofErr w:type="spellStart"/>
      <w:ins w:id="3508" w:author="Graván Serrano Eduardo" w:date="2020-09-09T18:20:00Z">
        <w:r w:rsidRPr="000047B6">
          <w:rPr>
            <w:b/>
            <w:bCs/>
            <w:rPrChange w:id="3509" w:author="Graván Serrano Eduardo" w:date="2020-09-09T18:20:00Z">
              <w:rPr/>
            </w:rPrChange>
          </w:rPr>
          <w:t>Fore</w:t>
        </w:r>
        <w:r w:rsidRPr="00F879FE">
          <w:rPr>
            <w:b/>
            <w:bCs/>
          </w:rPr>
          <w:t>g</w:t>
        </w:r>
        <w:r w:rsidRPr="000047B6">
          <w:rPr>
            <w:b/>
            <w:bCs/>
            <w:rPrChange w:id="3510" w:author="Graván Serrano Eduardo" w:date="2020-09-09T18:20:00Z">
              <w:rPr/>
            </w:rPrChange>
          </w:rPr>
          <w:t>roundDispatchSystem</w:t>
        </w:r>
        <w:proofErr w:type="spellEnd"/>
        <w:r w:rsidRPr="00F879FE">
          <w:rPr>
            <w:b/>
            <w:bCs/>
          </w:rPr>
          <w:t xml:space="preserve">: </w:t>
        </w:r>
        <w:r w:rsidRPr="000047B6">
          <w:rPr>
            <w:rPrChange w:id="3511" w:author="Graván Serrano Eduardo" w:date="2020-09-09T18:20:00Z">
              <w:rPr/>
            </w:rPrChange>
          </w:rPr>
          <w:t xml:space="preserve">este sistema </w:t>
        </w:r>
        <w:r w:rsidRPr="000047B6">
          <w:t>recoge t</w:t>
        </w:r>
        <w:r w:rsidRPr="00F879FE">
          <w:t>odas la</w:t>
        </w:r>
        <w:r>
          <w:t>s etiquetas NFC que lea el teléfono mientras la actividad de nuestra aplicación est</w:t>
        </w:r>
      </w:ins>
      <w:ins w:id="3512" w:author="Graván Serrano Eduardo" w:date="2020-09-09T18:21:00Z">
        <w:r>
          <w:t xml:space="preserve">é </w:t>
        </w:r>
      </w:ins>
      <w:ins w:id="3513" w:author="Graván Serrano Eduardo" w:date="2020-09-09T18:25:00Z">
        <w:r>
          <w:t>en primer plano</w:t>
        </w:r>
      </w:ins>
      <w:ins w:id="3514" w:author="Graván Serrano Eduardo" w:date="2020-09-09T18:21:00Z">
        <w:r>
          <w:t xml:space="preserve"> y las intenta redirigir a nuestra aplicación </w:t>
        </w:r>
      </w:ins>
      <w:ins w:id="3515" w:author="Graván Serrano Eduardo" w:date="2020-09-09T18:22:00Z">
        <w:r>
          <w:t xml:space="preserve">antes de </w:t>
        </w:r>
      </w:ins>
      <w:ins w:id="3516" w:author="Graván Serrano Eduardo" w:date="2020-09-09T18:21:00Z">
        <w:r>
          <w:t>a cualquier otra aplicación, dándole prioridad a nuestra aplicación.</w:t>
        </w:r>
      </w:ins>
    </w:p>
    <w:p w14:paraId="1798C708" w14:textId="3B7B92F2" w:rsidR="000047B6" w:rsidRPr="000047B6" w:rsidRDefault="000047B6">
      <w:pPr>
        <w:pStyle w:val="Texto"/>
        <w:numPr>
          <w:ilvl w:val="0"/>
          <w:numId w:val="48"/>
        </w:numPr>
        <w:rPr>
          <w:ins w:id="3517" w:author="Graván Serrano Eduardo" w:date="2020-09-09T18:23:00Z"/>
          <w:b/>
          <w:bCs/>
          <w:rPrChange w:id="3518" w:author="Graván Serrano Eduardo" w:date="2020-09-09T18:23:00Z">
            <w:rPr>
              <w:ins w:id="3519" w:author="Graván Serrano Eduardo" w:date="2020-09-09T18:23:00Z"/>
              <w:rFonts w:ascii="Times New Roman" w:hAnsi="Times New Roman"/>
              <w:sz w:val="22"/>
              <w:szCs w:val="22"/>
              <w:lang w:val="es-ES"/>
            </w:rPr>
          </w:rPrChange>
        </w:rPr>
        <w:pPrChange w:id="3520" w:author="Castillo Martínez Ana" w:date="2020-09-10T17:36:00Z">
          <w:pPr>
            <w:pStyle w:val="Prrafodelista"/>
            <w:numPr>
              <w:numId w:val="34"/>
            </w:numPr>
            <w:ind w:hanging="360"/>
          </w:pPr>
        </w:pPrChange>
      </w:pPr>
      <w:proofErr w:type="spellStart"/>
      <w:ins w:id="3521" w:author="Graván Serrano Eduardo" w:date="2020-09-09T18:21:00Z">
        <w:r>
          <w:rPr>
            <w:b/>
            <w:bCs/>
          </w:rPr>
          <w:t>ReaderMode</w:t>
        </w:r>
        <w:proofErr w:type="spellEnd"/>
        <w:r>
          <w:rPr>
            <w:b/>
            <w:bCs/>
          </w:rPr>
          <w:t xml:space="preserve">: </w:t>
        </w:r>
        <w:r>
          <w:t>sobrecarga el modo de lectura de etiquetas para que cuando sean leídas</w:t>
        </w:r>
      </w:ins>
      <w:ins w:id="3522" w:author="Graván Serrano Eduardo" w:date="2020-09-09T18:22:00Z">
        <w:r>
          <w:t xml:space="preserve"> sean enviadas a nuestra aplicación. Su funcionamiento en este sentido es bastante parecido al anterior, pero nos permite configurar el lector con mayor profundidad, haciendo que nuestro lector solamente acepte tarjetas NFC </w:t>
        </w:r>
      </w:ins>
      <w:ins w:id="3523" w:author="Graván Serrano Eduardo" w:date="2020-09-09T18:23:00Z">
        <w:r>
          <w:t>que sigan el protocolo NFC-A, el protocolo NFC-B, que no tengan mensajes NDEF en su interior, etc. Además, con el uso de esta funcionalidad, mientras esté activa, el chip NFC solo puede leer etiquetas, es decir, no puede servir etiquetas ni hacer uso de ninguna otra característica de NFC.</w:t>
        </w:r>
      </w:ins>
    </w:p>
    <w:p w14:paraId="0EC1200A" w14:textId="6A5146CE" w:rsidR="000047B6" w:rsidRDefault="000047B6">
      <w:pPr>
        <w:pStyle w:val="Texto"/>
        <w:numPr>
          <w:ilvl w:val="0"/>
          <w:numId w:val="48"/>
        </w:numPr>
        <w:rPr>
          <w:ins w:id="3524" w:author="Graván Serrano Eduardo" w:date="2020-09-09T18:25:00Z"/>
        </w:rPr>
        <w:pPrChange w:id="3525" w:author="Castillo Martínez Ana" w:date="2020-09-10T17:36:00Z">
          <w:pPr/>
        </w:pPrChange>
      </w:pPr>
      <w:ins w:id="3526" w:author="Graván Serrano Eduardo" w:date="2020-09-09T18:23:00Z">
        <w:r>
          <w:t xml:space="preserve">Para la implementación del </w:t>
        </w:r>
      </w:ins>
      <w:ins w:id="3527" w:author="Graván Serrano Eduardo" w:date="2020-09-09T18:24:00Z">
        <w:r>
          <w:t xml:space="preserve">lector de la aplicación desarrollada se hizo uso de </w:t>
        </w:r>
        <w:proofErr w:type="spellStart"/>
        <w:r>
          <w:t>ReaderMode</w:t>
        </w:r>
        <w:proofErr w:type="spellEnd"/>
        <w:r>
          <w:t xml:space="preserve"> debido a la capacidad de obligar al chip NFC a estar en modo lectura. La explicación en detalle sobre esta decisión está </w:t>
        </w:r>
      </w:ins>
      <w:ins w:id="3528" w:author="Graván Serrano Eduardo" w:date="2020-09-09T18:25:00Z">
        <w:r>
          <w:t>recogida en el apartado de desarrollo del sistema de la memoria.</w:t>
        </w:r>
      </w:ins>
    </w:p>
    <w:p w14:paraId="594AD8F7" w14:textId="77777777" w:rsidR="000047B6" w:rsidRPr="000047B6" w:rsidRDefault="000047B6"/>
    <w:p w14:paraId="78E6C01D" w14:textId="2776DEF5" w:rsidR="00C65398" w:rsidRDefault="00F355CE">
      <w:pPr>
        <w:pStyle w:val="Ttulo1"/>
        <w:rPr>
          <w:ins w:id="3529" w:author="Graván Serrano Eduardo" w:date="2020-09-07T14:16:00Z"/>
        </w:rPr>
      </w:pPr>
      <w:r w:rsidRPr="000047B6">
        <w:br w:type="page"/>
      </w:r>
      <w:bookmarkStart w:id="3530" w:name="_Toc50375935"/>
      <w:bookmarkStart w:id="3531" w:name="_Toc50736613"/>
      <w:r w:rsidR="00E273EA">
        <w:lastRenderedPageBreak/>
        <w:t>Desarrollo del sistema</w:t>
      </w:r>
      <w:bookmarkEnd w:id="3530"/>
      <w:bookmarkEnd w:id="3531"/>
    </w:p>
    <w:p w14:paraId="165412CE" w14:textId="00222999" w:rsidR="009853BF" w:rsidRDefault="009853BF">
      <w:pPr>
        <w:pStyle w:val="Texto"/>
        <w:rPr>
          <w:ins w:id="3532" w:author="Graván Serrano Eduardo" w:date="2020-09-07T14:35:00Z"/>
        </w:rPr>
        <w:pPrChange w:id="3533" w:author="Castillo Martínez Ana" w:date="2020-09-10T17:36:00Z">
          <w:pPr/>
        </w:pPrChange>
      </w:pPr>
      <w:ins w:id="3534" w:author="Graván Serrano Eduardo" w:date="2020-09-07T14:16:00Z">
        <w:r>
          <w:t xml:space="preserve">En este apartado se trata la arquitectura del sistema desarrollado y </w:t>
        </w:r>
      </w:ins>
      <w:ins w:id="3535" w:author="Graván Serrano Eduardo" w:date="2020-09-07T14:17:00Z">
        <w:r>
          <w:t>se habla en detalle de las distintas partes componentes del sistema software</w:t>
        </w:r>
      </w:ins>
      <w:ins w:id="3536" w:author="Graván Serrano Eduardo" w:date="2020-09-07T14:18:00Z">
        <w:r>
          <w:t>, haciendo hincapié en las partes más importantes y complejas de cada una de estas partes.</w:t>
        </w:r>
      </w:ins>
    </w:p>
    <w:p w14:paraId="7740FE9A" w14:textId="3145E933" w:rsidR="009F124E" w:rsidRPr="00F879FE" w:rsidDel="0049473A" w:rsidRDefault="009F124E">
      <w:pPr>
        <w:pStyle w:val="Ttulo2"/>
        <w:rPr>
          <w:del w:id="3537" w:author="Graván Serrano Eduardo" w:date="2020-09-07T14:40:00Z"/>
        </w:rPr>
        <w:pPrChange w:id="3538" w:author="Graván Serrano Eduardo" w:date="2020-09-11T17:05:00Z">
          <w:pPr>
            <w:pStyle w:val="Ttulo1"/>
          </w:pPr>
        </w:pPrChange>
      </w:pPr>
      <w:bookmarkStart w:id="3539" w:name="_Toc50388200"/>
      <w:bookmarkStart w:id="3540" w:name="_Toc50388413"/>
      <w:bookmarkStart w:id="3541" w:name="_Toc50388627"/>
      <w:bookmarkStart w:id="3542" w:name="_Toc50388846"/>
      <w:bookmarkStart w:id="3543" w:name="_Toc50389058"/>
      <w:bookmarkStart w:id="3544" w:name="_Toc50389270"/>
      <w:bookmarkStart w:id="3545" w:name="_Toc50389483"/>
      <w:bookmarkStart w:id="3546" w:name="_Toc50389695"/>
      <w:bookmarkStart w:id="3547" w:name="_Toc50390014"/>
      <w:bookmarkStart w:id="3548" w:name="_Toc50392543"/>
      <w:bookmarkStart w:id="3549" w:name="_Toc50568828"/>
      <w:bookmarkStart w:id="3550" w:name="_Toc50652609"/>
      <w:bookmarkStart w:id="3551" w:name="_Toc50654734"/>
      <w:bookmarkStart w:id="3552" w:name="_Toc50720274"/>
      <w:bookmarkStart w:id="3553" w:name="_Toc50725889"/>
      <w:bookmarkStart w:id="3554" w:name="_Toc50736289"/>
      <w:bookmarkStart w:id="3555" w:name="_Toc50736614"/>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14:paraId="476500E9" w14:textId="1D77DFEA" w:rsidR="00C65398" w:rsidRPr="00C15B35" w:rsidRDefault="00A67D9E">
      <w:pPr>
        <w:pStyle w:val="Ttulo2"/>
        <w:pPrChange w:id="3556" w:author="Graván Serrano Eduardo" w:date="2020-09-11T17:05:00Z">
          <w:pPr>
            <w:pStyle w:val="Ttulo1"/>
          </w:pPr>
        </w:pPrChange>
      </w:pPr>
      <w:bookmarkStart w:id="3557" w:name="_Toc49008539"/>
      <w:del w:id="3558" w:author="Castillo Martínez Ana" w:date="2020-09-10T18:18:00Z">
        <w:r w:rsidRPr="00C15B35" w:rsidDel="008F671A">
          <w:delText xml:space="preserve">   </w:delText>
        </w:r>
      </w:del>
      <w:bookmarkStart w:id="3559" w:name="_Toc50375936"/>
      <w:ins w:id="3560" w:author="Castillo Martínez Ana" w:date="2020-09-10T18:18:00Z">
        <w:r w:rsidR="008F671A" w:rsidRPr="00C15B35">
          <w:t xml:space="preserve"> </w:t>
        </w:r>
      </w:ins>
      <w:bookmarkStart w:id="3561" w:name="_Toc50736615"/>
      <w:r w:rsidR="00C65398" w:rsidRPr="00C15B35">
        <w:t>Arquitectura del sistema</w:t>
      </w:r>
      <w:bookmarkEnd w:id="3557"/>
      <w:bookmarkEnd w:id="3559"/>
      <w:bookmarkEnd w:id="3561"/>
    </w:p>
    <w:p w14:paraId="08E0C589" w14:textId="7D363CF9" w:rsidR="00C65398" w:rsidRDefault="00C65398">
      <w:pPr>
        <w:pStyle w:val="Texto"/>
        <w:pPrChange w:id="3562" w:author="Castillo Martínez Ana" w:date="2020-09-10T17:36:00Z">
          <w:pPr/>
        </w:pPrChange>
      </w:pPr>
      <w:r>
        <w:t>El sistema desarrollado cuenta</w:t>
      </w:r>
      <w:del w:id="3563" w:author="Castillo Martínez Ana" w:date="2020-09-10T18:03:00Z">
        <w:r w:rsidDel="00C34B4D">
          <w:delText xml:space="preserve">, a modo resumen, </w:delText>
        </w:r>
      </w:del>
      <w:ins w:id="3564" w:author="Castillo Martínez Ana" w:date="2020-09-10T18:03:00Z">
        <w:r w:rsidR="00C34B4D">
          <w:t xml:space="preserve"> </w:t>
        </w:r>
      </w:ins>
      <w:r>
        <w:t xml:space="preserve">con </w:t>
      </w:r>
      <w:commentRangeStart w:id="3565"/>
      <w:r>
        <w:t>los siguientes subsistemas:</w:t>
      </w:r>
      <w:commentRangeEnd w:id="3565"/>
      <w:r w:rsidR="00C34B4D">
        <w:rPr>
          <w:rStyle w:val="Refdecomentario"/>
          <w:lang w:eastAsia="es-ES"/>
        </w:rPr>
        <w:commentReference w:id="3565"/>
      </w:r>
    </w:p>
    <w:p w14:paraId="3206D8E9" w14:textId="44A6A5DA" w:rsidR="00C65398" w:rsidRPr="00C65398" w:rsidDel="00C34B4D" w:rsidRDefault="00C65398">
      <w:pPr>
        <w:pStyle w:val="Texto"/>
        <w:numPr>
          <w:ilvl w:val="0"/>
          <w:numId w:val="49"/>
        </w:numPr>
        <w:rPr>
          <w:moveFrom w:id="3566" w:author="Castillo Martínez Ana" w:date="2020-09-10T18:03:00Z"/>
          <w:b/>
          <w:bCs/>
        </w:rPr>
        <w:pPrChange w:id="3567" w:author="Castillo Martínez Ana" w:date="2020-09-10T17:36:00Z">
          <w:pPr>
            <w:pStyle w:val="Prrafodelista"/>
            <w:numPr>
              <w:numId w:val="10"/>
            </w:numPr>
            <w:ind w:left="765" w:hanging="360"/>
          </w:pPr>
        </w:pPrChange>
      </w:pPr>
      <w:moveFromRangeStart w:id="3568" w:author="Castillo Martínez Ana" w:date="2020-09-10T18:03:00Z" w:name="move50653427"/>
      <w:moveFrom w:id="3569" w:author="Castillo Martínez Ana" w:date="2020-09-10T18:03:00Z">
        <w:r w:rsidRPr="00C65398" w:rsidDel="00C34B4D">
          <w:rPr>
            <w:b/>
            <w:bCs/>
          </w:rPr>
          <w:t xml:space="preserve">Aplicación Android: </w:t>
        </w:r>
        <w:r w:rsidRPr="00C65398" w:rsidDel="00C34B4D">
          <w:t>desde ella se realiza la acción de “fichar” en la aplicación, compartiendo mensajes NDEF entre dos dispositivos Android y mandando la información al servidor HTTP.</w:t>
        </w:r>
      </w:moveFrom>
    </w:p>
    <w:p w14:paraId="4BBC28B4" w14:textId="1A604F62" w:rsidR="00C65398" w:rsidRPr="00C65398" w:rsidDel="00C34B4D" w:rsidRDefault="00C65398">
      <w:pPr>
        <w:pStyle w:val="Texto"/>
        <w:numPr>
          <w:ilvl w:val="0"/>
          <w:numId w:val="49"/>
        </w:numPr>
        <w:rPr>
          <w:moveFrom w:id="3570" w:author="Castillo Martínez Ana" w:date="2020-09-10T18:03:00Z"/>
          <w:b/>
          <w:bCs/>
        </w:rPr>
        <w:pPrChange w:id="3571" w:author="Castillo Martínez Ana" w:date="2020-09-10T17:36:00Z">
          <w:pPr>
            <w:pStyle w:val="Prrafodelista"/>
            <w:numPr>
              <w:numId w:val="10"/>
            </w:numPr>
            <w:ind w:left="765" w:hanging="360"/>
          </w:pPr>
        </w:pPrChange>
      </w:pPr>
      <w:moveFrom w:id="3572" w:author="Castillo Martínez Ana" w:date="2020-09-10T18:03:00Z">
        <w:r w:rsidRPr="00C65398" w:rsidDel="00C34B4D">
          <w:rPr>
            <w:b/>
            <w:bCs/>
          </w:rPr>
          <w:t xml:space="preserve">Aplicación de escritorio para administradores: </w:t>
        </w:r>
        <w:r w:rsidRPr="00C65398" w:rsidDel="00C34B4D">
          <w:t>desde esta aplicación los usuarios con privilegios de administrador serán capaces de gestionar y acceder a todos los datos referentes a información sobre empleados, horarios, y registros de asistencia guardados en la base de datos a través del servidor HTTP.</w:t>
        </w:r>
      </w:moveFrom>
    </w:p>
    <w:moveFromRangeEnd w:id="3568"/>
    <w:p w14:paraId="0C7254DD" w14:textId="77777777" w:rsidR="00C65398" w:rsidRPr="00C65398" w:rsidRDefault="00C65398">
      <w:pPr>
        <w:pStyle w:val="Texto"/>
        <w:numPr>
          <w:ilvl w:val="0"/>
          <w:numId w:val="49"/>
        </w:numPr>
        <w:rPr>
          <w:b/>
          <w:bCs/>
        </w:rPr>
        <w:pPrChange w:id="3573" w:author="Castillo Martínez Ana" w:date="2020-09-10T17:36:00Z">
          <w:pPr>
            <w:pStyle w:val="Prrafodelista"/>
            <w:numPr>
              <w:numId w:val="10"/>
            </w:numPr>
            <w:ind w:left="765" w:hanging="360"/>
          </w:pPr>
        </w:pPrChange>
      </w:pPr>
      <w:r w:rsidRPr="00C65398">
        <w:rPr>
          <w:b/>
          <w:bCs/>
        </w:rPr>
        <w:t xml:space="preserve">Servidor HTTP: </w:t>
      </w:r>
      <w:r w:rsidRPr="00C65398">
        <w:t xml:space="preserve">el servidor HTTP implementa una API </w:t>
      </w:r>
      <w:proofErr w:type="spellStart"/>
      <w:r w:rsidRPr="00C65398">
        <w:t>ReST</w:t>
      </w:r>
      <w:proofErr w:type="spellEnd"/>
      <w:r w:rsidRPr="00C65398">
        <w:t xml:space="preserve"> encargada de unir el resto de los subsistemas del proyecto con la base de datos. </w:t>
      </w:r>
    </w:p>
    <w:p w14:paraId="192E631A" w14:textId="7BD21EEA" w:rsidR="00C65398" w:rsidRPr="00C34B4D" w:rsidRDefault="00C65398" w:rsidP="002F1664">
      <w:pPr>
        <w:pStyle w:val="Texto"/>
        <w:numPr>
          <w:ilvl w:val="0"/>
          <w:numId w:val="49"/>
        </w:numPr>
        <w:rPr>
          <w:ins w:id="3574" w:author="Castillo Martínez Ana" w:date="2020-09-10T18:03:00Z"/>
          <w:b/>
          <w:bCs/>
          <w:rPrChange w:id="3575" w:author="Castillo Martínez Ana" w:date="2020-09-10T18:03:00Z">
            <w:rPr>
              <w:ins w:id="3576" w:author="Castillo Martínez Ana" w:date="2020-09-10T18:03:00Z"/>
            </w:rPr>
          </w:rPrChange>
        </w:rPr>
      </w:pPr>
      <w:r w:rsidRPr="00C65398">
        <w:rPr>
          <w:b/>
          <w:bCs/>
        </w:rPr>
        <w:t xml:space="preserve">Base de datos: </w:t>
      </w:r>
      <w:r w:rsidRPr="00C65398">
        <w:t xml:space="preserve">alojada en el mismo servidor físico que el servidor HTTP. En ella se guarda toda la información necesaria para poder gestionar la asistencia y registro horario de todos los empleados de la empresa. La base de datos es accedida a través de la API </w:t>
      </w:r>
      <w:proofErr w:type="spellStart"/>
      <w:r w:rsidRPr="00C65398">
        <w:t>ReST</w:t>
      </w:r>
      <w:proofErr w:type="spellEnd"/>
      <w:r w:rsidRPr="00C65398">
        <w:t xml:space="preserve"> implementada en el servidor HTTP.</w:t>
      </w:r>
    </w:p>
    <w:p w14:paraId="597575AD" w14:textId="77777777" w:rsidR="00C34B4D" w:rsidRPr="00C65398" w:rsidRDefault="00C34B4D" w:rsidP="00C34B4D">
      <w:pPr>
        <w:pStyle w:val="Texto"/>
        <w:numPr>
          <w:ilvl w:val="0"/>
          <w:numId w:val="49"/>
        </w:numPr>
        <w:rPr>
          <w:moveTo w:id="3577" w:author="Castillo Martínez Ana" w:date="2020-09-10T18:03:00Z"/>
          <w:b/>
          <w:bCs/>
        </w:rPr>
      </w:pPr>
      <w:moveToRangeStart w:id="3578" w:author="Castillo Martínez Ana" w:date="2020-09-10T18:03:00Z" w:name="move50653427"/>
      <w:moveTo w:id="3579" w:author="Castillo Martínez Ana" w:date="2020-09-10T18:03:00Z">
        <w:r w:rsidRPr="00C65398">
          <w:rPr>
            <w:b/>
            <w:bCs/>
          </w:rPr>
          <w:t xml:space="preserve">Aplicación Android: </w:t>
        </w:r>
        <w:r w:rsidRPr="00C65398">
          <w:t>desde ella se realiza la acción de “fichar” en la aplicación, compartiendo mensajes NDEF entre dos dispositivos Android y mandando la información al servidor HTTP.</w:t>
        </w:r>
      </w:moveTo>
    </w:p>
    <w:p w14:paraId="0A3041EC" w14:textId="77777777" w:rsidR="00C34B4D" w:rsidRPr="00C65398" w:rsidRDefault="00C34B4D" w:rsidP="00C34B4D">
      <w:pPr>
        <w:pStyle w:val="Texto"/>
        <w:numPr>
          <w:ilvl w:val="0"/>
          <w:numId w:val="49"/>
        </w:numPr>
        <w:rPr>
          <w:moveTo w:id="3580" w:author="Castillo Martínez Ana" w:date="2020-09-10T18:03:00Z"/>
          <w:b/>
          <w:bCs/>
        </w:rPr>
      </w:pPr>
      <w:moveTo w:id="3581" w:author="Castillo Martínez Ana" w:date="2020-09-10T18:03:00Z">
        <w:r w:rsidRPr="00C65398">
          <w:rPr>
            <w:b/>
            <w:bCs/>
          </w:rPr>
          <w:t xml:space="preserve">Aplicación de escritorio para administradores: </w:t>
        </w:r>
        <w:r w:rsidRPr="00C65398">
          <w:t>desde esta aplicación los usuarios con privilegios de administrador serán capaces de gestionar y acceder a todos los datos referentes a información sobre empleados, horarios, y registros de asistencia guardados en la base de datos a través del servidor HTTP.</w:t>
        </w:r>
      </w:moveTo>
    </w:p>
    <w:moveToRangeEnd w:id="3578"/>
    <w:p w14:paraId="46F8FFAD" w14:textId="6E677B99" w:rsidR="00C34B4D" w:rsidRPr="00C65398" w:rsidDel="00C34B4D" w:rsidRDefault="00C34B4D">
      <w:pPr>
        <w:pStyle w:val="Texto"/>
        <w:numPr>
          <w:ilvl w:val="0"/>
          <w:numId w:val="49"/>
        </w:numPr>
        <w:rPr>
          <w:del w:id="3582" w:author="Castillo Martínez Ana" w:date="2020-09-10T18:04:00Z"/>
          <w:b/>
          <w:bCs/>
        </w:rPr>
        <w:pPrChange w:id="3583" w:author="Castillo Martínez Ana" w:date="2020-09-10T17:36:00Z">
          <w:pPr>
            <w:pStyle w:val="Prrafodelista"/>
            <w:numPr>
              <w:numId w:val="10"/>
            </w:numPr>
            <w:ind w:left="765" w:hanging="360"/>
          </w:pPr>
        </w:pPrChange>
      </w:pPr>
    </w:p>
    <w:p w14:paraId="239C947E" w14:textId="12FD9239" w:rsidR="00C65398" w:rsidRDefault="00C65398">
      <w:pPr>
        <w:pStyle w:val="Texto"/>
        <w:pPrChange w:id="3584" w:author="Castillo Martínez Ana" w:date="2020-09-10T17:36:00Z">
          <w:pPr/>
        </w:pPrChange>
      </w:pPr>
      <w:r>
        <w:t xml:space="preserve">A continuación, se presenta un diagrama </w:t>
      </w:r>
      <w:del w:id="3585" w:author="Castillo Martínez Ana" w:date="2020-09-10T18:04:00Z">
        <w:r w:rsidDel="00C34B4D">
          <w:delText xml:space="preserve">simple </w:delText>
        </w:r>
      </w:del>
      <w:r>
        <w:t>que resume las interacciones entre las partes del sistema:</w:t>
      </w:r>
    </w:p>
    <w:p w14:paraId="48F97A84" w14:textId="77777777" w:rsidR="00C65398" w:rsidRDefault="00C65398" w:rsidP="00C65398"/>
    <w:p w14:paraId="25DE0481" w14:textId="77777777" w:rsidR="00C65398" w:rsidRDefault="003C4173" w:rsidP="00C65398">
      <w:pPr>
        <w:keepNext/>
      </w:pPr>
      <w:r w:rsidRPr="004F5EF0">
        <w:rPr>
          <w:noProof/>
        </w:rPr>
        <w:drawing>
          <wp:inline distT="0" distB="0" distL="0" distR="0" wp14:anchorId="360446DC" wp14:editId="5D1F2BFA">
            <wp:extent cx="5401310" cy="2700655"/>
            <wp:effectExtent l="0" t="0" r="0" b="0"/>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515F8794" w14:textId="1F18F472" w:rsidR="00C65398" w:rsidRDefault="00C65398" w:rsidP="00C65398">
      <w:pPr>
        <w:pStyle w:val="Descripcin"/>
        <w:jc w:val="center"/>
      </w:pPr>
      <w:bookmarkStart w:id="3586" w:name="_Toc50736828"/>
      <w:r>
        <w:t xml:space="preserve">Figura </w:t>
      </w:r>
      <w:r>
        <w:fldChar w:fldCharType="begin"/>
      </w:r>
      <w:r>
        <w:instrText xml:space="preserve"> SEQ Figura \* ARABIC </w:instrText>
      </w:r>
      <w:r>
        <w:fldChar w:fldCharType="separate"/>
      </w:r>
      <w:ins w:id="3587" w:author="Graván Serrano Eduardo" w:date="2020-09-09T18:17:00Z">
        <w:r w:rsidR="000047B6">
          <w:rPr>
            <w:noProof/>
          </w:rPr>
          <w:t>15</w:t>
        </w:r>
      </w:ins>
      <w:del w:id="3588" w:author="Graván Serrano Eduardo" w:date="2020-09-07T13:48:00Z">
        <w:r w:rsidR="00CD6BFB" w:rsidDel="00A63D46">
          <w:rPr>
            <w:noProof/>
          </w:rPr>
          <w:delText>2</w:delText>
        </w:r>
      </w:del>
      <w:r>
        <w:fldChar w:fldCharType="end"/>
      </w:r>
      <w:r>
        <w:t>. Visión general del sistema.</w:t>
      </w:r>
      <w:bookmarkEnd w:id="3586"/>
    </w:p>
    <w:p w14:paraId="58E113E1" w14:textId="24DF4F14" w:rsidR="003D0ECB" w:rsidDel="00C34B4D" w:rsidRDefault="003D0ECB">
      <w:pPr>
        <w:pStyle w:val="Ttulo3"/>
        <w:numPr>
          <w:ilvl w:val="2"/>
          <w:numId w:val="14"/>
        </w:numPr>
        <w:rPr>
          <w:del w:id="3589" w:author="Castillo Martínez Ana" w:date="2020-09-10T18:06:00Z"/>
        </w:rPr>
      </w:pPr>
      <w:bookmarkStart w:id="3590" w:name="_Toc49008538"/>
      <w:bookmarkStart w:id="3591" w:name="_Toc50375937"/>
      <w:del w:id="3592" w:author="Castillo Martínez Ana" w:date="2020-09-10T18:06:00Z">
        <w:r w:rsidDel="00C34B4D">
          <w:lastRenderedPageBreak/>
          <w:delText>Requisitos del sistema</w:delText>
        </w:r>
        <w:bookmarkEnd w:id="3590"/>
        <w:bookmarkEnd w:id="3591"/>
      </w:del>
    </w:p>
    <w:p w14:paraId="4DC473C8" w14:textId="16926D99" w:rsidR="003D0ECB" w:rsidRPr="003D0ECB" w:rsidRDefault="003D0ECB">
      <w:pPr>
        <w:pStyle w:val="Texto"/>
        <w:pPrChange w:id="3593" w:author="Castillo Martínez Ana" w:date="2020-09-10T17:37:00Z">
          <w:pPr/>
        </w:pPrChange>
      </w:pPr>
      <w:r w:rsidRPr="003D0ECB">
        <w:t xml:space="preserve">Para el correcto </w:t>
      </w:r>
      <w:ins w:id="3594" w:author="Castillo Martínez Ana" w:date="2020-09-10T18:06:00Z">
        <w:r w:rsidR="00C34B4D">
          <w:t>desarrollo del sistema propuesto</w:t>
        </w:r>
      </w:ins>
      <w:del w:id="3595" w:author="Castillo Martínez Ana" w:date="2020-09-10T18:06:00Z">
        <w:r w:rsidRPr="003D0ECB" w:rsidDel="00C34B4D">
          <w:delText>funcionamiento del sistema</w:delText>
        </w:r>
      </w:del>
      <w:r w:rsidRPr="003D0ECB">
        <w:t xml:space="preserve"> se necesitan los siguientes componentes:</w:t>
      </w:r>
    </w:p>
    <w:p w14:paraId="049A9FB8" w14:textId="77777777" w:rsidR="003D0ECB" w:rsidRPr="003D0ECB" w:rsidRDefault="003D0ECB">
      <w:pPr>
        <w:pStyle w:val="Texto"/>
        <w:numPr>
          <w:ilvl w:val="0"/>
          <w:numId w:val="50"/>
        </w:numPr>
        <w:pPrChange w:id="3596" w:author="Castillo Martínez Ana" w:date="2020-09-10T17:37:00Z">
          <w:pPr>
            <w:pStyle w:val="Prrafodelista"/>
            <w:numPr>
              <w:numId w:val="12"/>
            </w:numPr>
            <w:ind w:hanging="360"/>
          </w:pPr>
        </w:pPrChange>
      </w:pPr>
      <w:r w:rsidRPr="003D0ECB">
        <w:t xml:space="preserve">Servidor con Python3 instalado con los módulos necesarios para el funcionamiento del servidor (Módulo de </w:t>
      </w:r>
      <w:proofErr w:type="spellStart"/>
      <w:r w:rsidRPr="003D0ECB">
        <w:t>Flask</w:t>
      </w:r>
      <w:proofErr w:type="spellEnd"/>
      <w:r w:rsidRPr="003D0ECB">
        <w:t xml:space="preserve"> y soporte de </w:t>
      </w:r>
      <w:proofErr w:type="spellStart"/>
      <w:r w:rsidRPr="003D0ECB">
        <w:t>Swagger</w:t>
      </w:r>
      <w:proofErr w:type="spellEnd"/>
      <w:r w:rsidRPr="003D0ECB">
        <w:t xml:space="preserve"> 2.0). </w:t>
      </w:r>
    </w:p>
    <w:p w14:paraId="3AEE0413" w14:textId="77777777" w:rsidR="003D0ECB" w:rsidRPr="003D0ECB" w:rsidRDefault="003D0ECB">
      <w:pPr>
        <w:pStyle w:val="Texto"/>
        <w:numPr>
          <w:ilvl w:val="0"/>
          <w:numId w:val="50"/>
        </w:numPr>
        <w:pPrChange w:id="3597" w:author="Castillo Martínez Ana" w:date="2020-09-10T17:37:00Z">
          <w:pPr>
            <w:pStyle w:val="Prrafodelista"/>
            <w:numPr>
              <w:numId w:val="12"/>
            </w:numPr>
            <w:ind w:hanging="360"/>
          </w:pPr>
        </w:pPrChange>
      </w:pPr>
      <w:r w:rsidRPr="003D0ECB">
        <w:t>Base de datos SQLite3 instalado en el servidor HTTP.</w:t>
      </w:r>
    </w:p>
    <w:p w14:paraId="581F2983" w14:textId="77777777" w:rsidR="003D0ECB" w:rsidRPr="003D0ECB" w:rsidRDefault="003D0ECB">
      <w:pPr>
        <w:pStyle w:val="Texto"/>
        <w:numPr>
          <w:ilvl w:val="0"/>
          <w:numId w:val="50"/>
        </w:numPr>
        <w:pPrChange w:id="3598" w:author="Castillo Martínez Ana" w:date="2020-09-10T17:37:00Z">
          <w:pPr>
            <w:pStyle w:val="Prrafodelista"/>
            <w:numPr>
              <w:numId w:val="12"/>
            </w:numPr>
            <w:ind w:hanging="360"/>
          </w:pPr>
        </w:pPrChange>
      </w:pPr>
      <w:r w:rsidRPr="003D0ECB">
        <w:t>Ordenador con Java instalado para el uso de la aplicación de administración.</w:t>
      </w:r>
    </w:p>
    <w:p w14:paraId="3E8873E9" w14:textId="77777777" w:rsidR="00A9165C" w:rsidRPr="004F0457" w:rsidRDefault="003D0ECB">
      <w:pPr>
        <w:pStyle w:val="Texto"/>
        <w:numPr>
          <w:ilvl w:val="0"/>
          <w:numId w:val="50"/>
        </w:numPr>
        <w:pPrChange w:id="3599" w:author="Castillo Martínez Ana" w:date="2020-09-10T17:37:00Z">
          <w:pPr>
            <w:pStyle w:val="Prrafodelista"/>
            <w:numPr>
              <w:numId w:val="12"/>
            </w:numPr>
            <w:ind w:hanging="360"/>
          </w:pPr>
        </w:pPrChange>
      </w:pPr>
      <w:r w:rsidRPr="003D0ECB">
        <w:t>Al menos dos dispositivos Android con NFC (Para un usuario normal y un administrador). La API de Android mínima requerida para el funcionamiento de la aplicación es la API 23 (Android 6.0).</w:t>
      </w:r>
    </w:p>
    <w:p w14:paraId="13D38C03" w14:textId="100783CF" w:rsidR="00C65398" w:rsidRDefault="008F671A">
      <w:pPr>
        <w:pStyle w:val="Ttulo2"/>
        <w:rPr>
          <w:ins w:id="3600" w:author="Graván Serrano Eduardo" w:date="2020-09-07T14:29:00Z"/>
        </w:rPr>
        <w:pPrChange w:id="3601" w:author="Graván Serrano Eduardo" w:date="2020-09-11T17:05:00Z">
          <w:pPr>
            <w:pStyle w:val="Texto"/>
            <w:numPr>
              <w:numId w:val="50"/>
            </w:numPr>
            <w:ind w:left="720" w:hanging="360"/>
          </w:pPr>
        </w:pPrChange>
      </w:pPr>
      <w:bookmarkStart w:id="3602" w:name="_Toc49008540"/>
      <w:ins w:id="3603" w:author="Castillo Martínez Ana" w:date="2020-09-10T18:12:00Z">
        <w:r>
          <w:t xml:space="preserve">  </w:t>
        </w:r>
      </w:ins>
      <w:commentRangeStart w:id="3604"/>
      <w:del w:id="3605" w:author="Castillo Martínez Ana" w:date="2020-09-10T18:11:00Z">
        <w:r w:rsidR="00A67D9E" w:rsidDel="008F671A">
          <w:delText xml:space="preserve">   </w:delText>
        </w:r>
      </w:del>
      <w:bookmarkStart w:id="3606" w:name="_Toc50375938"/>
      <w:del w:id="3607" w:author="Graván Serrano Eduardo" w:date="2020-09-07T14:29:00Z">
        <w:r w:rsidR="00C65398" w:rsidDel="00977087">
          <w:delText>Base de datos</w:delText>
        </w:r>
      </w:del>
      <w:bookmarkStart w:id="3608" w:name="_Toc50736616"/>
      <w:bookmarkEnd w:id="3602"/>
      <w:bookmarkEnd w:id="3606"/>
      <w:ins w:id="3609" w:author="Graván Serrano Eduardo" w:date="2020-09-10T21:40:00Z">
        <w:r w:rsidR="00F05D83">
          <w:t>Base de datos</w:t>
        </w:r>
      </w:ins>
      <w:ins w:id="3610" w:author="Graván Serrano Eduardo" w:date="2020-09-07T14:29:00Z">
        <w:r w:rsidR="00977087">
          <w:t xml:space="preserve"> </w:t>
        </w:r>
      </w:ins>
      <w:commentRangeEnd w:id="3604"/>
      <w:r>
        <w:rPr>
          <w:rStyle w:val="Refdecomentario"/>
          <w:rFonts w:cs="Times New Roman"/>
          <w:b w:val="0"/>
        </w:rPr>
        <w:commentReference w:id="3604"/>
      </w:r>
      <w:bookmarkEnd w:id="3608"/>
    </w:p>
    <w:p w14:paraId="420A4315" w14:textId="7CF8B788" w:rsidR="00977087" w:rsidRPr="0049473A" w:rsidDel="00977087" w:rsidRDefault="00977087">
      <w:pPr>
        <w:pStyle w:val="Texto"/>
        <w:rPr>
          <w:del w:id="3611" w:author="Graván Serrano Eduardo" w:date="2020-09-07T14:31:00Z"/>
        </w:rPr>
        <w:pPrChange w:id="3612" w:author="Castillo Martínez Ana" w:date="2020-09-10T17:37:00Z">
          <w:pPr>
            <w:pStyle w:val="Ttulo2"/>
          </w:pPr>
        </w:pPrChange>
      </w:pPr>
    </w:p>
    <w:p w14:paraId="35AF04D0" w14:textId="19247D2B" w:rsidR="00C65398" w:rsidRDefault="00C65398">
      <w:pPr>
        <w:pStyle w:val="Texto"/>
        <w:rPr>
          <w:ins w:id="3613" w:author="Graván Serrano Eduardo" w:date="2020-09-07T14:18:00Z"/>
        </w:rPr>
        <w:pPrChange w:id="3614" w:author="Castillo Martínez Ana" w:date="2020-09-10T17:37:00Z">
          <w:pPr/>
        </w:pPrChange>
      </w:pPr>
      <w:r w:rsidRPr="00C65398">
        <w:t>Para poder gestionar los datos referentes al control de asistencia de una organización, se ha creado el siguiente modelo de base de datos basado en tres tablas:</w:t>
      </w:r>
    </w:p>
    <w:p w14:paraId="2F70FD39" w14:textId="77777777" w:rsidR="009853BF" w:rsidRDefault="009853BF" w:rsidP="009853BF">
      <w:pPr>
        <w:rPr>
          <w:ins w:id="3615" w:author="Graván Serrano Eduardo" w:date="2020-09-07T14:18:00Z"/>
        </w:rPr>
      </w:pPr>
    </w:p>
    <w:p w14:paraId="1CAF4D66" w14:textId="77777777" w:rsidR="009853BF" w:rsidRDefault="009853BF" w:rsidP="009853BF">
      <w:pPr>
        <w:keepNext/>
        <w:rPr>
          <w:ins w:id="3616" w:author="Graván Serrano Eduardo" w:date="2020-09-07T14:18:00Z"/>
        </w:rPr>
      </w:pPr>
      <w:ins w:id="3617" w:author="Graván Serrano Eduardo" w:date="2020-09-07T14:18:00Z">
        <w:r w:rsidRPr="004F5EF0">
          <w:rPr>
            <w:noProof/>
          </w:rPr>
          <w:drawing>
            <wp:inline distT="0" distB="0" distL="0" distR="0" wp14:anchorId="029FF805" wp14:editId="4DFA7EEE">
              <wp:extent cx="5390515" cy="1127125"/>
              <wp:effectExtent l="0" t="0" r="0" b="0"/>
              <wp:docPr id="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1127125"/>
                      </a:xfrm>
                      <a:prstGeom prst="rect">
                        <a:avLst/>
                      </a:prstGeom>
                      <a:noFill/>
                      <a:ln>
                        <a:noFill/>
                      </a:ln>
                    </pic:spPr>
                  </pic:pic>
                </a:graphicData>
              </a:graphic>
            </wp:inline>
          </w:drawing>
        </w:r>
      </w:ins>
    </w:p>
    <w:p w14:paraId="0C3905CB" w14:textId="24683813" w:rsidR="009853BF" w:rsidRDefault="009853BF" w:rsidP="009853BF">
      <w:pPr>
        <w:pStyle w:val="Descripcin"/>
        <w:jc w:val="center"/>
        <w:rPr>
          <w:ins w:id="3618" w:author="Graván Serrano Eduardo" w:date="2020-09-07T14:18:00Z"/>
        </w:rPr>
      </w:pPr>
      <w:bookmarkStart w:id="3619" w:name="_Toc50736829"/>
      <w:ins w:id="3620" w:author="Graván Serrano Eduardo" w:date="2020-09-07T14:18:00Z">
        <w:r>
          <w:t xml:space="preserve">Figura </w:t>
        </w:r>
        <w:r>
          <w:fldChar w:fldCharType="begin"/>
        </w:r>
        <w:r>
          <w:instrText xml:space="preserve"> SEQ Figura \* ARABIC </w:instrText>
        </w:r>
        <w:r>
          <w:fldChar w:fldCharType="separate"/>
        </w:r>
      </w:ins>
      <w:ins w:id="3621" w:author="Graván Serrano Eduardo" w:date="2020-09-09T18:17:00Z">
        <w:r w:rsidR="000047B6">
          <w:rPr>
            <w:noProof/>
          </w:rPr>
          <w:t>16</w:t>
        </w:r>
      </w:ins>
      <w:ins w:id="3622" w:author="Graván Serrano Eduardo" w:date="2020-09-07T14:18:00Z">
        <w:r>
          <w:fldChar w:fldCharType="end"/>
        </w:r>
        <w:r>
          <w:t>. Modelo de datos.</w:t>
        </w:r>
        <w:bookmarkEnd w:id="3619"/>
      </w:ins>
    </w:p>
    <w:p w14:paraId="48135F23" w14:textId="77777777" w:rsidR="009853BF" w:rsidRDefault="009853BF" w:rsidP="009853BF">
      <w:pPr>
        <w:rPr>
          <w:ins w:id="3623" w:author="Graván Serrano Eduardo" w:date="2020-09-07T14:24:00Z"/>
        </w:rPr>
      </w:pPr>
    </w:p>
    <w:p w14:paraId="7358C0B8" w14:textId="7A62A023" w:rsidR="00975F57" w:rsidDel="002F1664" w:rsidRDefault="00C34B4D">
      <w:pPr>
        <w:pStyle w:val="Texto"/>
        <w:rPr>
          <w:ins w:id="3624" w:author="Graván Serrano Eduardo" w:date="2020-09-07T14:26:00Z"/>
          <w:del w:id="3625" w:author="Castillo Martínez Ana" w:date="2020-09-10T17:37:00Z"/>
        </w:rPr>
        <w:pPrChange w:id="3626" w:author="Castillo Martínez Ana" w:date="2020-09-10T17:37:00Z">
          <w:pPr/>
        </w:pPrChange>
      </w:pPr>
      <w:commentRangeStart w:id="3627"/>
      <w:commentRangeEnd w:id="3627"/>
      <w:del w:id="3628" w:author="Graván Serrano Eduardo" w:date="2020-09-10T21:39:00Z">
        <w:r w:rsidDel="00F05D83">
          <w:rPr>
            <w:rStyle w:val="Refdecomentario"/>
            <w:lang w:eastAsia="es-ES"/>
          </w:rPr>
          <w:commentReference w:id="3627"/>
        </w:r>
      </w:del>
    </w:p>
    <w:p w14:paraId="7D639F56" w14:textId="77777777" w:rsidR="00975F57" w:rsidRDefault="00975F57">
      <w:pPr>
        <w:pStyle w:val="Texto"/>
        <w:rPr>
          <w:ins w:id="3629" w:author="Graván Serrano Eduardo" w:date="2020-09-07T14:26:00Z"/>
        </w:rPr>
        <w:pPrChange w:id="3630" w:author="Castillo Martínez Ana" w:date="2020-09-10T17:37:00Z">
          <w:pPr/>
        </w:pPrChange>
      </w:pPr>
      <w:ins w:id="3631" w:author="Graván Serrano Eduardo" w:date="2020-09-07T14:26:00Z">
        <w:r>
          <w:t>Las relaciones entre las distintas tablas son las siguientes:</w:t>
        </w:r>
      </w:ins>
    </w:p>
    <w:p w14:paraId="71E4944F" w14:textId="77777777" w:rsidR="00975F57" w:rsidRPr="00701FDF" w:rsidRDefault="00975F57">
      <w:pPr>
        <w:pStyle w:val="Texto"/>
        <w:numPr>
          <w:ilvl w:val="0"/>
          <w:numId w:val="51"/>
        </w:numPr>
        <w:rPr>
          <w:ins w:id="3632" w:author="Graván Serrano Eduardo" w:date="2020-09-07T14:26:00Z"/>
          <w:b/>
          <w:bCs/>
        </w:rPr>
        <w:pPrChange w:id="3633" w:author="Castillo Martínez Ana" w:date="2020-09-10T17:37:00Z">
          <w:pPr>
            <w:pStyle w:val="Prrafodelista"/>
            <w:numPr>
              <w:numId w:val="25"/>
            </w:numPr>
            <w:ind w:hanging="360"/>
          </w:pPr>
        </w:pPrChange>
      </w:pPr>
      <w:proofErr w:type="spellStart"/>
      <w:ins w:id="3634" w:author="Graván Serrano Eduardo" w:date="2020-09-07T14:26:00Z">
        <w:r w:rsidRPr="00701FDF">
          <w:rPr>
            <w:b/>
            <w:bCs/>
          </w:rPr>
          <w:t>Employee</w:t>
        </w:r>
        <w:proofErr w:type="spellEnd"/>
        <w:r w:rsidRPr="00701FDF">
          <w:rPr>
            <w:b/>
            <w:bCs/>
          </w:rPr>
          <w:t xml:space="preserve">-Schedule: </w:t>
        </w:r>
        <w:r w:rsidRPr="00701FDF">
          <w:t>cada empleado puede tener múltiples registros de horarios asociados a su email.</w:t>
        </w:r>
      </w:ins>
    </w:p>
    <w:p w14:paraId="691A9475" w14:textId="7C0BA38E" w:rsidR="00975F57" w:rsidRPr="00701FDF" w:rsidRDefault="00975F57">
      <w:pPr>
        <w:pStyle w:val="Texto"/>
        <w:numPr>
          <w:ilvl w:val="0"/>
          <w:numId w:val="51"/>
        </w:numPr>
        <w:rPr>
          <w:ins w:id="3635" w:author="Graván Serrano Eduardo" w:date="2020-09-07T14:26:00Z"/>
          <w:b/>
          <w:bCs/>
        </w:rPr>
        <w:pPrChange w:id="3636" w:author="Castillo Martínez Ana" w:date="2020-09-10T17:37:00Z">
          <w:pPr>
            <w:pStyle w:val="Prrafodelista"/>
            <w:numPr>
              <w:numId w:val="25"/>
            </w:numPr>
            <w:ind w:hanging="360"/>
          </w:pPr>
        </w:pPrChange>
      </w:pPr>
      <w:ins w:id="3637" w:author="Graván Serrano Eduardo" w:date="2020-09-07T14:26:00Z">
        <w:r w:rsidRPr="00701FDF">
          <w:rPr>
            <w:b/>
            <w:bCs/>
          </w:rPr>
          <w:t>Schedule-</w:t>
        </w:r>
        <w:proofErr w:type="spellStart"/>
        <w:r w:rsidRPr="00701FDF">
          <w:rPr>
            <w:b/>
            <w:bCs/>
          </w:rPr>
          <w:t>Attendance</w:t>
        </w:r>
        <w:proofErr w:type="spellEnd"/>
        <w:r w:rsidRPr="00701FDF">
          <w:rPr>
            <w:b/>
            <w:bCs/>
          </w:rPr>
          <w:t xml:space="preserve">: </w:t>
        </w:r>
        <w:r w:rsidRPr="00701FDF">
          <w:t>cada registro horario debe tener un registro de asistencia asociado siempre. Esta relación es 1:1, es decir, un registro horario debe tener una contraparte única en la tabla de asistencia y viceversa.</w:t>
        </w:r>
      </w:ins>
      <w:ins w:id="3638" w:author="Graván Serrano Eduardo" w:date="2020-09-07T14:27:00Z">
        <w:r>
          <w:t xml:space="preserve"> Para realizar esta identificación bilateral, la tabla Schedule comparte sus claves primarias de email (email del empleado asociado al registro horario) y fecha (fecha del registro horario).</w:t>
        </w:r>
      </w:ins>
    </w:p>
    <w:p w14:paraId="04E03E90" w14:textId="57A3BA92" w:rsidR="009853BF" w:rsidRPr="00C65398" w:rsidRDefault="009853BF">
      <w:pPr>
        <w:pStyle w:val="Texto"/>
        <w:pPrChange w:id="3639" w:author="Castillo Martínez Ana" w:date="2020-09-10T17:37:00Z">
          <w:pPr/>
        </w:pPrChange>
      </w:pPr>
      <w:ins w:id="3640" w:author="Graván Serrano Eduardo" w:date="2020-09-07T14:21:00Z">
        <w:r>
          <w:t xml:space="preserve">Las tablas representadas en la </w:t>
        </w:r>
        <w:commentRangeStart w:id="3641"/>
        <w:r>
          <w:t xml:space="preserve">figura </w:t>
        </w:r>
      </w:ins>
      <w:ins w:id="3642" w:author="Graván Serrano Eduardo" w:date="2020-09-10T21:39:00Z">
        <w:r w:rsidR="00F05D83">
          <w:t>16</w:t>
        </w:r>
      </w:ins>
      <w:ins w:id="3643" w:author="Graván Serrano Eduardo" w:date="2020-09-07T14:21:00Z">
        <w:r>
          <w:t xml:space="preserve"> </w:t>
        </w:r>
      </w:ins>
      <w:commentRangeEnd w:id="3641"/>
      <w:r w:rsidR="008F671A">
        <w:rPr>
          <w:rStyle w:val="Refdecomentario"/>
          <w:lang w:eastAsia="es-ES"/>
        </w:rPr>
        <w:commentReference w:id="3641"/>
      </w:r>
      <w:ins w:id="3644" w:author="Graván Serrano Eduardo" w:date="2020-09-07T14:21:00Z">
        <w:r>
          <w:t>tienen la siguiente estructura:</w:t>
        </w:r>
      </w:ins>
    </w:p>
    <w:p w14:paraId="16588279" w14:textId="77777777" w:rsidR="00C65398" w:rsidRPr="00C65398" w:rsidRDefault="00C65398">
      <w:pPr>
        <w:pStyle w:val="Texto"/>
        <w:numPr>
          <w:ilvl w:val="0"/>
          <w:numId w:val="11"/>
        </w:numPr>
        <w:rPr>
          <w:b/>
          <w:bCs/>
        </w:rPr>
        <w:pPrChange w:id="3645" w:author="Castillo Martínez Ana" w:date="2020-09-10T17:37:00Z">
          <w:pPr>
            <w:pStyle w:val="Prrafodelista"/>
            <w:numPr>
              <w:numId w:val="11"/>
            </w:numPr>
            <w:ind w:hanging="360"/>
          </w:pPr>
        </w:pPrChange>
      </w:pPr>
      <w:r w:rsidRPr="00C65398">
        <w:rPr>
          <w:b/>
          <w:bCs/>
        </w:rPr>
        <w:t xml:space="preserve">Tabla </w:t>
      </w:r>
      <w:proofErr w:type="spellStart"/>
      <w:r w:rsidRPr="00C65398">
        <w:rPr>
          <w:b/>
          <w:bCs/>
        </w:rPr>
        <w:t>Employee</w:t>
      </w:r>
      <w:proofErr w:type="spellEnd"/>
      <w:r w:rsidRPr="00C65398">
        <w:rPr>
          <w:b/>
          <w:bCs/>
        </w:rPr>
        <w:t>:</w:t>
      </w:r>
      <w:r w:rsidRPr="00C65398">
        <w:t xml:space="preserve"> esta tabla recoge toda la información referente a los datos de los empleados. Sus columnas son las siguientes:</w:t>
      </w:r>
    </w:p>
    <w:p w14:paraId="5C920671" w14:textId="77777777" w:rsidR="00C65398" w:rsidRPr="00C65398" w:rsidRDefault="00C65398">
      <w:pPr>
        <w:pStyle w:val="Texto"/>
        <w:numPr>
          <w:ilvl w:val="1"/>
          <w:numId w:val="11"/>
        </w:numPr>
        <w:rPr>
          <w:b/>
          <w:bCs/>
        </w:rPr>
        <w:pPrChange w:id="3646" w:author="Castillo Martínez Ana" w:date="2020-09-10T17:37:00Z">
          <w:pPr>
            <w:pStyle w:val="Prrafodelista"/>
            <w:numPr>
              <w:ilvl w:val="1"/>
              <w:numId w:val="11"/>
            </w:numPr>
            <w:ind w:left="1440" w:hanging="360"/>
          </w:pPr>
        </w:pPrChange>
      </w:pPr>
      <w:r w:rsidRPr="00C65398">
        <w:rPr>
          <w:b/>
          <w:bCs/>
        </w:rPr>
        <w:t xml:space="preserve">Email: </w:t>
      </w:r>
      <w:r w:rsidRPr="00C65398">
        <w:t xml:space="preserve">Tipo </w:t>
      </w:r>
      <w:proofErr w:type="spellStart"/>
      <w:r w:rsidRPr="00C65398">
        <w:t>text</w:t>
      </w:r>
      <w:proofErr w:type="spellEnd"/>
      <w:r w:rsidRPr="00C65398">
        <w:t xml:space="preserve">, </w:t>
      </w:r>
      <w:proofErr w:type="spellStart"/>
      <w:r w:rsidRPr="00C65398">
        <w:t>primary</w:t>
      </w:r>
      <w:proofErr w:type="spellEnd"/>
      <w:r w:rsidRPr="00C65398">
        <w:t xml:space="preserve"> </w:t>
      </w:r>
      <w:proofErr w:type="spellStart"/>
      <w:r w:rsidRPr="00C65398">
        <w:t>key</w:t>
      </w:r>
      <w:proofErr w:type="spellEnd"/>
      <w:r w:rsidRPr="00C65398">
        <w:t xml:space="preserve"> de la tabla. Almacena el email del empleado, el cual será utilizado a la hora de hacer </w:t>
      </w:r>
      <w:proofErr w:type="spellStart"/>
      <w:r w:rsidRPr="00C65398">
        <w:t>login</w:t>
      </w:r>
      <w:proofErr w:type="spellEnd"/>
      <w:r w:rsidRPr="00C65398">
        <w:t xml:space="preserve"> en las aplicaciones.</w:t>
      </w:r>
    </w:p>
    <w:p w14:paraId="690DF683" w14:textId="77777777" w:rsidR="00C65398" w:rsidRPr="00C65398" w:rsidRDefault="00C65398">
      <w:pPr>
        <w:pStyle w:val="Texto"/>
        <w:numPr>
          <w:ilvl w:val="1"/>
          <w:numId w:val="11"/>
        </w:numPr>
        <w:rPr>
          <w:b/>
          <w:bCs/>
        </w:rPr>
        <w:pPrChange w:id="3647" w:author="Castillo Martínez Ana" w:date="2020-09-10T17:37:00Z">
          <w:pPr>
            <w:pStyle w:val="Prrafodelista"/>
            <w:numPr>
              <w:ilvl w:val="1"/>
              <w:numId w:val="11"/>
            </w:numPr>
            <w:ind w:left="1440" w:hanging="360"/>
          </w:pPr>
        </w:pPrChange>
      </w:pPr>
      <w:proofErr w:type="spellStart"/>
      <w:r w:rsidRPr="00C65398">
        <w:rPr>
          <w:b/>
          <w:bCs/>
        </w:rPr>
        <w:lastRenderedPageBreak/>
        <w:t>Name</w:t>
      </w:r>
      <w:proofErr w:type="spellEnd"/>
      <w:r w:rsidRPr="00C65398">
        <w:rPr>
          <w:b/>
          <w:bCs/>
        </w:rPr>
        <w:t xml:space="preserve">: </w:t>
      </w:r>
      <w:r w:rsidRPr="00C65398">
        <w:t xml:space="preserve">Tipo </w:t>
      </w:r>
      <w:proofErr w:type="spellStart"/>
      <w:r w:rsidRPr="00C65398">
        <w:t>text</w:t>
      </w:r>
      <w:proofErr w:type="spellEnd"/>
      <w:r w:rsidRPr="00C65398">
        <w:t>. Almacena el nombre del empleado.</w:t>
      </w:r>
    </w:p>
    <w:p w14:paraId="57B6FB25" w14:textId="77777777" w:rsidR="00C65398" w:rsidRPr="00C65398" w:rsidRDefault="00C65398">
      <w:pPr>
        <w:pStyle w:val="Texto"/>
        <w:numPr>
          <w:ilvl w:val="1"/>
          <w:numId w:val="11"/>
        </w:numPr>
        <w:rPr>
          <w:b/>
          <w:bCs/>
        </w:rPr>
        <w:pPrChange w:id="3648" w:author="Castillo Martínez Ana" w:date="2020-09-10T17:37:00Z">
          <w:pPr>
            <w:pStyle w:val="Prrafodelista"/>
            <w:numPr>
              <w:ilvl w:val="1"/>
              <w:numId w:val="11"/>
            </w:numPr>
            <w:ind w:left="1440" w:hanging="360"/>
          </w:pPr>
        </w:pPrChange>
      </w:pPr>
      <w:proofErr w:type="spellStart"/>
      <w:r w:rsidRPr="00C65398">
        <w:rPr>
          <w:b/>
          <w:bCs/>
        </w:rPr>
        <w:t>Password</w:t>
      </w:r>
      <w:proofErr w:type="spellEnd"/>
      <w:r w:rsidRPr="00C65398">
        <w:rPr>
          <w:b/>
          <w:bCs/>
        </w:rPr>
        <w:t>:</w:t>
      </w:r>
      <w:r w:rsidRPr="00C65398">
        <w:t xml:space="preserve"> Tipo </w:t>
      </w:r>
      <w:proofErr w:type="spellStart"/>
      <w:r w:rsidRPr="00C65398">
        <w:t>text</w:t>
      </w:r>
      <w:proofErr w:type="spellEnd"/>
      <w:r w:rsidRPr="00C65398">
        <w:t>. Almacena la contraseña del empleado.</w:t>
      </w:r>
    </w:p>
    <w:p w14:paraId="21CDA870" w14:textId="77777777" w:rsidR="00C65398" w:rsidRPr="00C65398" w:rsidRDefault="00C65398">
      <w:pPr>
        <w:pStyle w:val="Texto"/>
        <w:numPr>
          <w:ilvl w:val="1"/>
          <w:numId w:val="11"/>
        </w:numPr>
        <w:rPr>
          <w:b/>
          <w:bCs/>
        </w:rPr>
        <w:pPrChange w:id="3649" w:author="Castillo Martínez Ana" w:date="2020-09-10T17:37:00Z">
          <w:pPr>
            <w:pStyle w:val="Prrafodelista"/>
            <w:numPr>
              <w:ilvl w:val="1"/>
              <w:numId w:val="11"/>
            </w:numPr>
            <w:ind w:left="1440" w:hanging="360"/>
          </w:pPr>
        </w:pPrChange>
      </w:pPr>
      <w:proofErr w:type="spellStart"/>
      <w:r w:rsidRPr="00C65398">
        <w:rPr>
          <w:b/>
          <w:bCs/>
        </w:rPr>
        <w:t>Is_admin</w:t>
      </w:r>
      <w:proofErr w:type="spellEnd"/>
      <w:r w:rsidRPr="00C65398">
        <w:rPr>
          <w:b/>
          <w:bCs/>
        </w:rPr>
        <w:t>:</w:t>
      </w:r>
      <w:r w:rsidRPr="00C65398">
        <w:t xml:space="preserve"> Tipo </w:t>
      </w:r>
      <w:proofErr w:type="spellStart"/>
      <w:r w:rsidRPr="00C65398">
        <w:t>boolean</w:t>
      </w:r>
      <w:proofErr w:type="spellEnd"/>
      <w:r w:rsidRPr="00C65398">
        <w:t>. Si el valor está a True (1), el empleado es un administrador. Si está a False (0), el empleado es un empleado normal sin privilegios.</w:t>
      </w:r>
      <w:r w:rsidRPr="00C65398">
        <w:rPr>
          <w:b/>
          <w:bCs/>
        </w:rPr>
        <w:t xml:space="preserve"> </w:t>
      </w:r>
    </w:p>
    <w:p w14:paraId="69C39D0A" w14:textId="77777777" w:rsidR="00C65398" w:rsidRPr="00C65398" w:rsidRDefault="00C65398">
      <w:pPr>
        <w:pStyle w:val="Texto"/>
        <w:numPr>
          <w:ilvl w:val="0"/>
          <w:numId w:val="11"/>
        </w:numPr>
        <w:rPr>
          <w:b/>
          <w:bCs/>
        </w:rPr>
        <w:pPrChange w:id="3650" w:author="Castillo Martínez Ana" w:date="2020-09-10T17:37:00Z">
          <w:pPr>
            <w:pStyle w:val="Prrafodelista"/>
            <w:numPr>
              <w:numId w:val="11"/>
            </w:numPr>
            <w:ind w:hanging="360"/>
          </w:pPr>
        </w:pPrChange>
      </w:pPr>
      <w:r w:rsidRPr="00C65398">
        <w:rPr>
          <w:b/>
          <w:bCs/>
        </w:rPr>
        <w:t xml:space="preserve">Tabla Schedule: </w:t>
      </w:r>
      <w:r w:rsidRPr="00C65398">
        <w:t>esta tabla almacena toda la información sobre los horarios de los empleados. Sus columnas son las siguientes:</w:t>
      </w:r>
    </w:p>
    <w:p w14:paraId="106C65FF" w14:textId="77777777" w:rsidR="00C65398" w:rsidRPr="00C65398" w:rsidRDefault="00C65398">
      <w:pPr>
        <w:pStyle w:val="Texto"/>
        <w:numPr>
          <w:ilvl w:val="1"/>
          <w:numId w:val="11"/>
        </w:numPr>
        <w:rPr>
          <w:b/>
          <w:bCs/>
        </w:rPr>
        <w:pPrChange w:id="3651" w:author="Castillo Martínez Ana" w:date="2020-09-10T17:37:00Z">
          <w:pPr>
            <w:pStyle w:val="Prrafodelista"/>
            <w:numPr>
              <w:ilvl w:val="1"/>
              <w:numId w:val="11"/>
            </w:numPr>
            <w:ind w:left="1440" w:hanging="360"/>
          </w:pPr>
        </w:pPrChange>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w:t>
      </w:r>
      <w:proofErr w:type="spellStart"/>
      <w:r w:rsidRPr="00C65398">
        <w:t>Employee</w:t>
      </w:r>
      <w:proofErr w:type="spellEnd"/>
      <w:r w:rsidRPr="00C65398">
        <w:t>. Almacena el email del empleado sobre el que se ha creado el registro de horario.</w:t>
      </w:r>
    </w:p>
    <w:p w14:paraId="2991A78D" w14:textId="77777777" w:rsidR="00C65398" w:rsidRPr="00C65398" w:rsidRDefault="00C65398">
      <w:pPr>
        <w:pStyle w:val="Texto"/>
        <w:numPr>
          <w:ilvl w:val="1"/>
          <w:numId w:val="11"/>
        </w:numPr>
        <w:rPr>
          <w:b/>
          <w:bCs/>
        </w:rPr>
        <w:pPrChange w:id="3652" w:author="Castillo Martínez Ana" w:date="2020-09-10T17:37:00Z">
          <w:pPr>
            <w:pStyle w:val="Prrafodelista"/>
            <w:numPr>
              <w:ilvl w:val="1"/>
              <w:numId w:val="11"/>
            </w:numPr>
            <w:ind w:left="1440" w:hanging="360"/>
          </w:pPr>
        </w:pPrChange>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Almacena la fecha (formato </w:t>
      </w:r>
      <w:proofErr w:type="spellStart"/>
      <w:r w:rsidRPr="00C65398">
        <w:t>yyyy</w:t>
      </w:r>
      <w:proofErr w:type="spellEnd"/>
      <w:r w:rsidRPr="00C65398">
        <w:t>-mm-</w:t>
      </w:r>
      <w:proofErr w:type="spellStart"/>
      <w:r w:rsidRPr="00C65398">
        <w:t>dd</w:t>
      </w:r>
      <w:proofErr w:type="spellEnd"/>
      <w:r w:rsidRPr="00C65398">
        <w:t>) del día al que se refiere el horario.</w:t>
      </w:r>
    </w:p>
    <w:p w14:paraId="53D5A3BD" w14:textId="77777777" w:rsidR="00C65398" w:rsidRPr="00C65398" w:rsidRDefault="00C65398">
      <w:pPr>
        <w:pStyle w:val="Texto"/>
        <w:numPr>
          <w:ilvl w:val="1"/>
          <w:numId w:val="11"/>
        </w:numPr>
        <w:rPr>
          <w:b/>
          <w:bCs/>
        </w:rPr>
        <w:pPrChange w:id="3653" w:author="Castillo Martínez Ana" w:date="2020-09-10T17:37:00Z">
          <w:pPr>
            <w:pStyle w:val="Prrafodelista"/>
            <w:numPr>
              <w:ilvl w:val="1"/>
              <w:numId w:val="11"/>
            </w:numPr>
            <w:ind w:left="1440" w:hanging="360"/>
          </w:pPr>
        </w:pPrChange>
      </w:pPr>
      <w:proofErr w:type="spellStart"/>
      <w:r w:rsidRPr="00C65398">
        <w:rPr>
          <w:b/>
          <w:bCs/>
        </w:rPr>
        <w:t>Start_time</w:t>
      </w:r>
      <w:proofErr w:type="spellEnd"/>
      <w:r w:rsidRPr="00C65398">
        <w:rPr>
          <w:b/>
          <w:bCs/>
        </w:rPr>
        <w:t>:</w:t>
      </w:r>
      <w:r w:rsidRPr="00C65398">
        <w:t xml:space="preserve"> Tipo time. Representa la hora de inicio de la jornada de trabajo del empleado para el registro horario.</w:t>
      </w:r>
    </w:p>
    <w:p w14:paraId="45F7697E" w14:textId="77777777" w:rsidR="00C65398" w:rsidRPr="00C65398" w:rsidRDefault="00C65398">
      <w:pPr>
        <w:pStyle w:val="Texto"/>
        <w:numPr>
          <w:ilvl w:val="1"/>
          <w:numId w:val="11"/>
        </w:numPr>
        <w:rPr>
          <w:b/>
          <w:bCs/>
        </w:rPr>
        <w:pPrChange w:id="3654" w:author="Castillo Martínez Ana" w:date="2020-09-10T17:37:00Z">
          <w:pPr>
            <w:pStyle w:val="Prrafodelista"/>
            <w:numPr>
              <w:ilvl w:val="1"/>
              <w:numId w:val="11"/>
            </w:numPr>
            <w:ind w:left="1440" w:hanging="360"/>
          </w:pPr>
        </w:pPrChange>
      </w:pPr>
      <w:proofErr w:type="spellStart"/>
      <w:r w:rsidRPr="00C65398">
        <w:rPr>
          <w:b/>
          <w:bCs/>
        </w:rPr>
        <w:t>End_time</w:t>
      </w:r>
      <w:proofErr w:type="spellEnd"/>
      <w:r w:rsidRPr="00C65398">
        <w:rPr>
          <w:b/>
          <w:bCs/>
        </w:rPr>
        <w:t xml:space="preserve">: </w:t>
      </w:r>
      <w:r w:rsidRPr="00C65398">
        <w:t>Tipo time. Representa la hora de finalización de la jornada de trabajo del empleado para el registro horario.</w:t>
      </w:r>
    </w:p>
    <w:p w14:paraId="3F96ECD3" w14:textId="77777777" w:rsidR="00C65398" w:rsidRPr="00C65398" w:rsidRDefault="00C65398">
      <w:pPr>
        <w:pStyle w:val="Texto"/>
        <w:numPr>
          <w:ilvl w:val="1"/>
          <w:numId w:val="11"/>
        </w:numPr>
        <w:rPr>
          <w:b/>
          <w:bCs/>
        </w:rPr>
        <w:pPrChange w:id="3655" w:author="Castillo Martínez Ana" w:date="2020-09-10T17:37:00Z">
          <w:pPr>
            <w:pStyle w:val="Prrafodelista"/>
            <w:numPr>
              <w:ilvl w:val="1"/>
              <w:numId w:val="11"/>
            </w:numPr>
            <w:ind w:left="1440" w:hanging="360"/>
          </w:pPr>
        </w:pPrChange>
      </w:pPr>
      <w:proofErr w:type="spellStart"/>
      <w:r w:rsidRPr="00C65398">
        <w:rPr>
          <w:b/>
          <w:bCs/>
        </w:rPr>
        <w:t>Hours</w:t>
      </w:r>
      <w:proofErr w:type="spellEnd"/>
      <w:r w:rsidRPr="00C65398">
        <w:rPr>
          <w:b/>
          <w:bCs/>
        </w:rPr>
        <w:t xml:space="preserve">: </w:t>
      </w:r>
      <w:r w:rsidRPr="00C65398">
        <w:t xml:space="preserve">Tipo </w:t>
      </w:r>
      <w:proofErr w:type="spellStart"/>
      <w:r w:rsidRPr="00C65398">
        <w:t>integer</w:t>
      </w:r>
      <w:proofErr w:type="spellEnd"/>
      <w:r w:rsidRPr="00C65398">
        <w:t>. Almacena en un número entero el número de horas de la jornada de trabajo para este registro horario. Al crear el registro horario, se calcula el número de horas que debe trabajar ese día el empleado.</w:t>
      </w:r>
    </w:p>
    <w:p w14:paraId="1C0843A1" w14:textId="77777777" w:rsidR="00C65398" w:rsidRPr="00C65398" w:rsidRDefault="00C65398">
      <w:pPr>
        <w:pStyle w:val="Texto"/>
        <w:numPr>
          <w:ilvl w:val="0"/>
          <w:numId w:val="11"/>
        </w:numPr>
        <w:rPr>
          <w:b/>
          <w:bCs/>
        </w:rPr>
        <w:pPrChange w:id="3656" w:author="Castillo Martínez Ana" w:date="2020-09-10T17:38:00Z">
          <w:pPr>
            <w:pStyle w:val="Prrafodelista"/>
            <w:numPr>
              <w:numId w:val="11"/>
            </w:numPr>
            <w:ind w:hanging="360"/>
          </w:pPr>
        </w:pPrChange>
      </w:pPr>
      <w:r w:rsidRPr="00C65398">
        <w:rPr>
          <w:b/>
          <w:bCs/>
        </w:rPr>
        <w:t xml:space="preserve">Tabla </w:t>
      </w:r>
      <w:proofErr w:type="spellStart"/>
      <w:r w:rsidRPr="00C65398">
        <w:rPr>
          <w:b/>
          <w:bCs/>
        </w:rPr>
        <w:t>Attendance</w:t>
      </w:r>
      <w:proofErr w:type="spellEnd"/>
      <w:r w:rsidRPr="00C65398">
        <w:rPr>
          <w:b/>
          <w:bCs/>
        </w:rPr>
        <w:t xml:space="preserve">: </w:t>
      </w:r>
      <w:r w:rsidRPr="00C65398">
        <w:t xml:space="preserve">esta tabla almacena la información sobre los registros de asistencia de los empleados. Es un reflejo de la tabla Schedule. Cada vez que se crea un registro en la tabla horario, se crea un registro en la tabla </w:t>
      </w:r>
      <w:proofErr w:type="spellStart"/>
      <w:r w:rsidRPr="00C65398">
        <w:t>Attendance</w:t>
      </w:r>
      <w:proofErr w:type="spellEnd"/>
      <w:r w:rsidRPr="00C65398">
        <w:t xml:space="preserve"> que refleja la asistencia de ese día.</w:t>
      </w:r>
    </w:p>
    <w:p w14:paraId="04173D53" w14:textId="77777777" w:rsidR="00C65398" w:rsidRPr="00C65398" w:rsidRDefault="00C65398">
      <w:pPr>
        <w:pStyle w:val="Texto"/>
        <w:numPr>
          <w:ilvl w:val="1"/>
          <w:numId w:val="11"/>
        </w:numPr>
        <w:rPr>
          <w:b/>
          <w:bCs/>
        </w:rPr>
        <w:pPrChange w:id="3657" w:author="Castillo Martínez Ana" w:date="2020-09-10T17:38:00Z">
          <w:pPr>
            <w:pStyle w:val="Prrafodelista"/>
            <w:numPr>
              <w:ilvl w:val="1"/>
              <w:numId w:val="11"/>
            </w:numPr>
            <w:ind w:left="1440" w:hanging="360"/>
          </w:pPr>
        </w:pPrChange>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el email del empleado sobre el que se ha creado el registro de asistencia.</w:t>
      </w:r>
    </w:p>
    <w:p w14:paraId="0A9857B9" w14:textId="77777777" w:rsidR="00C65398" w:rsidRPr="00C65398" w:rsidRDefault="00C65398">
      <w:pPr>
        <w:pStyle w:val="Texto"/>
        <w:numPr>
          <w:ilvl w:val="1"/>
          <w:numId w:val="11"/>
        </w:numPr>
        <w:rPr>
          <w:b/>
          <w:bCs/>
        </w:rPr>
        <w:pPrChange w:id="3658" w:author="Castillo Martínez Ana" w:date="2020-09-10T17:38:00Z">
          <w:pPr>
            <w:pStyle w:val="Prrafodelista"/>
            <w:numPr>
              <w:ilvl w:val="1"/>
              <w:numId w:val="11"/>
            </w:numPr>
            <w:ind w:left="1440" w:hanging="360"/>
          </w:pPr>
        </w:pPrChange>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la fecha del registro de asistencia.</w:t>
      </w:r>
    </w:p>
    <w:p w14:paraId="1169FB06" w14:textId="77777777" w:rsidR="00C65398" w:rsidRPr="00C65398" w:rsidRDefault="00C65398">
      <w:pPr>
        <w:pStyle w:val="Texto"/>
        <w:numPr>
          <w:ilvl w:val="1"/>
          <w:numId w:val="11"/>
        </w:numPr>
        <w:rPr>
          <w:b/>
          <w:bCs/>
        </w:rPr>
        <w:pPrChange w:id="3659" w:author="Castillo Martínez Ana" w:date="2020-09-10T17:38:00Z">
          <w:pPr>
            <w:pStyle w:val="Prrafodelista"/>
            <w:numPr>
              <w:ilvl w:val="1"/>
              <w:numId w:val="11"/>
            </w:numPr>
            <w:ind w:left="1440" w:hanging="360"/>
          </w:pPr>
        </w:pPrChange>
      </w:pPr>
      <w:proofErr w:type="spellStart"/>
      <w:r w:rsidRPr="00C65398">
        <w:rPr>
          <w:b/>
          <w:bCs/>
        </w:rPr>
        <w:t>Arrived_time</w:t>
      </w:r>
      <w:proofErr w:type="spellEnd"/>
      <w:r w:rsidRPr="00C65398">
        <w:rPr>
          <w:b/>
          <w:bCs/>
        </w:rPr>
        <w:t xml:space="preserve">: </w:t>
      </w:r>
      <w:r w:rsidRPr="00C65398">
        <w:t xml:space="preserve">Tipo time. Almacena la hora de llegada al trabajo por el empleado. El </w:t>
      </w:r>
      <w:proofErr w:type="spellStart"/>
      <w:r w:rsidRPr="00C65398">
        <w:t>timestamp</w:t>
      </w:r>
      <w:proofErr w:type="spellEnd"/>
      <w:r w:rsidRPr="00C65398">
        <w:t xml:space="preserve"> se genera cuando ficha el trabajador por primera vez en un día, es decir, cuando llega al trabajo.</w:t>
      </w:r>
    </w:p>
    <w:p w14:paraId="29CFCC1B" w14:textId="77777777" w:rsidR="00C65398" w:rsidRPr="00C65398" w:rsidRDefault="00C65398">
      <w:pPr>
        <w:pStyle w:val="Texto"/>
        <w:numPr>
          <w:ilvl w:val="1"/>
          <w:numId w:val="11"/>
        </w:numPr>
        <w:rPr>
          <w:b/>
          <w:bCs/>
        </w:rPr>
        <w:pPrChange w:id="3660" w:author="Castillo Martínez Ana" w:date="2020-09-10T17:38:00Z">
          <w:pPr>
            <w:pStyle w:val="Prrafodelista"/>
            <w:numPr>
              <w:ilvl w:val="1"/>
              <w:numId w:val="11"/>
            </w:numPr>
            <w:ind w:left="1440" w:hanging="360"/>
          </w:pPr>
        </w:pPrChange>
      </w:pPr>
      <w:proofErr w:type="spellStart"/>
      <w:r w:rsidRPr="00C65398">
        <w:rPr>
          <w:b/>
          <w:bCs/>
        </w:rPr>
        <w:lastRenderedPageBreak/>
        <w:t>Left_time</w:t>
      </w:r>
      <w:proofErr w:type="spellEnd"/>
      <w:r w:rsidRPr="00C65398">
        <w:rPr>
          <w:b/>
          <w:bCs/>
        </w:rPr>
        <w:t xml:space="preserve">: </w:t>
      </w:r>
      <w:r w:rsidRPr="00C65398">
        <w:t xml:space="preserve">Tipo time. Almacena la hora de salida del trabajo por el empleado. El </w:t>
      </w:r>
      <w:proofErr w:type="spellStart"/>
      <w:r w:rsidRPr="00C65398">
        <w:t>timestamp</w:t>
      </w:r>
      <w:proofErr w:type="spellEnd"/>
      <w:r w:rsidRPr="00C65398">
        <w:t xml:space="preserve"> se genera cuando ficha el trabajador por segunda vez en un día, es decir, cuando sale del trabajo.</w:t>
      </w:r>
    </w:p>
    <w:p w14:paraId="23D5E0C2" w14:textId="77777777" w:rsidR="00C65398" w:rsidRPr="00FD3230" w:rsidRDefault="00C65398">
      <w:pPr>
        <w:pStyle w:val="Texto"/>
        <w:numPr>
          <w:ilvl w:val="1"/>
          <w:numId w:val="11"/>
        </w:numPr>
        <w:rPr>
          <w:b/>
          <w:bCs/>
        </w:rPr>
        <w:pPrChange w:id="3661" w:author="Castillo Martínez Ana" w:date="2020-09-10T17:38:00Z">
          <w:pPr>
            <w:pStyle w:val="Prrafodelista"/>
            <w:numPr>
              <w:ilvl w:val="1"/>
              <w:numId w:val="11"/>
            </w:numPr>
            <w:ind w:left="1440" w:hanging="360"/>
          </w:pPr>
        </w:pPrChange>
      </w:pPr>
      <w:proofErr w:type="spellStart"/>
      <w:r w:rsidRPr="00C65398">
        <w:rPr>
          <w:b/>
          <w:bCs/>
        </w:rPr>
        <w:t>Hours_worked</w:t>
      </w:r>
      <w:proofErr w:type="spellEnd"/>
      <w:r w:rsidRPr="00C65398">
        <w:rPr>
          <w:b/>
          <w:bCs/>
        </w:rPr>
        <w:t xml:space="preserve">: </w:t>
      </w:r>
      <w:r w:rsidRPr="00C65398">
        <w:t xml:space="preserve">Tipo </w:t>
      </w:r>
      <w:proofErr w:type="spellStart"/>
      <w:r w:rsidRPr="00C65398">
        <w:t>integer</w:t>
      </w:r>
      <w:proofErr w:type="spellEnd"/>
      <w:r w:rsidRPr="00C65398">
        <w:t>. Cuando el trabajador fiche por segunda vez, se calcula la diferencia de horas entre su hora de llegada y su hora de salida. Debido a que es un número entero, se dan 10 minutos de margen de maniobra. Esto es, si el trabajador trabaja 3 horas y 50 minutos, se cuentan como 4 horas de trabajo.</w:t>
      </w:r>
    </w:p>
    <w:p w14:paraId="5F1C27C0" w14:textId="5B6516EA" w:rsidR="0029235E" w:rsidRDefault="00C65398">
      <w:pPr>
        <w:pStyle w:val="Texto"/>
        <w:rPr>
          <w:ins w:id="3662" w:author="Graván Serrano Eduardo" w:date="2020-09-10T21:39:00Z"/>
        </w:rPr>
      </w:pPr>
      <w:r>
        <w:t>La base de datos está pensada para que cada vez que se cree un registro de horario, se cree a su vez un registro de asistencia asociado a ese horario. Para ello, los campos de “</w:t>
      </w:r>
      <w:proofErr w:type="spellStart"/>
      <w:r>
        <w:t>Arrived_time</w:t>
      </w:r>
      <w:proofErr w:type="spellEnd"/>
      <w:r>
        <w:t>”, “</w:t>
      </w:r>
      <w:proofErr w:type="spellStart"/>
      <w:r>
        <w:t>Left_time</w:t>
      </w:r>
      <w:proofErr w:type="spellEnd"/>
      <w:r>
        <w:t>” y “</w:t>
      </w:r>
      <w:proofErr w:type="spellStart"/>
      <w:r>
        <w:t>Hours_worked</w:t>
      </w:r>
      <w:proofErr w:type="spellEnd"/>
      <w:r>
        <w:t>” de la tabla “</w:t>
      </w:r>
      <w:proofErr w:type="spellStart"/>
      <w:r>
        <w:t>Attendance</w:t>
      </w:r>
      <w:proofErr w:type="spellEnd"/>
      <w:r>
        <w:t xml:space="preserve">” se inicializan a </w:t>
      </w:r>
      <w:proofErr w:type="spellStart"/>
      <w:r>
        <w:t>null</w:t>
      </w:r>
      <w:proofErr w:type="spellEnd"/>
      <w:r>
        <w:t xml:space="preserve"> para ser actualizados más adelante. Asimismo, cuando se elimina un registro horario de un empleado, se borran también sus registros de asistencia para ese horario.</w:t>
      </w:r>
    </w:p>
    <w:p w14:paraId="699C7415" w14:textId="77777777" w:rsidR="00F05D83" w:rsidRDefault="00F05D83" w:rsidP="00F05D83">
      <w:pPr>
        <w:pStyle w:val="Texto"/>
        <w:rPr>
          <w:ins w:id="3663" w:author="Graván Serrano Eduardo" w:date="2020-09-10T21:39:00Z"/>
        </w:rPr>
      </w:pPr>
      <w:commentRangeStart w:id="3664"/>
      <w:ins w:id="3665" w:author="Graván Serrano Eduardo" w:date="2020-09-10T21:39:00Z">
        <w:r>
          <w:t xml:space="preserve">Debido a la simplicidad del modelo de datos de la aplicación, se ha decidido hacer uso de </w:t>
        </w:r>
        <w:r w:rsidRPr="005C560A">
          <w:rPr>
            <w:b/>
            <w:bCs/>
          </w:rPr>
          <w:t>SQLite 3</w:t>
        </w:r>
        <w:r>
          <w:t xml:space="preserve">, ya que permite la creación de bases de datos ligeras y muy fáciles de implementar y mantener cuando la base de datos tiene estas características. Ya que SQLite no cuenta con un gestor de conexiones remotas, el servidor HTTP debe estar en la misma máquina física que la base de datos. </w:t>
        </w:r>
      </w:ins>
    </w:p>
    <w:p w14:paraId="321E4064" w14:textId="77777777" w:rsidR="00F05D83" w:rsidRDefault="00F05D83" w:rsidP="00F05D83">
      <w:pPr>
        <w:rPr>
          <w:ins w:id="3666" w:author="Graván Serrano Eduardo" w:date="2020-09-10T21:39:00Z"/>
        </w:rPr>
      </w:pPr>
    </w:p>
    <w:p w14:paraId="4D991258" w14:textId="77777777" w:rsidR="00F05D83" w:rsidRDefault="00F05D83" w:rsidP="00F05D83">
      <w:pPr>
        <w:keepNext/>
        <w:jc w:val="center"/>
        <w:rPr>
          <w:ins w:id="3667" w:author="Graván Serrano Eduardo" w:date="2020-09-10T21:39:00Z"/>
        </w:rPr>
      </w:pPr>
      <w:ins w:id="3668" w:author="Graván Serrano Eduardo" w:date="2020-09-10T21:39:00Z">
        <w:r>
          <w:rPr>
            <w:noProof/>
          </w:rPr>
          <w:drawing>
            <wp:inline distT="0" distB="0" distL="0" distR="0" wp14:anchorId="230FCCFD" wp14:editId="3037BA96">
              <wp:extent cx="1600200" cy="758702"/>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9741" cy="777450"/>
                      </a:xfrm>
                      <a:prstGeom prst="rect">
                        <a:avLst/>
                      </a:prstGeom>
                      <a:noFill/>
                      <a:ln>
                        <a:noFill/>
                      </a:ln>
                    </pic:spPr>
                  </pic:pic>
                </a:graphicData>
              </a:graphic>
            </wp:inline>
          </w:drawing>
        </w:r>
      </w:ins>
    </w:p>
    <w:p w14:paraId="0461A7E4" w14:textId="77777777" w:rsidR="00F05D83" w:rsidRDefault="00F05D83" w:rsidP="00F05D83">
      <w:pPr>
        <w:pStyle w:val="Descripcin"/>
        <w:jc w:val="center"/>
        <w:rPr>
          <w:ins w:id="3669" w:author="Graván Serrano Eduardo" w:date="2020-09-10T21:39:00Z"/>
        </w:rPr>
      </w:pPr>
      <w:bookmarkStart w:id="3670" w:name="_Toc50736830"/>
      <w:ins w:id="3671" w:author="Graván Serrano Eduardo" w:date="2020-09-10T21:39:00Z">
        <w:r>
          <w:t xml:space="preserve">Figura </w:t>
        </w:r>
        <w:r>
          <w:fldChar w:fldCharType="begin"/>
        </w:r>
        <w:r>
          <w:instrText xml:space="preserve"> SEQ Figura \* ARABIC </w:instrText>
        </w:r>
        <w:r>
          <w:fldChar w:fldCharType="separate"/>
        </w:r>
        <w:r>
          <w:rPr>
            <w:noProof/>
          </w:rPr>
          <w:t>17</w:t>
        </w:r>
        <w:r>
          <w:fldChar w:fldCharType="end"/>
        </w:r>
        <w:r>
          <w:t>. Logo de SQLite.</w:t>
        </w:r>
        <w:bookmarkEnd w:id="3670"/>
      </w:ins>
    </w:p>
    <w:p w14:paraId="31729B37" w14:textId="77777777" w:rsidR="00F05D83" w:rsidRDefault="00F05D83" w:rsidP="00F05D83">
      <w:pPr>
        <w:rPr>
          <w:ins w:id="3672" w:author="Graván Serrano Eduardo" w:date="2020-09-10T21:39:00Z"/>
        </w:rPr>
      </w:pPr>
    </w:p>
    <w:p w14:paraId="502D016C" w14:textId="79B6D0DA" w:rsidR="00F05D83" w:rsidRDefault="00F05D83">
      <w:pPr>
        <w:pStyle w:val="Texto"/>
        <w:pPrChange w:id="3673" w:author="Castillo Martínez Ana" w:date="2020-09-10T17:38:00Z">
          <w:pPr/>
        </w:pPrChange>
      </w:pPr>
      <w:ins w:id="3674" w:author="Graván Serrano Eduardo" w:date="2020-09-10T21:39:00Z">
        <w:r w:rsidRPr="005C560A">
          <w:t>SQLite no cuenta con a</w:t>
        </w:r>
        <w:r>
          <w:t xml:space="preserve">lgunos de los tipos de datos especificados anteriormente. Por ejemplo, el tipo </w:t>
        </w:r>
        <w:proofErr w:type="spellStart"/>
        <w:r>
          <w:t>boolean</w:t>
        </w:r>
        <w:proofErr w:type="spellEnd"/>
        <w:r>
          <w:t xml:space="preserve"> se almacena como un </w:t>
        </w:r>
        <w:proofErr w:type="spellStart"/>
        <w:r>
          <w:t>integer</w:t>
        </w:r>
        <w:proofErr w:type="spellEnd"/>
        <w:r>
          <w:t xml:space="preserve"> con valores [0, 1], los tipos date se almacenan como </w:t>
        </w:r>
        <w:proofErr w:type="spellStart"/>
        <w:r>
          <w:t>text</w:t>
        </w:r>
        <w:proofErr w:type="spellEnd"/>
        <w:r>
          <w:t>, etc. A efectos prácticos que no existan estos tipos no es relevante ya que se pueden hacer gestiones externas bastante sencillas para suplir esta falta de tipos.</w:t>
        </w:r>
        <w:commentRangeEnd w:id="3664"/>
        <w:r>
          <w:rPr>
            <w:rStyle w:val="Refdecomentario"/>
            <w:lang w:eastAsia="es-ES"/>
          </w:rPr>
          <w:commentReference w:id="3664"/>
        </w:r>
      </w:ins>
    </w:p>
    <w:p w14:paraId="562DD035" w14:textId="7F47DFC3" w:rsidR="00C65398" w:rsidDel="002F1664" w:rsidRDefault="00C65398">
      <w:pPr>
        <w:pStyle w:val="Texto"/>
        <w:rPr>
          <w:del w:id="3675" w:author="Castillo Martínez Ana" w:date="2020-09-10T17:38:00Z"/>
        </w:rPr>
        <w:pPrChange w:id="3676" w:author="Castillo Martínez Ana" w:date="2020-09-10T17:38:00Z">
          <w:pPr/>
        </w:pPrChange>
      </w:pPr>
      <w:commentRangeStart w:id="3677"/>
      <w:r w:rsidRPr="00C65398">
        <w:t xml:space="preserve"> </w:t>
      </w:r>
    </w:p>
    <w:p w14:paraId="36996AD4" w14:textId="77777777" w:rsidR="00C65398" w:rsidRDefault="00C65398">
      <w:pPr>
        <w:pStyle w:val="Texto"/>
        <w:pPrChange w:id="3678" w:author="Castillo Martínez Ana" w:date="2020-09-10T17:38:00Z">
          <w:pPr/>
        </w:pPrChange>
      </w:pPr>
      <w:r w:rsidRPr="00FD3230">
        <w:t>Toda la lógica encargada d</w:t>
      </w:r>
      <w:r>
        <w:t>e comprobar cada uno de los estados de la base de datos está implementada en el servidor HTTP.</w:t>
      </w:r>
      <w:commentRangeEnd w:id="3677"/>
      <w:r w:rsidR="008F671A">
        <w:rPr>
          <w:rStyle w:val="Refdecomentario"/>
          <w:lang w:eastAsia="es-ES"/>
        </w:rPr>
        <w:commentReference w:id="3677"/>
      </w:r>
    </w:p>
    <w:p w14:paraId="36A41E3C" w14:textId="77777777" w:rsidR="00C65398" w:rsidDel="009853BF" w:rsidRDefault="00C65398">
      <w:pPr>
        <w:pStyle w:val="Texto"/>
        <w:rPr>
          <w:del w:id="3679" w:author="Graván Serrano Eduardo" w:date="2020-09-07T14:18:00Z"/>
        </w:rPr>
        <w:pPrChange w:id="3680" w:author="Castillo Martínez Ana" w:date="2020-09-10T17:38:00Z">
          <w:pPr/>
        </w:pPrChange>
      </w:pPr>
    </w:p>
    <w:p w14:paraId="5128A7C2" w14:textId="79EF8620" w:rsidR="00C65398" w:rsidDel="009853BF" w:rsidRDefault="00C65398">
      <w:pPr>
        <w:pStyle w:val="Texto"/>
        <w:rPr>
          <w:del w:id="3681" w:author="Graván Serrano Eduardo" w:date="2020-09-07T14:18:00Z"/>
        </w:rPr>
        <w:pPrChange w:id="3682" w:author="Castillo Martínez Ana" w:date="2020-09-10T17:38:00Z">
          <w:pPr/>
        </w:pPrChange>
      </w:pPr>
      <w:del w:id="3683" w:author="Graván Serrano Eduardo" w:date="2020-09-07T14:18:00Z">
        <w:r w:rsidDel="009853BF">
          <w:delText>Se presenta el siguiente diagrama para tener una visión más clara de la base de datos:</w:delText>
        </w:r>
      </w:del>
    </w:p>
    <w:p w14:paraId="1FB88DA7" w14:textId="74F9643F" w:rsidR="00C65398" w:rsidDel="009853BF" w:rsidRDefault="00C65398">
      <w:pPr>
        <w:pStyle w:val="Texto"/>
        <w:rPr>
          <w:del w:id="3684" w:author="Graván Serrano Eduardo" w:date="2020-09-07T14:18:00Z"/>
        </w:rPr>
        <w:pPrChange w:id="3685" w:author="Castillo Martínez Ana" w:date="2020-09-10T17:38:00Z">
          <w:pPr/>
        </w:pPrChange>
      </w:pPr>
    </w:p>
    <w:p w14:paraId="061F00C9" w14:textId="5DFF1BBD" w:rsidR="00C65398" w:rsidDel="009853BF" w:rsidRDefault="003C4173">
      <w:pPr>
        <w:pStyle w:val="Texto"/>
        <w:rPr>
          <w:del w:id="3686" w:author="Graván Serrano Eduardo" w:date="2020-09-07T14:18:00Z"/>
        </w:rPr>
        <w:pPrChange w:id="3687" w:author="Castillo Martínez Ana" w:date="2020-09-10T17:38:00Z">
          <w:pPr>
            <w:keepNext/>
          </w:pPr>
        </w:pPrChange>
      </w:pPr>
      <w:del w:id="3688" w:author="Graván Serrano Eduardo" w:date="2020-09-07T14:18:00Z">
        <w:r w:rsidRPr="004F5EF0" w:rsidDel="009853BF">
          <w:rPr>
            <w:noProof/>
          </w:rPr>
          <w:drawing>
            <wp:inline distT="0" distB="0" distL="0" distR="0" wp14:anchorId="0FE70FA8" wp14:editId="2E5060D8">
              <wp:extent cx="5390515" cy="1127125"/>
              <wp:effectExtent l="0" t="0" r="0" b="0"/>
              <wp:docPr id="1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1127125"/>
                      </a:xfrm>
                      <a:prstGeom prst="rect">
                        <a:avLst/>
                      </a:prstGeom>
                      <a:noFill/>
                      <a:ln>
                        <a:noFill/>
                      </a:ln>
                    </pic:spPr>
                  </pic:pic>
                </a:graphicData>
              </a:graphic>
            </wp:inline>
          </w:drawing>
        </w:r>
      </w:del>
    </w:p>
    <w:p w14:paraId="6E6DCC93" w14:textId="482A96E6" w:rsidR="00C65398" w:rsidDel="009853BF" w:rsidRDefault="00C65398">
      <w:pPr>
        <w:pStyle w:val="Texto"/>
        <w:rPr>
          <w:del w:id="3689" w:author="Graván Serrano Eduardo" w:date="2020-09-07T14:18:00Z"/>
        </w:rPr>
        <w:pPrChange w:id="3690" w:author="Castillo Martínez Ana" w:date="2020-09-10T17:38:00Z">
          <w:pPr>
            <w:pStyle w:val="Descripcin"/>
            <w:jc w:val="center"/>
          </w:pPr>
        </w:pPrChange>
      </w:pPr>
      <w:del w:id="3691" w:author="Graván Serrano Eduardo" w:date="2020-09-07T14:18:00Z">
        <w:r w:rsidDel="009853BF">
          <w:delText xml:space="preserve">Figura </w:delText>
        </w:r>
        <w:r w:rsidDel="009853BF">
          <w:rPr>
            <w:b/>
            <w:bCs/>
          </w:rPr>
          <w:fldChar w:fldCharType="begin"/>
        </w:r>
        <w:r w:rsidDel="009853BF">
          <w:delInstrText xml:space="preserve"> SEQ Figura \* ARABIC </w:delInstrText>
        </w:r>
        <w:r w:rsidDel="009853BF">
          <w:rPr>
            <w:b/>
            <w:bCs/>
          </w:rPr>
          <w:fldChar w:fldCharType="separate"/>
        </w:r>
      </w:del>
      <w:del w:id="3692" w:author="Graván Serrano Eduardo" w:date="2020-09-07T13:48:00Z">
        <w:r w:rsidR="00CD6BFB" w:rsidDel="00A63D46">
          <w:rPr>
            <w:noProof/>
          </w:rPr>
          <w:delText>3</w:delText>
        </w:r>
      </w:del>
      <w:del w:id="3693" w:author="Graván Serrano Eduardo" w:date="2020-09-07T14:18:00Z">
        <w:r w:rsidDel="009853BF">
          <w:rPr>
            <w:b/>
            <w:bCs/>
          </w:rPr>
          <w:fldChar w:fldCharType="end"/>
        </w:r>
        <w:r w:rsidDel="009853BF">
          <w:delText>. Modelo de datos.</w:delText>
        </w:r>
      </w:del>
    </w:p>
    <w:p w14:paraId="054E0E07" w14:textId="77777777" w:rsidR="00C65398" w:rsidRPr="00C65398" w:rsidDel="009853BF" w:rsidRDefault="00C65398">
      <w:pPr>
        <w:pStyle w:val="Texto"/>
        <w:rPr>
          <w:del w:id="3694" w:author="Graván Serrano Eduardo" w:date="2020-09-07T14:21:00Z"/>
        </w:rPr>
        <w:pPrChange w:id="3695" w:author="Castillo Martínez Ana" w:date="2020-09-10T17:38:00Z">
          <w:pPr/>
        </w:pPrChange>
      </w:pPr>
    </w:p>
    <w:p w14:paraId="1E7CE84E" w14:textId="3333519E" w:rsidR="00C65398" w:rsidDel="009853BF" w:rsidRDefault="00C65398">
      <w:pPr>
        <w:pStyle w:val="Texto"/>
        <w:rPr>
          <w:del w:id="3696" w:author="Graván Serrano Eduardo" w:date="2020-09-07T14:20:00Z"/>
        </w:rPr>
        <w:pPrChange w:id="3697" w:author="Castillo Martínez Ana" w:date="2020-09-10T17:38:00Z">
          <w:pPr/>
        </w:pPrChange>
      </w:pPr>
      <w:del w:id="3698" w:author="Graván Serrano Eduardo" w:date="2020-09-07T14:20:00Z">
        <w:r w:rsidDel="009853BF">
          <w:delText xml:space="preserve">Debido a la simplicidad del modelo de datos de la aplicación, se ha decidido hacer uso de </w:delText>
        </w:r>
        <w:r w:rsidRPr="005C560A" w:rsidDel="009853BF">
          <w:rPr>
            <w:b/>
            <w:bCs/>
          </w:rPr>
          <w:delText>SQLite 3</w:delText>
        </w:r>
        <w:r w:rsidDel="009853BF">
          <w:delText xml:space="preserve">, ya que permite la creación de bases de datos ligeras y muy fáciles de implementar y mantener cuando la base de datos tiene estas características. Ya que SQLite no cuenta con un gestor de conexiones remotas, el servidor HTTP debe estar en la misma máquina física que la base de datos. </w:delText>
        </w:r>
      </w:del>
    </w:p>
    <w:p w14:paraId="38E8AFEF" w14:textId="52CEDB49" w:rsidR="00C65398" w:rsidDel="009853BF" w:rsidRDefault="00C65398">
      <w:pPr>
        <w:pStyle w:val="Texto"/>
        <w:rPr>
          <w:del w:id="3699" w:author="Graván Serrano Eduardo" w:date="2020-09-07T14:20:00Z"/>
        </w:rPr>
        <w:pPrChange w:id="3700" w:author="Castillo Martínez Ana" w:date="2020-09-10T17:38:00Z">
          <w:pPr/>
        </w:pPrChange>
      </w:pPr>
    </w:p>
    <w:p w14:paraId="51B2351F" w14:textId="53C1D5A2" w:rsidR="00C65398" w:rsidDel="009853BF" w:rsidRDefault="00C65398">
      <w:pPr>
        <w:pStyle w:val="Texto"/>
        <w:rPr>
          <w:del w:id="3701" w:author="Graván Serrano Eduardo" w:date="2020-09-07T14:20:00Z"/>
        </w:rPr>
        <w:pPrChange w:id="3702" w:author="Castillo Martínez Ana" w:date="2020-09-10T17:38:00Z">
          <w:pPr/>
        </w:pPrChange>
      </w:pPr>
      <w:del w:id="3703" w:author="Graván Serrano Eduardo" w:date="2020-09-07T14:20:00Z">
        <w:r w:rsidRPr="005C560A" w:rsidDel="009853BF">
          <w:delText>SQLite no cuenta con a</w:delText>
        </w:r>
        <w:r w:rsidDel="009853BF">
          <w:delText>lgunos de los tipos de datos especificados anteriormente. Por ejemplo, el tipo boolean se almacena como un integer con valores [0, 1], los tipos date se almacenan como text, etc. A efectos prácticos que no existan estos tipos no es relevante ya que se pueden hacer gestiones externas bastante sencillas para suplir esta falta de tipos.</w:delText>
        </w:r>
      </w:del>
    </w:p>
    <w:p w14:paraId="3CACC32C" w14:textId="03602D96" w:rsidR="00C65398" w:rsidDel="002F1664" w:rsidRDefault="00C65398">
      <w:pPr>
        <w:pStyle w:val="Texto"/>
        <w:rPr>
          <w:del w:id="3704" w:author="Castillo Martínez Ana" w:date="2020-09-10T17:38:00Z"/>
        </w:rPr>
        <w:pPrChange w:id="3705" w:author="Castillo Martínez Ana" w:date="2020-09-10T17:38:00Z">
          <w:pPr/>
        </w:pPrChange>
      </w:pPr>
    </w:p>
    <w:p w14:paraId="4AC851D1" w14:textId="77777777" w:rsidR="00C65398" w:rsidRDefault="00C65398">
      <w:pPr>
        <w:pStyle w:val="Texto"/>
        <w:pPrChange w:id="3706" w:author="Castillo Martínez Ana" w:date="2020-09-10T17:38:00Z">
          <w:pPr/>
        </w:pPrChange>
      </w:pPr>
      <w:r>
        <w:t>Con la finalidad de que se pueda probar el funcionamiento de la aplicación, se presentan dos scripts SQL encargados de crear las tablas de la base de datos y poblar las tablas con datos de prueba respectivamente. Se presenta también un script en formato .</w:t>
      </w:r>
      <w:proofErr w:type="spellStart"/>
      <w:r>
        <w:t>bat</w:t>
      </w:r>
      <w:proofErr w:type="spellEnd"/>
      <w:r>
        <w:t xml:space="preserve"> para automatizar la creación de la base de datos y la llamada a estos scripts SQL.</w:t>
      </w:r>
    </w:p>
    <w:p w14:paraId="01F788CF" w14:textId="08DEDFCD" w:rsidR="004F0457" w:rsidRDefault="00A67D9E">
      <w:pPr>
        <w:pStyle w:val="Ttulo2"/>
        <w:pPrChange w:id="3707" w:author="Graván Serrano Eduardo" w:date="2020-09-11T17:05:00Z">
          <w:pPr>
            <w:pStyle w:val="Texto"/>
          </w:pPr>
        </w:pPrChange>
      </w:pPr>
      <w:bookmarkStart w:id="3708" w:name="_Toc49008541"/>
      <w:commentRangeStart w:id="3709"/>
      <w:r>
        <w:t xml:space="preserve">   </w:t>
      </w:r>
      <w:bookmarkStart w:id="3710" w:name="_Toc50375939"/>
      <w:del w:id="3711" w:author="Graván Serrano Eduardo" w:date="2020-09-10T21:39:00Z">
        <w:r w:rsidR="004F0457" w:rsidRPr="005C560A" w:rsidDel="00F05D83">
          <w:delText>ReST API y servidor</w:delText>
        </w:r>
      </w:del>
      <w:bookmarkStart w:id="3712" w:name="_Toc50736617"/>
      <w:ins w:id="3713" w:author="Graván Serrano Eduardo" w:date="2020-09-10T21:39:00Z">
        <w:r w:rsidR="00F05D83">
          <w:t>Servidor</w:t>
        </w:r>
      </w:ins>
      <w:r w:rsidR="004F0457" w:rsidRPr="005C560A">
        <w:t xml:space="preserve"> HTTP</w:t>
      </w:r>
      <w:bookmarkEnd w:id="3708"/>
      <w:bookmarkEnd w:id="3710"/>
      <w:commentRangeEnd w:id="3709"/>
      <w:r w:rsidR="008F671A">
        <w:rPr>
          <w:rStyle w:val="Refdecomentario"/>
          <w:rFonts w:cs="Times New Roman"/>
          <w:b w:val="0"/>
        </w:rPr>
        <w:commentReference w:id="3709"/>
      </w:r>
      <w:bookmarkEnd w:id="3712"/>
    </w:p>
    <w:p w14:paraId="1048246D" w14:textId="77777777" w:rsidR="004F0457" w:rsidRDefault="004F0457">
      <w:pPr>
        <w:pStyle w:val="Texto"/>
        <w:pPrChange w:id="3714" w:author="Castillo Martínez Ana" w:date="2020-09-10T17:38:00Z">
          <w:pPr/>
        </w:pPrChange>
      </w:pPr>
      <w:r>
        <w:t xml:space="preserve">Para proporcionar una interfaz de acceso entre la aplicación de Android y el panel de administración con la base de datos se ha decidido crear un servidor HTTP que ofrezca una API </w:t>
      </w:r>
      <w:proofErr w:type="spellStart"/>
      <w:r>
        <w:t>ReST</w:t>
      </w:r>
      <w:proofErr w:type="spellEnd"/>
      <w:r>
        <w:t xml:space="preserve"> encargada de hacer todas las consultas a la base de datos.</w:t>
      </w:r>
    </w:p>
    <w:p w14:paraId="3AAA180E" w14:textId="1BC17CC8" w:rsidR="0029235E" w:rsidDel="002F1664" w:rsidRDefault="0029235E">
      <w:pPr>
        <w:pStyle w:val="Texto"/>
        <w:rPr>
          <w:del w:id="3715" w:author="Castillo Martínez Ana" w:date="2020-09-10T17:38:00Z"/>
        </w:rPr>
        <w:pPrChange w:id="3716" w:author="Castillo Martínez Ana" w:date="2020-09-10T17:38:00Z">
          <w:pPr/>
        </w:pPrChange>
      </w:pPr>
    </w:p>
    <w:p w14:paraId="2A69B33E" w14:textId="78D35817" w:rsidR="0029235E" w:rsidRDefault="001A3E96">
      <w:pPr>
        <w:pStyle w:val="Texto"/>
        <w:pPrChange w:id="3717" w:author="Castillo Martínez Ana" w:date="2020-09-10T17:38:00Z">
          <w:pPr/>
        </w:pPrChange>
      </w:pPr>
      <w:r>
        <w:t xml:space="preserve">La decisión radica en que </w:t>
      </w:r>
      <w:r w:rsidR="0029235E">
        <w:t>Android no soporta el driver JDBC</w:t>
      </w:r>
      <w:ins w:id="3718" w:author="Graván Serrano Eduardo" w:date="2020-09-07T14:33:00Z">
        <w:r w:rsidR="00977087">
          <w:t xml:space="preserve"> (Java </w:t>
        </w:r>
        <w:proofErr w:type="spellStart"/>
        <w:r w:rsidR="00977087">
          <w:t>Database</w:t>
        </w:r>
        <w:proofErr w:type="spellEnd"/>
        <w:r w:rsidR="00977087">
          <w:t xml:space="preserve"> </w:t>
        </w:r>
        <w:proofErr w:type="spellStart"/>
        <w:r w:rsidR="00977087">
          <w:t>Connectivity</w:t>
        </w:r>
        <w:proofErr w:type="spellEnd"/>
        <w:r w:rsidR="00977087">
          <w:t>)</w:t>
        </w:r>
      </w:ins>
      <w:r w:rsidR="0029235E">
        <w:t xml:space="preserve"> para conectarse directamente a bases de datos. Hay una implementación de JDBC utilizable desde Android llamada JDTS, pero solo tiene soporte para bases de datos basadas en Microsoft SQL Server. Debido a que no se tiene experiencia con esta base de datos y que, el uso de un gestor de base de datos complejo para un modelo de datos tan pequeño parecía demasiado, se decidió implementar un servidor HTTP que hiciese de interfaz entre el resto de la aplicación y la base de datos basada en SQLite.</w:t>
      </w:r>
    </w:p>
    <w:p w14:paraId="340E296A" w14:textId="68DCBB5A" w:rsidR="006B6EA4" w:rsidDel="002F1664" w:rsidRDefault="006B6EA4">
      <w:pPr>
        <w:pStyle w:val="Texto"/>
        <w:rPr>
          <w:del w:id="3719" w:author="Castillo Martínez Ana" w:date="2020-09-10T17:38:00Z"/>
        </w:rPr>
        <w:pPrChange w:id="3720" w:author="Castillo Martínez Ana" w:date="2020-09-10T17:38:00Z">
          <w:pPr/>
        </w:pPrChange>
      </w:pPr>
    </w:p>
    <w:p w14:paraId="1E57A3D2" w14:textId="77777777" w:rsidR="006B6EA4" w:rsidRDefault="006B6EA4">
      <w:pPr>
        <w:pStyle w:val="Texto"/>
        <w:rPr>
          <w:bCs/>
        </w:rPr>
        <w:pPrChange w:id="3721" w:author="Castillo Martínez Ana" w:date="2020-09-10T17:38:00Z">
          <w:pPr/>
        </w:pPrChange>
      </w:pPr>
      <w:r>
        <w:rPr>
          <w:bCs/>
        </w:rPr>
        <w:t xml:space="preserve">En un primer momento se planteó la creación de una API </w:t>
      </w:r>
      <w:proofErr w:type="spellStart"/>
      <w:r>
        <w:rPr>
          <w:bCs/>
        </w:rPr>
        <w:t>ReST</w:t>
      </w:r>
      <w:proofErr w:type="spellEnd"/>
      <w:r>
        <w:rPr>
          <w:bCs/>
        </w:rPr>
        <w:t xml:space="preserve"> haciendo uso de tecnologías en Java Enterprise </w:t>
      </w:r>
      <w:proofErr w:type="spellStart"/>
      <w:r>
        <w:rPr>
          <w:bCs/>
        </w:rPr>
        <w:t>Edition</w:t>
      </w:r>
      <w:proofErr w:type="spellEnd"/>
      <w:r>
        <w:rPr>
          <w:bCs/>
        </w:rPr>
        <w:t xml:space="preserve">, pero debido a la simplicidad que ofrece Python y sus </w:t>
      </w:r>
      <w:proofErr w:type="spellStart"/>
      <w:r>
        <w:rPr>
          <w:bCs/>
        </w:rPr>
        <w:t>framework</w:t>
      </w:r>
      <w:proofErr w:type="spellEnd"/>
      <w:r>
        <w:rPr>
          <w:bCs/>
        </w:rPr>
        <w:t xml:space="preserve"> en la creación de servidores HTTP, se acabó por descartar esta idea.</w:t>
      </w:r>
    </w:p>
    <w:p w14:paraId="233480BD" w14:textId="770C5C76" w:rsidR="004F0457" w:rsidDel="002F1664" w:rsidRDefault="004F0457">
      <w:pPr>
        <w:pStyle w:val="Texto"/>
        <w:rPr>
          <w:del w:id="3722" w:author="Castillo Martínez Ana" w:date="2020-09-10T17:38:00Z"/>
        </w:rPr>
        <w:pPrChange w:id="3723" w:author="Castillo Martínez Ana" w:date="2020-09-10T17:38:00Z">
          <w:pPr/>
        </w:pPrChange>
      </w:pPr>
    </w:p>
    <w:p w14:paraId="303B9725" w14:textId="49C4C5B9" w:rsidR="004F0457" w:rsidRDefault="004F0457">
      <w:pPr>
        <w:pStyle w:val="Texto"/>
        <w:rPr>
          <w:ins w:id="3724" w:author="Graván Serrano Eduardo" w:date="2020-09-07T14:32:00Z"/>
          <w:bCs/>
        </w:rPr>
        <w:pPrChange w:id="3725" w:author="Castillo Martínez Ana" w:date="2020-09-10T17:38:00Z">
          <w:pPr/>
        </w:pPrChange>
      </w:pPr>
      <w:r>
        <w:t xml:space="preserve">El servidor HTTP está implementando en </w:t>
      </w:r>
      <w:r w:rsidRPr="00064823">
        <w:rPr>
          <w:b/>
          <w:bCs/>
        </w:rPr>
        <w:t>Python 3</w:t>
      </w:r>
      <w:r>
        <w:t xml:space="preserve"> haciendo uso del </w:t>
      </w:r>
      <w:proofErr w:type="spellStart"/>
      <w:r>
        <w:t>framework</w:t>
      </w:r>
      <w:proofErr w:type="spellEnd"/>
      <w:r>
        <w:t xml:space="preserve"> </w:t>
      </w:r>
      <w:proofErr w:type="spellStart"/>
      <w:r w:rsidRPr="00064823">
        <w:rPr>
          <w:b/>
        </w:rPr>
        <w:t>Flask</w:t>
      </w:r>
      <w:proofErr w:type="spellEnd"/>
      <w:r>
        <w:rPr>
          <w:bCs/>
        </w:rPr>
        <w:t xml:space="preserve">. Python junto con </w:t>
      </w:r>
      <w:proofErr w:type="spellStart"/>
      <w:r>
        <w:rPr>
          <w:bCs/>
        </w:rPr>
        <w:t>Flask</w:t>
      </w:r>
      <w:proofErr w:type="spellEnd"/>
      <w:r>
        <w:rPr>
          <w:bCs/>
        </w:rPr>
        <w:t xml:space="preserve"> nos permite desplegar servidores HTTP funcionales de una forma muy rápida y sencilla. Otro motivo que influyó en la decisión de escoger Python fue la gran interoperabilidad que hay entre SQLite y Python, pudiendo simplificar lo máximo posible las conexiones entre el servidor HTTP y la base de datos.</w:t>
      </w:r>
    </w:p>
    <w:p w14:paraId="1CE23355" w14:textId="2CD817A6" w:rsidR="00977087" w:rsidRDefault="00977087" w:rsidP="004F0457">
      <w:pPr>
        <w:rPr>
          <w:ins w:id="3726" w:author="Graván Serrano Eduardo" w:date="2020-09-07T14:32:00Z"/>
          <w:bCs/>
        </w:rPr>
      </w:pPr>
    </w:p>
    <w:p w14:paraId="585DF418" w14:textId="77777777" w:rsidR="00977087" w:rsidRDefault="00977087">
      <w:pPr>
        <w:keepNext/>
        <w:jc w:val="center"/>
        <w:rPr>
          <w:ins w:id="3727" w:author="Graván Serrano Eduardo" w:date="2020-09-07T14:32:00Z"/>
        </w:rPr>
        <w:pPrChange w:id="3728" w:author="Graván Serrano Eduardo" w:date="2020-09-07T14:32:00Z">
          <w:pPr/>
        </w:pPrChange>
      </w:pPr>
      <w:ins w:id="3729" w:author="Graván Serrano Eduardo" w:date="2020-09-07T14:32:00Z">
        <w:r>
          <w:rPr>
            <w:noProof/>
          </w:rPr>
          <w:drawing>
            <wp:inline distT="0" distB="0" distL="0" distR="0" wp14:anchorId="64A54852" wp14:editId="6B7D6928">
              <wp:extent cx="2190750" cy="1714164"/>
              <wp:effectExtent l="0" t="0" r="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5943" cy="1741701"/>
                      </a:xfrm>
                      <a:prstGeom prst="rect">
                        <a:avLst/>
                      </a:prstGeom>
                      <a:noFill/>
                      <a:ln>
                        <a:noFill/>
                      </a:ln>
                    </pic:spPr>
                  </pic:pic>
                </a:graphicData>
              </a:graphic>
            </wp:inline>
          </w:drawing>
        </w:r>
      </w:ins>
    </w:p>
    <w:p w14:paraId="791017FD" w14:textId="0CA8C2F2" w:rsidR="00977087" w:rsidRDefault="00977087">
      <w:pPr>
        <w:pStyle w:val="Descripcin"/>
        <w:jc w:val="center"/>
        <w:pPrChange w:id="3730" w:author="Graván Serrano Eduardo" w:date="2020-09-07T14:32:00Z">
          <w:pPr/>
        </w:pPrChange>
      </w:pPr>
      <w:bookmarkStart w:id="3731" w:name="_Toc50736831"/>
      <w:ins w:id="3732" w:author="Graván Serrano Eduardo" w:date="2020-09-07T14:32:00Z">
        <w:r>
          <w:t xml:space="preserve">Figura </w:t>
        </w:r>
        <w:r>
          <w:fldChar w:fldCharType="begin"/>
        </w:r>
        <w:r>
          <w:instrText xml:space="preserve"> SEQ Figura \* ARABIC </w:instrText>
        </w:r>
      </w:ins>
      <w:r>
        <w:fldChar w:fldCharType="separate"/>
      </w:r>
      <w:ins w:id="3733" w:author="Graván Serrano Eduardo" w:date="2020-09-07T15:18:00Z">
        <w:r w:rsidR="00FA5913">
          <w:rPr>
            <w:noProof/>
          </w:rPr>
          <w:t>10</w:t>
        </w:r>
      </w:ins>
      <w:ins w:id="3734" w:author="Graván Serrano Eduardo" w:date="2020-09-07T14:32:00Z">
        <w:r>
          <w:fldChar w:fldCharType="end"/>
        </w:r>
        <w:r>
          <w:t xml:space="preserve">. Logos de Python3 y el </w:t>
        </w:r>
        <w:proofErr w:type="spellStart"/>
        <w:r>
          <w:t>framework</w:t>
        </w:r>
        <w:proofErr w:type="spellEnd"/>
        <w:r>
          <w:t xml:space="preserve"> </w:t>
        </w:r>
        <w:proofErr w:type="spellStart"/>
        <w:r>
          <w:t>Flask</w:t>
        </w:r>
        <w:proofErr w:type="spellEnd"/>
        <w:r>
          <w:t>.</w:t>
        </w:r>
      </w:ins>
      <w:bookmarkEnd w:id="3731"/>
    </w:p>
    <w:p w14:paraId="79224107" w14:textId="0B585BBE" w:rsidR="004F0457" w:rsidDel="00F05D83" w:rsidRDefault="004F0457">
      <w:pPr>
        <w:pStyle w:val="Texto"/>
        <w:rPr>
          <w:del w:id="3735" w:author="Graván Serrano Eduardo" w:date="2020-09-07T14:32:00Z"/>
        </w:rPr>
      </w:pPr>
    </w:p>
    <w:p w14:paraId="32259A89" w14:textId="77777777" w:rsidR="004F0457" w:rsidRDefault="004F0457">
      <w:pPr>
        <w:pStyle w:val="Texto"/>
        <w:pPrChange w:id="3736" w:author="Castillo Martínez Ana" w:date="2020-09-10T17:38:00Z">
          <w:pPr/>
        </w:pPrChange>
      </w:pPr>
      <w:r>
        <w:t xml:space="preserve">De cara a implementar la API </w:t>
      </w:r>
      <w:proofErr w:type="spellStart"/>
      <w:r>
        <w:t>ReST</w:t>
      </w:r>
      <w:proofErr w:type="spellEnd"/>
      <w:r>
        <w:t xml:space="preserve">, se ha decidido seguir la especificación de la </w:t>
      </w:r>
      <w:proofErr w:type="spellStart"/>
      <w:r w:rsidRPr="008110BC">
        <w:rPr>
          <w:b/>
        </w:rPr>
        <w:t>OpenAPI</w:t>
      </w:r>
      <w:proofErr w:type="spellEnd"/>
      <w:r w:rsidRPr="008110BC">
        <w:rPr>
          <w:b/>
        </w:rPr>
        <w:t xml:space="preserve"> 2.0</w:t>
      </w:r>
      <w:r>
        <w:t xml:space="preserve">, conocida como </w:t>
      </w:r>
      <w:proofErr w:type="spellStart"/>
      <w:r>
        <w:rPr>
          <w:b/>
        </w:rPr>
        <w:t>Swagger</w:t>
      </w:r>
      <w:proofErr w:type="spellEnd"/>
      <w:r>
        <w:t xml:space="preserve">. </w:t>
      </w:r>
      <w:proofErr w:type="spellStart"/>
      <w:r>
        <w:t>Swagger</w:t>
      </w:r>
      <w:proofErr w:type="spellEnd"/>
      <w:r>
        <w:t xml:space="preserve"> permite definir ficheros de despliegue en formato YAML o JSON en el cual se definen las rutas que soportará nuestra API, los métodos HTTP que soportará cada ruta, y el enlace al método que gestionará cada una de las llamadas a nuestra API de forma sencilla.</w:t>
      </w:r>
    </w:p>
    <w:p w14:paraId="67A6504F" w14:textId="304402DE" w:rsidR="004F0457" w:rsidDel="002F1664" w:rsidRDefault="004F0457">
      <w:pPr>
        <w:pStyle w:val="Texto"/>
        <w:rPr>
          <w:del w:id="3737" w:author="Castillo Martínez Ana" w:date="2020-09-10T17:38:00Z"/>
        </w:rPr>
        <w:pPrChange w:id="3738" w:author="Castillo Martínez Ana" w:date="2020-09-10T17:38:00Z">
          <w:pPr/>
        </w:pPrChange>
      </w:pPr>
    </w:p>
    <w:p w14:paraId="7263DF08" w14:textId="77777777" w:rsidR="004F0457" w:rsidRDefault="004F0457">
      <w:pPr>
        <w:pStyle w:val="Texto"/>
        <w:pPrChange w:id="3739" w:author="Castillo Martínez Ana" w:date="2020-09-10T17:38:00Z">
          <w:pPr/>
        </w:pPrChange>
      </w:pPr>
      <w:r>
        <w:t>La estructura de ficheros del servidor HTTP es la siguiente:</w:t>
      </w:r>
    </w:p>
    <w:p w14:paraId="7C702B2A" w14:textId="77777777" w:rsidR="004F0457" w:rsidRPr="004F0457" w:rsidRDefault="004F0457">
      <w:pPr>
        <w:pStyle w:val="Texto"/>
        <w:numPr>
          <w:ilvl w:val="0"/>
          <w:numId w:val="52"/>
        </w:numPr>
        <w:pPrChange w:id="3740" w:author="Castillo Martínez Ana" w:date="2020-09-10T17:38:00Z">
          <w:pPr>
            <w:pStyle w:val="Prrafodelista"/>
            <w:numPr>
              <w:numId w:val="13"/>
            </w:numPr>
            <w:ind w:hanging="360"/>
          </w:pPr>
        </w:pPrChange>
      </w:pPr>
      <w:r w:rsidRPr="004F0457">
        <w:rPr>
          <w:b/>
        </w:rPr>
        <w:t>Employee.py:</w:t>
      </w:r>
      <w:r w:rsidRPr="004F0457">
        <w:t xml:space="preserve"> fichero Python que recoge todo el código que responde a las llamadas </w:t>
      </w:r>
      <w:proofErr w:type="spellStart"/>
      <w:r w:rsidRPr="004F0457">
        <w:t>ReST</w:t>
      </w:r>
      <w:proofErr w:type="spellEnd"/>
      <w:r w:rsidRPr="004F0457">
        <w:t xml:space="preserve"> relacionadas con la tabla </w:t>
      </w:r>
      <w:proofErr w:type="spellStart"/>
      <w:r w:rsidRPr="004F0457">
        <w:t>Employee</w:t>
      </w:r>
      <w:proofErr w:type="spellEnd"/>
      <w:r w:rsidRPr="004F0457">
        <w:t xml:space="preserve"> de la base de datos.</w:t>
      </w:r>
    </w:p>
    <w:p w14:paraId="7634F4CC" w14:textId="77777777" w:rsidR="004F0457" w:rsidRPr="004F0457" w:rsidRDefault="004F0457">
      <w:pPr>
        <w:pStyle w:val="Texto"/>
        <w:numPr>
          <w:ilvl w:val="0"/>
          <w:numId w:val="52"/>
        </w:numPr>
        <w:pPrChange w:id="3741" w:author="Castillo Martínez Ana" w:date="2020-09-10T17:38:00Z">
          <w:pPr>
            <w:pStyle w:val="Prrafodelista"/>
            <w:numPr>
              <w:numId w:val="13"/>
            </w:numPr>
            <w:ind w:hanging="360"/>
          </w:pPr>
        </w:pPrChange>
      </w:pPr>
      <w:r w:rsidRPr="004F0457">
        <w:rPr>
          <w:b/>
        </w:rPr>
        <w:t xml:space="preserve">Schedule.py: </w:t>
      </w:r>
      <w:r w:rsidRPr="004F0457">
        <w:t xml:space="preserve">fichero Python que recoge todo el código correspondiente a las llamadas </w:t>
      </w:r>
      <w:proofErr w:type="spellStart"/>
      <w:r w:rsidRPr="004F0457">
        <w:t>ReST</w:t>
      </w:r>
      <w:proofErr w:type="spellEnd"/>
      <w:r w:rsidRPr="004F0457">
        <w:t xml:space="preserve"> relacionadas con las tablas Schedule y </w:t>
      </w:r>
      <w:proofErr w:type="spellStart"/>
      <w:r w:rsidRPr="004F0457">
        <w:t>Attendance</w:t>
      </w:r>
      <w:proofErr w:type="spellEnd"/>
      <w:r w:rsidRPr="004F0457">
        <w:t xml:space="preserve"> de la base de datos.</w:t>
      </w:r>
    </w:p>
    <w:p w14:paraId="68A030C4" w14:textId="77777777" w:rsidR="004F0457" w:rsidRPr="004F0457" w:rsidRDefault="004F0457">
      <w:pPr>
        <w:pStyle w:val="Texto"/>
        <w:numPr>
          <w:ilvl w:val="0"/>
          <w:numId w:val="52"/>
        </w:numPr>
        <w:pPrChange w:id="3742" w:author="Castillo Martínez Ana" w:date="2020-09-10T17:38:00Z">
          <w:pPr>
            <w:pStyle w:val="Prrafodelista"/>
            <w:numPr>
              <w:numId w:val="13"/>
            </w:numPr>
            <w:ind w:hanging="360"/>
          </w:pPr>
        </w:pPrChange>
      </w:pPr>
      <w:r w:rsidRPr="004F0457">
        <w:rPr>
          <w:b/>
        </w:rPr>
        <w:t xml:space="preserve">time_library.py: </w:t>
      </w:r>
      <w:r w:rsidRPr="004F0457">
        <w:t xml:space="preserve">fichero Python que tiene una librería con algunas funciones que gestionan </w:t>
      </w:r>
      <w:proofErr w:type="spellStart"/>
      <w:r w:rsidRPr="004F0457">
        <w:t>timestamps</w:t>
      </w:r>
      <w:proofErr w:type="spellEnd"/>
      <w:r w:rsidRPr="004F0457">
        <w:t>, cálculos de diferencias entre horas, etc.</w:t>
      </w:r>
    </w:p>
    <w:p w14:paraId="647BB661" w14:textId="77777777" w:rsidR="004F0457" w:rsidRPr="004F0457" w:rsidRDefault="004F0457">
      <w:pPr>
        <w:pStyle w:val="Texto"/>
        <w:numPr>
          <w:ilvl w:val="0"/>
          <w:numId w:val="52"/>
        </w:numPr>
        <w:pPrChange w:id="3743" w:author="Castillo Martínez Ana" w:date="2020-09-10T17:38:00Z">
          <w:pPr>
            <w:pStyle w:val="Prrafodelista"/>
            <w:numPr>
              <w:numId w:val="13"/>
            </w:numPr>
            <w:ind w:hanging="360"/>
          </w:pPr>
        </w:pPrChange>
      </w:pPr>
      <w:r w:rsidRPr="004F0457">
        <w:rPr>
          <w:b/>
        </w:rPr>
        <w:lastRenderedPageBreak/>
        <w:t>Server_TFG.py:</w:t>
      </w:r>
      <w:r w:rsidRPr="004F0457">
        <w:t xml:space="preserve"> fichero Python con el “</w:t>
      </w:r>
      <w:proofErr w:type="spellStart"/>
      <w:r w:rsidRPr="004F0457">
        <w:t>main</w:t>
      </w:r>
      <w:proofErr w:type="spellEnd"/>
      <w:r w:rsidRPr="004F0457">
        <w:t>” del servidor. Simplemente instancia la API leyendo el fichero de despliegue y crea el servidor en el puerto 8080.</w:t>
      </w:r>
    </w:p>
    <w:p w14:paraId="791085A5" w14:textId="77777777" w:rsidR="004F0457" w:rsidRPr="004F0457" w:rsidRDefault="004F0457">
      <w:pPr>
        <w:pStyle w:val="Texto"/>
        <w:numPr>
          <w:ilvl w:val="0"/>
          <w:numId w:val="52"/>
        </w:numPr>
        <w:pPrChange w:id="3744" w:author="Castillo Martínez Ana" w:date="2020-09-10T17:38:00Z">
          <w:pPr>
            <w:pStyle w:val="Prrafodelista"/>
            <w:numPr>
              <w:numId w:val="13"/>
            </w:numPr>
            <w:ind w:hanging="360"/>
          </w:pPr>
        </w:pPrChange>
      </w:pPr>
      <w:proofErr w:type="spellStart"/>
      <w:r w:rsidRPr="004F0457">
        <w:rPr>
          <w:b/>
        </w:rPr>
        <w:t>swagger.yml</w:t>
      </w:r>
      <w:proofErr w:type="spellEnd"/>
      <w:r w:rsidRPr="004F0457">
        <w:rPr>
          <w:b/>
        </w:rPr>
        <w:t xml:space="preserve">: </w:t>
      </w:r>
      <w:r w:rsidRPr="004F0457">
        <w:t>fichero de despliegue de la aplicación web.</w:t>
      </w:r>
    </w:p>
    <w:p w14:paraId="09E4060D" w14:textId="77777777" w:rsidR="004F0457" w:rsidRDefault="004F0457">
      <w:pPr>
        <w:pStyle w:val="Texto"/>
        <w:pPrChange w:id="3745" w:author="Castillo Martínez Ana" w:date="2020-09-10T17:38:00Z">
          <w:pPr/>
        </w:pPrChange>
      </w:pPr>
      <w:r>
        <w:t xml:space="preserve">Haciendo uso de </w:t>
      </w:r>
      <w:proofErr w:type="spellStart"/>
      <w:r>
        <w:t>Swagger</w:t>
      </w:r>
      <w:proofErr w:type="spellEnd"/>
      <w:r>
        <w:t>, los métodos de gestión del servidor HTTP están gestionados internamente y no tenemos que implementarlos manualmente. Simplemente tenemos que enlazar nuestra aplicación web con la API haciendo la siguiente llamada en el código:</w:t>
      </w:r>
    </w:p>
    <w:p w14:paraId="0BC8E4FC" w14:textId="77777777" w:rsidR="00683CB3" w:rsidRDefault="00683CB3" w:rsidP="004F0457">
      <w:pPr>
        <w:rPr>
          <w:bCs/>
        </w:rPr>
      </w:pPr>
    </w:p>
    <w:p w14:paraId="35055D3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app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connexion.</w:t>
      </w:r>
      <w:r w:rsidRPr="004F0457">
        <w:rPr>
          <w:rFonts w:ascii="Consolas" w:hAnsi="Consolas"/>
          <w:color w:val="61AFEF"/>
          <w:sz w:val="20"/>
          <w:szCs w:val="21"/>
          <w:lang w:val="en-GB"/>
        </w:rPr>
        <w:t>App</w:t>
      </w:r>
      <w:proofErr w:type="spellEnd"/>
      <w:proofErr w:type="gramEnd"/>
      <w:r w:rsidRPr="004F0457">
        <w:rPr>
          <w:rFonts w:ascii="Consolas" w:hAnsi="Consolas"/>
          <w:color w:val="ABB2BF"/>
          <w:sz w:val="20"/>
          <w:szCs w:val="21"/>
          <w:lang w:val="en-GB"/>
        </w:rPr>
        <w:t>(</w:t>
      </w:r>
      <w:r w:rsidRPr="004F0457">
        <w:rPr>
          <w:rFonts w:ascii="Consolas" w:hAnsi="Consolas"/>
          <w:color w:val="E06C75"/>
          <w:sz w:val="20"/>
          <w:szCs w:val="21"/>
          <w:lang w:val="en-GB"/>
        </w:rPr>
        <w:t>__name__</w:t>
      </w:r>
      <w:r w:rsidRPr="004F0457">
        <w:rPr>
          <w:rFonts w:ascii="Consolas" w:hAnsi="Consolas"/>
          <w:color w:val="ABB2BF"/>
          <w:sz w:val="20"/>
          <w:szCs w:val="21"/>
          <w:lang w:val="en-GB"/>
        </w:rPr>
        <w:t>, </w:t>
      </w:r>
      <w:proofErr w:type="spellStart"/>
      <w:r w:rsidRPr="004F0457">
        <w:rPr>
          <w:rFonts w:ascii="Consolas" w:hAnsi="Consolas"/>
          <w:i/>
          <w:iCs/>
          <w:color w:val="E06C75"/>
          <w:sz w:val="20"/>
          <w:szCs w:val="21"/>
          <w:lang w:val="en-GB"/>
        </w:rPr>
        <w:t>specification_dir</w:t>
      </w:r>
      <w:proofErr w:type="spellEnd"/>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9D6776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app.</w:t>
      </w:r>
      <w:r w:rsidRPr="004F0457">
        <w:rPr>
          <w:rFonts w:ascii="Consolas" w:hAnsi="Consolas"/>
          <w:color w:val="61AFEF"/>
          <w:sz w:val="20"/>
          <w:szCs w:val="21"/>
          <w:lang w:val="en-GB"/>
        </w:rPr>
        <w:t>add_api</w:t>
      </w:r>
      <w:proofErr w:type="spellEnd"/>
      <w:r w:rsidRPr="004F0457">
        <w:rPr>
          <w:rFonts w:ascii="Consolas" w:hAnsi="Consolas"/>
          <w:color w:val="ABB2BF"/>
          <w:sz w:val="20"/>
          <w:szCs w:val="21"/>
          <w:lang w:val="en-GB"/>
        </w:rPr>
        <w: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swagger.yml</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3B06605" w14:textId="77777777" w:rsidR="00683CB3" w:rsidRPr="00D9037D" w:rsidRDefault="00683CB3" w:rsidP="004F0457">
      <w:pPr>
        <w:rPr>
          <w:bCs/>
          <w:lang w:val="en-GB"/>
        </w:rPr>
      </w:pPr>
    </w:p>
    <w:p w14:paraId="414683FD" w14:textId="77777777" w:rsidR="004F0457" w:rsidRDefault="004F0457">
      <w:pPr>
        <w:pStyle w:val="Texto"/>
        <w:pPrChange w:id="3746" w:author="Castillo Martínez Ana" w:date="2020-09-10T17:38:00Z">
          <w:pPr/>
        </w:pPrChange>
      </w:pPr>
      <w:r>
        <w:t>Donde “</w:t>
      </w:r>
      <w:proofErr w:type="spellStart"/>
      <w:r>
        <w:t>swagger.yml</w:t>
      </w:r>
      <w:proofErr w:type="spellEnd"/>
      <w:r>
        <w:t>” es el fichero de despliegue definido.</w:t>
      </w:r>
    </w:p>
    <w:p w14:paraId="49426743" w14:textId="7BAC7FCF" w:rsidR="004F0457" w:rsidDel="002F1664" w:rsidRDefault="004F0457">
      <w:pPr>
        <w:pStyle w:val="Texto"/>
        <w:rPr>
          <w:del w:id="3747" w:author="Castillo Martínez Ana" w:date="2020-09-10T17:38:00Z"/>
        </w:rPr>
        <w:pPrChange w:id="3748" w:author="Castillo Martínez Ana" w:date="2020-09-10T17:38:00Z">
          <w:pPr/>
        </w:pPrChange>
      </w:pPr>
    </w:p>
    <w:p w14:paraId="138053D4" w14:textId="77777777" w:rsidR="004F0457" w:rsidRDefault="004F0457">
      <w:pPr>
        <w:pStyle w:val="Texto"/>
        <w:pPrChange w:id="3749" w:author="Castillo Martínez Ana" w:date="2020-09-10T17:38:00Z">
          <w:pPr/>
        </w:pPrChange>
      </w:pPr>
      <w:r>
        <w:t>Para explicar el funcionamiento del fichero de despliegue, se muestra el siguiente ejemplo:</w:t>
      </w:r>
    </w:p>
    <w:p w14:paraId="3D1CA15D" w14:textId="77777777" w:rsidR="00683CB3" w:rsidRDefault="00683CB3" w:rsidP="004F0457">
      <w:pPr>
        <w:rPr>
          <w:bCs/>
        </w:rPr>
      </w:pPr>
    </w:p>
    <w:p w14:paraId="0E67533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5B7C4A">
        <w:rPr>
          <w:rFonts w:ascii="Consolas" w:hAnsi="Consolas"/>
          <w:color w:val="ABB2BF"/>
        </w:rPr>
        <w:t>  </w:t>
      </w:r>
      <w:r w:rsidRPr="004F0457">
        <w:rPr>
          <w:rFonts w:ascii="Consolas" w:hAnsi="Consolas"/>
          <w:color w:val="E06C75"/>
          <w:sz w:val="20"/>
          <w:szCs w:val="21"/>
          <w:lang w:val="en-GB"/>
        </w:rPr>
        <w:t>/login</w:t>
      </w:r>
      <w:r w:rsidRPr="004F0457">
        <w:rPr>
          <w:rFonts w:ascii="Consolas" w:hAnsi="Consolas"/>
          <w:color w:val="ABB2BF"/>
          <w:sz w:val="20"/>
          <w:szCs w:val="21"/>
          <w:lang w:val="en-GB"/>
        </w:rPr>
        <w:t>:</w:t>
      </w:r>
    </w:p>
    <w:p w14:paraId="2CF024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post</w:t>
      </w:r>
      <w:r w:rsidRPr="004F0457">
        <w:rPr>
          <w:rFonts w:ascii="Consolas" w:hAnsi="Consolas"/>
          <w:color w:val="ABB2BF"/>
          <w:sz w:val="20"/>
          <w:szCs w:val="21"/>
          <w:lang w:val="en-GB"/>
        </w:rPr>
        <w:t>:</w:t>
      </w:r>
    </w:p>
    <w:p w14:paraId="13A49E2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Employee.login</w:t>
      </w:r>
      <w:proofErr w:type="spellEnd"/>
    </w:p>
    <w:p w14:paraId="2D533E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tags</w:t>
      </w:r>
      <w:r w:rsidRPr="004F0457">
        <w:rPr>
          <w:rFonts w:ascii="Consolas" w:hAnsi="Consolas"/>
          <w:color w:val="ABB2BF"/>
          <w:sz w:val="20"/>
          <w:szCs w:val="21"/>
          <w:lang w:val="en-GB"/>
        </w:rPr>
        <w:t>:</w:t>
      </w:r>
    </w:p>
    <w:p w14:paraId="6D9CAD50"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ABB2BF"/>
          <w:sz w:val="20"/>
          <w:szCs w:val="21"/>
        </w:rPr>
        <w:t>- </w:t>
      </w:r>
      <w:proofErr w:type="spellStart"/>
      <w:r w:rsidRPr="004F0457">
        <w:rPr>
          <w:rFonts w:ascii="Consolas" w:hAnsi="Consolas"/>
          <w:color w:val="98C379"/>
          <w:sz w:val="20"/>
          <w:szCs w:val="21"/>
        </w:rPr>
        <w:t>Employee</w:t>
      </w:r>
      <w:proofErr w:type="spellEnd"/>
    </w:p>
    <w:p w14:paraId="2EB1BF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summary</w:t>
      </w:r>
      <w:proofErr w:type="spellEnd"/>
      <w:r w:rsidRPr="004F0457">
        <w:rPr>
          <w:rFonts w:ascii="Consolas" w:hAnsi="Consolas"/>
          <w:color w:val="ABB2BF"/>
          <w:sz w:val="20"/>
          <w:szCs w:val="21"/>
        </w:rPr>
        <w:t>: </w:t>
      </w:r>
      <w:r w:rsidRPr="004F0457">
        <w:rPr>
          <w:rFonts w:ascii="Consolas" w:hAnsi="Consolas"/>
          <w:color w:val="98C379"/>
          <w:sz w:val="20"/>
          <w:szCs w:val="21"/>
        </w:rPr>
        <w:t>Intenta hacer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en el servidor</w:t>
      </w:r>
    </w:p>
    <w:p w14:paraId="740907F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Intenta hacer login en el servidor con las credenciales </w:t>
      </w:r>
    </w:p>
    <w:p w14:paraId="1983935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67B8D1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employee</w:t>
      </w:r>
    </w:p>
    <w:p w14:paraId="383760D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body</w:t>
      </w:r>
    </w:p>
    <w:p w14:paraId="3F8A0E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Empleado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intentando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hacer</w:t>
      </w:r>
      <w:proofErr w:type="spellEnd"/>
      <w:r w:rsidRPr="004F0457">
        <w:rPr>
          <w:rFonts w:ascii="Consolas" w:hAnsi="Consolas"/>
          <w:color w:val="98C379"/>
          <w:sz w:val="20"/>
          <w:szCs w:val="21"/>
          <w:lang w:val="en-GB"/>
        </w:rPr>
        <w:t> login</w:t>
      </w:r>
    </w:p>
    <w:p w14:paraId="2E486BF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B63E67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schema</w:t>
      </w:r>
      <w:r w:rsidRPr="004F0457">
        <w:rPr>
          <w:rFonts w:ascii="Consolas" w:hAnsi="Consolas"/>
          <w:color w:val="ABB2BF"/>
          <w:sz w:val="20"/>
          <w:szCs w:val="21"/>
          <w:lang w:val="en-GB"/>
        </w:rPr>
        <w:t>:</w:t>
      </w:r>
    </w:p>
    <w:p w14:paraId="328DFC8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object</w:t>
      </w:r>
    </w:p>
    <w:p w14:paraId="0C1D02C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properties</w:t>
      </w:r>
      <w:r w:rsidRPr="004F0457">
        <w:rPr>
          <w:rFonts w:ascii="Consolas" w:hAnsi="Consolas"/>
          <w:color w:val="ABB2BF"/>
          <w:sz w:val="20"/>
          <w:szCs w:val="21"/>
          <w:lang w:val="en-GB"/>
        </w:rPr>
        <w:t>:</w:t>
      </w:r>
    </w:p>
    <w:p w14:paraId="5000A0A6"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E06C75"/>
          <w:sz w:val="20"/>
          <w:szCs w:val="21"/>
        </w:rPr>
        <w:t>username</w:t>
      </w:r>
      <w:proofErr w:type="spellEnd"/>
      <w:r w:rsidRPr="004F0457">
        <w:rPr>
          <w:rFonts w:ascii="Consolas" w:hAnsi="Consolas"/>
          <w:color w:val="ABB2BF"/>
          <w:sz w:val="20"/>
          <w:szCs w:val="21"/>
        </w:rPr>
        <w:t>:</w:t>
      </w:r>
    </w:p>
    <w:p w14:paraId="431FF30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3BBAE42D"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Nombre de usuario del empleado (email)</w:t>
      </w:r>
    </w:p>
    <w:p w14:paraId="0BD078A1"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password</w:t>
      </w:r>
      <w:proofErr w:type="spellEnd"/>
      <w:r w:rsidRPr="004F0457">
        <w:rPr>
          <w:rFonts w:ascii="Consolas" w:hAnsi="Consolas"/>
          <w:color w:val="ABB2BF"/>
          <w:sz w:val="20"/>
          <w:szCs w:val="21"/>
        </w:rPr>
        <w:t>:</w:t>
      </w:r>
    </w:p>
    <w:p w14:paraId="57B069A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25D198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Contraseña del empleado</w:t>
      </w:r>
    </w:p>
    <w:p w14:paraId="74D0DA32"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responses</w:t>
      </w:r>
      <w:r w:rsidRPr="004F0457">
        <w:rPr>
          <w:rFonts w:ascii="Consolas" w:hAnsi="Consolas"/>
          <w:color w:val="ABB2BF"/>
          <w:sz w:val="20"/>
          <w:szCs w:val="21"/>
        </w:rPr>
        <w:t>:</w:t>
      </w:r>
    </w:p>
    <w:p w14:paraId="0B4F992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200</w:t>
      </w:r>
      <w:r w:rsidRPr="004F0457">
        <w:rPr>
          <w:rFonts w:ascii="Consolas" w:hAnsi="Consolas"/>
          <w:color w:val="ABB2BF"/>
          <w:sz w:val="20"/>
          <w:szCs w:val="21"/>
        </w:rPr>
        <w:t>:</w:t>
      </w:r>
    </w:p>
    <w:p w14:paraId="07B2BFFD" w14:textId="77777777" w:rsidR="004F0457" w:rsidRPr="004F0457" w:rsidRDefault="004F0457" w:rsidP="004F0457">
      <w:pPr>
        <w:shd w:val="clear" w:color="auto" w:fill="282C34"/>
        <w:spacing w:line="285" w:lineRule="atLeast"/>
        <w:jc w:val="left"/>
        <w:rPr>
          <w:rFonts w:ascii="Consolas" w:hAnsi="Consolas"/>
          <w:color w:val="ABB2BF"/>
          <w:sz w:val="18"/>
          <w:szCs w:val="18"/>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correcto</w:t>
      </w:r>
    </w:p>
    <w:p w14:paraId="6F7C1271" w14:textId="77777777" w:rsidR="00683CB3" w:rsidRDefault="00683CB3">
      <w:pPr>
        <w:pStyle w:val="Texto"/>
        <w:pPrChange w:id="3750" w:author="Castillo Martínez Ana" w:date="2020-09-10T17:38:00Z">
          <w:pPr/>
        </w:pPrChange>
      </w:pPr>
    </w:p>
    <w:p w14:paraId="05DC6879" w14:textId="77777777" w:rsidR="004F0457" w:rsidRDefault="004F0457">
      <w:pPr>
        <w:pStyle w:val="Texto"/>
        <w:pPrChange w:id="3751" w:author="Castillo Martínez Ana" w:date="2020-09-10T17:38:00Z">
          <w:pPr/>
        </w:pPrChange>
      </w:pPr>
      <w:r>
        <w:t>Este ejemplo especifica la respuesta del servidor HTTP cuando se acceda a la ruta “</w:t>
      </w:r>
      <w:r w:rsidRPr="003134F8">
        <w:t>http:/</w:t>
      </w:r>
      <w:proofErr w:type="gramStart"/>
      <w:r w:rsidRPr="003134F8">
        <w:t>/[</w:t>
      </w:r>
      <w:proofErr w:type="gramEnd"/>
      <w:r w:rsidRPr="003134F8">
        <w:t>…]/api/</w:t>
      </w:r>
      <w:proofErr w:type="spellStart"/>
      <w:r w:rsidRPr="003134F8">
        <w:t>login</w:t>
      </w:r>
      <w:proofErr w:type="spellEnd"/>
      <w:r>
        <w:t>”. Si se accede a esta ruta con el método HTTP “POST”, se llamará al método de Python del archivo “</w:t>
      </w:r>
      <w:proofErr w:type="spellStart"/>
      <w:r>
        <w:t>Employee</w:t>
      </w:r>
      <w:proofErr w:type="spellEnd"/>
      <w:r>
        <w:t>” llamado “</w:t>
      </w:r>
      <w:proofErr w:type="spellStart"/>
      <w:proofErr w:type="gramStart"/>
      <w:r>
        <w:t>login</w:t>
      </w:r>
      <w:proofErr w:type="spellEnd"/>
      <w:r>
        <w:t>(</w:t>
      </w:r>
      <w:proofErr w:type="gramEnd"/>
      <w:r>
        <w:t xml:space="preserve">)”. Como indica el descriptor de despliegue, </w:t>
      </w:r>
      <w:r>
        <w:lastRenderedPageBreak/>
        <w:t xml:space="preserve">este método necesita un parámetro de tipo </w:t>
      </w:r>
      <w:proofErr w:type="spellStart"/>
      <w:r>
        <w:t>object</w:t>
      </w:r>
      <w:proofErr w:type="spellEnd"/>
      <w:r>
        <w:t xml:space="preserve"> (JSON). El JSON deberá tener 2 campos llamados “</w:t>
      </w:r>
      <w:proofErr w:type="spellStart"/>
      <w:r>
        <w:t>username</w:t>
      </w:r>
      <w:proofErr w:type="spellEnd"/>
      <w:r>
        <w:t>” y “</w:t>
      </w:r>
      <w:proofErr w:type="spellStart"/>
      <w:r>
        <w:t>password</w:t>
      </w:r>
      <w:proofErr w:type="spellEnd"/>
      <w:r>
        <w:t>”.</w:t>
      </w:r>
    </w:p>
    <w:p w14:paraId="73A0A154" w14:textId="23B0319F" w:rsidR="004F0457" w:rsidDel="002F1664" w:rsidRDefault="004F0457">
      <w:pPr>
        <w:pStyle w:val="Texto"/>
        <w:rPr>
          <w:del w:id="3752" w:author="Castillo Martínez Ana" w:date="2020-09-10T17:38:00Z"/>
        </w:rPr>
        <w:pPrChange w:id="3753" w:author="Castillo Martínez Ana" w:date="2020-09-10T17:38:00Z">
          <w:pPr/>
        </w:pPrChange>
      </w:pPr>
    </w:p>
    <w:p w14:paraId="7459F645" w14:textId="77777777" w:rsidR="004F0457" w:rsidRDefault="004F0457">
      <w:pPr>
        <w:pStyle w:val="Texto"/>
        <w:pPrChange w:id="3754" w:author="Castillo Martínez Ana" w:date="2020-09-10T17:38:00Z">
          <w:pPr/>
        </w:pPrChange>
      </w:pPr>
      <w:r>
        <w:t>A la vez de especificar todos los requerimientos técnicos de la API, también sirve de documentación para los desarrolladores, ya que aporta información sobre cada uno de los métodos de la API (Descripciones, posibles respuestas de cada método, tipos de datos de los parámetros, etc.).</w:t>
      </w:r>
    </w:p>
    <w:p w14:paraId="3A499E7E" w14:textId="396C5955" w:rsidR="004F0457" w:rsidDel="002F1664" w:rsidRDefault="004F0457">
      <w:pPr>
        <w:pStyle w:val="Texto"/>
        <w:rPr>
          <w:del w:id="3755" w:author="Castillo Martínez Ana" w:date="2020-09-10T17:38:00Z"/>
        </w:rPr>
        <w:pPrChange w:id="3756" w:author="Castillo Martínez Ana" w:date="2020-09-10T17:38:00Z">
          <w:pPr/>
        </w:pPrChange>
      </w:pPr>
    </w:p>
    <w:p w14:paraId="35521121" w14:textId="77777777" w:rsidR="004F0457" w:rsidRDefault="004F0457">
      <w:pPr>
        <w:pStyle w:val="Texto"/>
        <w:pPrChange w:id="3757" w:author="Castillo Martínez Ana" w:date="2020-09-10T17:38:00Z">
          <w:pPr/>
        </w:pPrChange>
      </w:pPr>
      <w:r>
        <w:t>Para entender mejor el funcionamiento del fichero de despliegue, veamos ahora la contraparte en Python a la que está llamando el ejemplo anterior.</w:t>
      </w:r>
    </w:p>
    <w:p w14:paraId="2867F229" w14:textId="77777777" w:rsidR="00683CB3" w:rsidRDefault="00683CB3" w:rsidP="004F0457">
      <w:pPr>
        <w:rPr>
          <w:bCs/>
        </w:rPr>
      </w:pPr>
    </w:p>
    <w:p w14:paraId="36C1DA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C678DD"/>
          <w:sz w:val="20"/>
          <w:szCs w:val="21"/>
          <w:lang w:val="en-GB"/>
        </w:rPr>
        <w:t>def</w:t>
      </w:r>
      <w:r w:rsidRPr="004F0457">
        <w:rPr>
          <w:rFonts w:ascii="Consolas" w:hAnsi="Consolas"/>
          <w:color w:val="ABB2BF"/>
          <w:sz w:val="20"/>
          <w:szCs w:val="21"/>
          <w:lang w:val="en-GB"/>
        </w:rPr>
        <w:t> </w:t>
      </w:r>
      <w:r w:rsidRPr="004F0457">
        <w:rPr>
          <w:rFonts w:ascii="Consolas" w:hAnsi="Consolas"/>
          <w:color w:val="61AFEF"/>
          <w:sz w:val="20"/>
          <w:szCs w:val="21"/>
          <w:lang w:val="en-GB"/>
        </w:rPr>
        <w:t>login</w:t>
      </w:r>
      <w:r w:rsidRPr="004F0457">
        <w:rPr>
          <w:rFonts w:ascii="Consolas" w:hAnsi="Consolas"/>
          <w:color w:val="ABB2BF"/>
          <w:sz w:val="20"/>
          <w:szCs w:val="21"/>
          <w:lang w:val="en-GB"/>
        </w:rPr>
        <w:t>(</w:t>
      </w:r>
      <w:r w:rsidRPr="004F0457">
        <w:rPr>
          <w:rFonts w:ascii="Consolas" w:hAnsi="Consolas"/>
          <w:i/>
          <w:iCs/>
          <w:color w:val="D19A66"/>
          <w:sz w:val="20"/>
          <w:szCs w:val="21"/>
          <w:lang w:val="en-GB"/>
        </w:rPr>
        <w:t>employee</w:t>
      </w:r>
      <w:r w:rsidRPr="004F0457">
        <w:rPr>
          <w:rFonts w:ascii="Consolas" w:hAnsi="Consolas"/>
          <w:color w:val="ABB2BF"/>
          <w:sz w:val="20"/>
          <w:szCs w:val="21"/>
          <w:lang w:val="en-GB"/>
        </w:rPr>
        <w:t>):</w:t>
      </w:r>
    </w:p>
    <w:p w14:paraId="45DC9F0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username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"username"</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BCED5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password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"password"</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08E8DFF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68E3BE9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0413C73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con.row_factory</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sqlite3.Row</w:t>
      </w:r>
    </w:p>
    <w:p w14:paraId="05CDE4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cursor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cursor</w:t>
      </w:r>
      <w:proofErr w:type="spellEnd"/>
      <w:proofErr w:type="gramEnd"/>
      <w:r w:rsidRPr="004F0457">
        <w:rPr>
          <w:rFonts w:ascii="Consolas" w:hAnsi="Consolas"/>
          <w:color w:val="ABB2BF"/>
          <w:sz w:val="20"/>
          <w:szCs w:val="21"/>
          <w:lang w:val="en-GB"/>
        </w:rPr>
        <w:t>()</w:t>
      </w:r>
    </w:p>
    <w:p w14:paraId="46C93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1529DE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Employee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username</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password=</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password</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97FA43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40CCC0C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fetchall</w:t>
      </w:r>
      <w:proofErr w:type="spellEnd"/>
      <w:proofErr w:type="gramEnd"/>
      <w:r w:rsidRPr="004F0457">
        <w:rPr>
          <w:rFonts w:ascii="Consolas" w:hAnsi="Consolas"/>
          <w:color w:val="ABB2BF"/>
          <w:sz w:val="20"/>
          <w:szCs w:val="21"/>
          <w:lang w:val="en-GB"/>
        </w:rPr>
        <w:t>()</w:t>
      </w:r>
    </w:p>
    <w:p w14:paraId="0A0B8AF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77DF4A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4C3F942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E2276F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p>
    <w:p w14:paraId="4B3A34A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resultJson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json.</w:t>
      </w:r>
      <w:r w:rsidRPr="004F0457">
        <w:rPr>
          <w:rFonts w:ascii="Consolas" w:hAnsi="Consolas"/>
          <w:color w:val="61AFEF"/>
          <w:sz w:val="20"/>
          <w:szCs w:val="21"/>
          <w:lang w:val="en-GB"/>
        </w:rPr>
        <w:t>dumps</w:t>
      </w:r>
      <w:proofErr w:type="gramEnd"/>
      <w:r w:rsidRPr="004F0457">
        <w:rPr>
          <w:rFonts w:ascii="Consolas" w:hAnsi="Consolas"/>
          <w:color w:val="ABB2BF"/>
          <w:sz w:val="20"/>
          <w:szCs w:val="21"/>
          <w:lang w:val="en-GB"/>
        </w:rPr>
        <w:t>([</w:t>
      </w:r>
      <w:r w:rsidRPr="004F0457">
        <w:rPr>
          <w:rFonts w:ascii="Consolas" w:hAnsi="Consolas"/>
          <w:color w:val="56B6C2"/>
          <w:sz w:val="20"/>
          <w:szCs w:val="21"/>
          <w:lang w:val="en-GB"/>
        </w:rPr>
        <w:t>dict</w:t>
      </w:r>
      <w:r w:rsidRPr="004F0457">
        <w:rPr>
          <w:rFonts w:ascii="Consolas" w:hAnsi="Consolas"/>
          <w:color w:val="ABB2BF"/>
          <w:sz w:val="20"/>
          <w:szCs w:val="21"/>
          <w:lang w:val="en-GB"/>
        </w:rPr>
        <w:t>(i) </w:t>
      </w:r>
      <w:r w:rsidRPr="004F0457">
        <w:rPr>
          <w:rFonts w:ascii="Consolas" w:hAnsi="Consolas"/>
          <w:i/>
          <w:iCs/>
          <w:color w:val="C678DD"/>
          <w:sz w:val="20"/>
          <w:szCs w:val="21"/>
          <w:lang w:val="en-GB"/>
        </w:rPr>
        <w:t>for</w:t>
      </w:r>
      <w:r w:rsidRPr="004F0457">
        <w:rPr>
          <w:rFonts w:ascii="Consolas" w:hAnsi="Consolas"/>
          <w:color w:val="ABB2BF"/>
          <w:sz w:val="20"/>
          <w:szCs w:val="21"/>
          <w:lang w:val="en-GB"/>
        </w:rPr>
        <w:t> i </w:t>
      </w:r>
      <w:r w:rsidRPr="004F0457">
        <w:rPr>
          <w:rFonts w:ascii="Consolas" w:hAnsi="Consolas"/>
          <w:i/>
          <w:iCs/>
          <w:color w:val="C678DD"/>
          <w:sz w:val="20"/>
          <w:szCs w:val="21"/>
          <w:lang w:val="en-GB"/>
        </w:rPr>
        <w:t>in</w:t>
      </w:r>
      <w:r w:rsidRPr="004F0457">
        <w:rPr>
          <w:rFonts w:ascii="Consolas" w:hAnsi="Consolas"/>
          <w:color w:val="ABB2BF"/>
          <w:sz w:val="20"/>
          <w:szCs w:val="21"/>
          <w:lang w:val="en-GB"/>
        </w:rPr>
        <w:t> result], </w:t>
      </w:r>
      <w:r w:rsidRPr="004F0457">
        <w:rPr>
          <w:rFonts w:ascii="Consolas" w:hAnsi="Consolas"/>
          <w:i/>
          <w:iCs/>
          <w:color w:val="E06C75"/>
          <w:sz w:val="20"/>
          <w:szCs w:val="21"/>
          <w:lang w:val="en-GB"/>
        </w:rPr>
        <w:t>indent</w:t>
      </w:r>
      <w:r w:rsidRPr="004F0457">
        <w:rPr>
          <w:rFonts w:ascii="Consolas" w:hAnsi="Consolas"/>
          <w:color w:val="56B6C2"/>
          <w:sz w:val="20"/>
          <w:szCs w:val="21"/>
          <w:lang w:val="en-GB"/>
        </w:rPr>
        <w:t>=</w:t>
      </w:r>
      <w:r w:rsidRPr="004F0457">
        <w:rPr>
          <w:rFonts w:ascii="Consolas" w:hAnsi="Consolas"/>
          <w:color w:val="D19A66"/>
          <w:sz w:val="20"/>
          <w:szCs w:val="21"/>
          <w:lang w:val="en-GB"/>
        </w:rPr>
        <w:t>1</w:t>
      </w:r>
      <w:r w:rsidRPr="004F0457">
        <w:rPr>
          <w:rFonts w:ascii="Consolas" w:hAnsi="Consolas"/>
          <w:color w:val="ABB2BF"/>
          <w:sz w:val="20"/>
          <w:szCs w:val="21"/>
          <w:lang w:val="en-GB"/>
        </w:rPr>
        <w:t>)</w:t>
      </w:r>
    </w:p>
    <w:p w14:paraId="1301AA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resultJson</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41FBA7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E52B84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proofErr w:type="gramStart"/>
      <w:r w:rsidRPr="004F0457">
        <w:rPr>
          <w:rFonts w:ascii="Consolas" w:hAnsi="Consolas"/>
          <w:color w:val="61AFEF"/>
          <w:sz w:val="20"/>
          <w:szCs w:val="21"/>
        </w:rPr>
        <w:t>abort</w:t>
      </w:r>
      <w:proofErr w:type="spellEnd"/>
      <w:r w:rsidRPr="004F0457">
        <w:rPr>
          <w:rFonts w:ascii="Consolas" w:hAnsi="Consolas"/>
          <w:color w:val="ABB2BF"/>
          <w:sz w:val="20"/>
          <w:szCs w:val="21"/>
        </w:rPr>
        <w:t>(</w:t>
      </w:r>
      <w:proofErr w:type="gramEnd"/>
      <w:r w:rsidRPr="004F0457">
        <w:rPr>
          <w:rFonts w:ascii="Consolas" w:hAnsi="Consolas"/>
          <w:color w:val="D19A66"/>
          <w:sz w:val="20"/>
          <w:szCs w:val="21"/>
        </w:rPr>
        <w:t>401</w:t>
      </w:r>
      <w:r w:rsidRPr="004F0457">
        <w:rPr>
          <w:rFonts w:ascii="Consolas" w:hAnsi="Consolas"/>
          <w:color w:val="ABB2BF"/>
          <w:sz w:val="20"/>
          <w:szCs w:val="21"/>
        </w:rPr>
        <w:t>, </w:t>
      </w:r>
      <w:r w:rsidRPr="004F0457">
        <w:rPr>
          <w:rFonts w:ascii="Consolas" w:hAnsi="Consolas"/>
          <w:color w:val="98C379"/>
          <w:sz w:val="20"/>
          <w:szCs w:val="21"/>
        </w:rPr>
        <w:t>"</w:t>
      </w:r>
      <w:proofErr w:type="spellStart"/>
      <w:r w:rsidRPr="004F0457">
        <w:rPr>
          <w:rFonts w:ascii="Consolas" w:hAnsi="Consolas"/>
          <w:color w:val="98C379"/>
          <w:sz w:val="20"/>
          <w:szCs w:val="21"/>
        </w:rPr>
        <w:t>Unsuccessful</w:t>
      </w:r>
      <w:proofErr w:type="spellEnd"/>
      <w:r w:rsidRPr="004F0457">
        <w:rPr>
          <w:rFonts w:ascii="Consolas" w:hAnsi="Consolas"/>
          <w:color w:val="98C379"/>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w:t>
      </w:r>
      <w:r w:rsidRPr="004F0457">
        <w:rPr>
          <w:rFonts w:ascii="Consolas" w:hAnsi="Consolas"/>
          <w:color w:val="ABB2BF"/>
          <w:sz w:val="20"/>
          <w:szCs w:val="21"/>
        </w:rPr>
        <w:t>)</w:t>
      </w:r>
    </w:p>
    <w:p w14:paraId="76740754" w14:textId="77777777" w:rsidR="00683CB3" w:rsidRDefault="00683CB3" w:rsidP="004F0457">
      <w:pPr>
        <w:rPr>
          <w:bCs/>
        </w:rPr>
      </w:pPr>
    </w:p>
    <w:p w14:paraId="5C4A20D1" w14:textId="77777777" w:rsidR="004F0457" w:rsidRDefault="004F0457">
      <w:pPr>
        <w:pStyle w:val="Texto"/>
        <w:pPrChange w:id="3758" w:author="Castillo Martínez Ana" w:date="2020-09-10T17:38:00Z">
          <w:pPr/>
        </w:pPrChange>
      </w:pPr>
      <w:r w:rsidRPr="00636525">
        <w:t>Cuando el usuario accede a</w:t>
      </w:r>
      <w:r>
        <w:t xml:space="preserve"> “</w:t>
      </w:r>
      <w:r w:rsidRPr="003134F8">
        <w:t>http:/</w:t>
      </w:r>
      <w:proofErr w:type="gramStart"/>
      <w:r w:rsidRPr="003134F8">
        <w:t>/[</w:t>
      </w:r>
      <w:proofErr w:type="gramEnd"/>
      <w:r w:rsidRPr="003134F8">
        <w:t>…]/api/</w:t>
      </w:r>
      <w:proofErr w:type="spellStart"/>
      <w:r w:rsidRPr="003134F8">
        <w:t>login</w:t>
      </w:r>
      <w:proofErr w:type="spellEnd"/>
      <w:r>
        <w:t>” con método POST y el JSON especificado en el cuerpo de la petición HTTP, se llama al método anterior, pasándole como parámetro el objeto JSON.</w:t>
      </w:r>
    </w:p>
    <w:p w14:paraId="22D9E325" w14:textId="0CABF10B" w:rsidR="004F0457" w:rsidDel="002F1664" w:rsidRDefault="004F0457">
      <w:pPr>
        <w:pStyle w:val="Texto"/>
        <w:rPr>
          <w:del w:id="3759" w:author="Castillo Martínez Ana" w:date="2020-09-10T17:38:00Z"/>
        </w:rPr>
        <w:pPrChange w:id="3760" w:author="Castillo Martínez Ana" w:date="2020-09-10T17:38:00Z">
          <w:pPr/>
        </w:pPrChange>
      </w:pPr>
    </w:p>
    <w:p w14:paraId="1BEBC787" w14:textId="77777777" w:rsidR="004F0457" w:rsidRDefault="004F0457">
      <w:pPr>
        <w:pStyle w:val="Texto"/>
        <w:pPrChange w:id="3761" w:author="Castillo Martínez Ana" w:date="2020-09-10T17:38:00Z">
          <w:pPr/>
        </w:pPrChange>
      </w:pPr>
      <w:r>
        <w:t xml:space="preserve">Se recuperan los datos del JSON accediendo al parámetro, se crea la conexión con la base de datos y se ejecuta la consulta recuperando todos los datos del empleado si el email y la contraseña coinciden. </w:t>
      </w:r>
    </w:p>
    <w:p w14:paraId="3F524BA7" w14:textId="3B4ADA56" w:rsidR="004F0457" w:rsidDel="002F1664" w:rsidRDefault="004F0457">
      <w:pPr>
        <w:pStyle w:val="Texto"/>
        <w:rPr>
          <w:del w:id="3762" w:author="Castillo Martínez Ana" w:date="2020-09-10T17:39:00Z"/>
        </w:rPr>
        <w:pPrChange w:id="3763" w:author="Castillo Martínez Ana" w:date="2020-09-10T17:39:00Z">
          <w:pPr/>
        </w:pPrChange>
      </w:pPr>
    </w:p>
    <w:p w14:paraId="532D15B1" w14:textId="77777777" w:rsidR="004F0457" w:rsidRDefault="004F0457">
      <w:pPr>
        <w:pStyle w:val="Texto"/>
        <w:pPrChange w:id="3764" w:author="Castillo Martínez Ana" w:date="2020-09-10T17:39:00Z">
          <w:pPr/>
        </w:pPrChange>
      </w:pPr>
      <w:r>
        <w:t>Se cierra la conexión con la base de datos y, en caso de que haya resultado, se devuelve un objeto JSON con los datos del empleado recuperados de la base de datos, con código de respuesta 200 como especificaba el fichero de despliegue. En caso de que no haya resultado, se devuelve el código de error 401.</w:t>
      </w:r>
    </w:p>
    <w:p w14:paraId="03A600D8" w14:textId="77777777" w:rsidR="004F0457" w:rsidRDefault="004F0457">
      <w:pPr>
        <w:pStyle w:val="Texto"/>
        <w:pPrChange w:id="3765" w:author="Castillo Martínez Ana" w:date="2020-09-10T17:39:00Z">
          <w:pPr/>
        </w:pPrChange>
      </w:pPr>
      <w:r>
        <w:lastRenderedPageBreak/>
        <w:t>Todos los métodos de los ficheros de Python siguen la misma estructura (conexión con la base de datos, consulta SQL, crear resultado, responder al cliente).</w:t>
      </w:r>
    </w:p>
    <w:p w14:paraId="127B1445" w14:textId="41A6D694" w:rsidR="004F0457" w:rsidDel="002F1664" w:rsidRDefault="004F0457">
      <w:pPr>
        <w:pStyle w:val="Texto"/>
        <w:rPr>
          <w:del w:id="3766" w:author="Castillo Martínez Ana" w:date="2020-09-10T17:39:00Z"/>
        </w:rPr>
        <w:pPrChange w:id="3767" w:author="Castillo Martínez Ana" w:date="2020-09-10T17:39:00Z">
          <w:pPr/>
        </w:pPrChange>
      </w:pPr>
    </w:p>
    <w:p w14:paraId="16C55E94" w14:textId="77777777" w:rsidR="004F0457" w:rsidRDefault="004F0457">
      <w:pPr>
        <w:pStyle w:val="Texto"/>
        <w:pPrChange w:id="3768" w:author="Castillo Martínez Ana" w:date="2020-09-10T17:39:00Z">
          <w:pPr/>
        </w:pPrChange>
      </w:pPr>
      <w:r>
        <w:t xml:space="preserve">El método más complejo del servidor HTTP, y también el más relevante para el proyecto, es el encargado de actualizar los datos de asistencia de un empleado cuando el usuario ficha con el teléfono. </w:t>
      </w:r>
    </w:p>
    <w:p w14:paraId="2CCA207E" w14:textId="3882D497" w:rsidR="004F0457" w:rsidDel="002F1664" w:rsidRDefault="004F0457">
      <w:pPr>
        <w:pStyle w:val="Texto"/>
        <w:rPr>
          <w:del w:id="3769" w:author="Castillo Martínez Ana" w:date="2020-09-10T17:39:00Z"/>
        </w:rPr>
        <w:pPrChange w:id="3770" w:author="Castillo Martínez Ana" w:date="2020-09-10T17:39:00Z">
          <w:pPr/>
        </w:pPrChange>
      </w:pPr>
    </w:p>
    <w:p w14:paraId="614D5B9C" w14:textId="77777777" w:rsidR="004F0457" w:rsidRDefault="004F0457">
      <w:pPr>
        <w:pStyle w:val="Texto"/>
        <w:pPrChange w:id="3771" w:author="Castillo Martínez Ana" w:date="2020-09-10T17:39:00Z">
          <w:pPr/>
        </w:pPrChange>
      </w:pPr>
      <w:r>
        <w:t>La parte del fichero YAML encargada de gestionar esta llamada a la API es la siguiente:</w:t>
      </w:r>
    </w:p>
    <w:p w14:paraId="6FC067B4" w14:textId="77777777" w:rsidR="00683CB3" w:rsidRDefault="00683CB3" w:rsidP="004F0457">
      <w:pPr>
        <w:rPr>
          <w:bCs/>
        </w:rPr>
      </w:pPr>
    </w:p>
    <w:p w14:paraId="4357642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E06C75"/>
          <w:sz w:val="20"/>
          <w:szCs w:val="21"/>
          <w:lang w:val="en-GB"/>
        </w:rPr>
        <w:t>put</w:t>
      </w:r>
      <w:r w:rsidRPr="004F0457">
        <w:rPr>
          <w:rFonts w:ascii="Consolas" w:hAnsi="Consolas"/>
          <w:color w:val="ABB2BF"/>
          <w:sz w:val="20"/>
          <w:szCs w:val="21"/>
          <w:lang w:val="en-GB"/>
        </w:rPr>
        <w:t>:</w:t>
      </w:r>
    </w:p>
    <w:p w14:paraId="0AA9A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Schedule.create_attendance_record</w:t>
      </w:r>
      <w:proofErr w:type="spellEnd"/>
    </w:p>
    <w:p w14:paraId="2A7B24BF"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E06C75"/>
          <w:sz w:val="20"/>
          <w:szCs w:val="21"/>
        </w:rPr>
        <w:t>tags</w:t>
      </w:r>
      <w:r w:rsidRPr="004F0457">
        <w:rPr>
          <w:rFonts w:ascii="Consolas" w:hAnsi="Consolas"/>
          <w:color w:val="ABB2BF"/>
          <w:sz w:val="20"/>
          <w:szCs w:val="21"/>
        </w:rPr>
        <w:t>:</w:t>
      </w:r>
    </w:p>
    <w:p w14:paraId="513D7B3E"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 </w:t>
      </w:r>
      <w:proofErr w:type="spellStart"/>
      <w:r w:rsidRPr="004F0457">
        <w:rPr>
          <w:rFonts w:ascii="Consolas" w:hAnsi="Consolas"/>
          <w:color w:val="98C379"/>
          <w:sz w:val="20"/>
          <w:szCs w:val="21"/>
        </w:rPr>
        <w:t>Attendance</w:t>
      </w:r>
      <w:proofErr w:type="spellEnd"/>
    </w:p>
    <w:p w14:paraId="3EADDAC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summary</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2EAEFBA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09F91D1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34DD087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email</w:t>
      </w:r>
    </w:p>
    <w:p w14:paraId="1E9B922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path</w:t>
      </w:r>
    </w:p>
    <w:p w14:paraId="5142CDD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r w:rsidRPr="004F0457">
        <w:rPr>
          <w:rFonts w:ascii="Consolas" w:hAnsi="Consolas"/>
          <w:color w:val="98C379"/>
          <w:sz w:val="20"/>
          <w:szCs w:val="21"/>
          <w:lang w:val="en-GB"/>
        </w:rPr>
        <w:t>Email del </w:t>
      </w:r>
      <w:proofErr w:type="spellStart"/>
      <w:r w:rsidRPr="004F0457">
        <w:rPr>
          <w:rFonts w:ascii="Consolas" w:hAnsi="Consolas"/>
          <w:color w:val="98C379"/>
          <w:sz w:val="20"/>
          <w:szCs w:val="21"/>
          <w:lang w:val="en-GB"/>
        </w:rPr>
        <w:t>empleado</w:t>
      </w:r>
      <w:proofErr w:type="spellEnd"/>
    </w:p>
    <w:p w14:paraId="0ADF8B9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string</w:t>
      </w:r>
    </w:p>
    <w:p w14:paraId="3CFC16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DF507E6"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responses</w:t>
      </w:r>
      <w:r w:rsidRPr="004F0457">
        <w:rPr>
          <w:rFonts w:ascii="Consolas" w:hAnsi="Consolas"/>
          <w:color w:val="ABB2BF"/>
          <w:sz w:val="20"/>
          <w:szCs w:val="21"/>
          <w:lang w:val="en-GB"/>
        </w:rPr>
        <w:t>:</w:t>
      </w:r>
    </w:p>
    <w:p w14:paraId="2C3CD42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D19A66"/>
          <w:sz w:val="20"/>
          <w:szCs w:val="21"/>
        </w:rPr>
        <w:t>200</w:t>
      </w:r>
      <w:r w:rsidRPr="004F0457">
        <w:rPr>
          <w:rFonts w:ascii="Consolas" w:hAnsi="Consolas"/>
          <w:color w:val="ABB2BF"/>
          <w:sz w:val="20"/>
          <w:szCs w:val="21"/>
        </w:rPr>
        <w:t>:</w:t>
      </w:r>
    </w:p>
    <w:p w14:paraId="34A3AE9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Datos actualizados correctamente</w:t>
      </w:r>
    </w:p>
    <w:p w14:paraId="066DA93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400</w:t>
      </w:r>
      <w:r w:rsidRPr="004F0457">
        <w:rPr>
          <w:rFonts w:ascii="Consolas" w:hAnsi="Consolas"/>
          <w:color w:val="ABB2BF"/>
          <w:sz w:val="20"/>
          <w:szCs w:val="21"/>
        </w:rPr>
        <w:t>:</w:t>
      </w:r>
    </w:p>
    <w:p w14:paraId="3800FB4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Error al intentar actualizar los datos de asistencia</w:t>
      </w:r>
    </w:p>
    <w:p w14:paraId="18B45591" w14:textId="77777777" w:rsidR="00683CB3" w:rsidRDefault="00683CB3" w:rsidP="004F0457">
      <w:pPr>
        <w:rPr>
          <w:bCs/>
        </w:rPr>
      </w:pPr>
    </w:p>
    <w:p w14:paraId="59436ACD" w14:textId="77777777" w:rsidR="004F0457" w:rsidRDefault="004F0457">
      <w:pPr>
        <w:pStyle w:val="Texto"/>
        <w:pPrChange w:id="3772" w:author="Castillo Martínez Ana" w:date="2020-09-10T17:39:00Z">
          <w:pPr/>
        </w:pPrChange>
      </w:pPr>
      <w:r>
        <w:t>Se debe hacer una llamada a la ruta /</w:t>
      </w:r>
      <w:proofErr w:type="spellStart"/>
      <w:r>
        <w:t>attendance</w:t>
      </w:r>
      <w:proofErr w:type="spellEnd"/>
      <w:r>
        <w:t xml:space="preserve">/{email} con método </w:t>
      </w:r>
      <w:proofErr w:type="spellStart"/>
      <w:r>
        <w:t>put</w:t>
      </w:r>
      <w:proofErr w:type="spellEnd"/>
      <w:r>
        <w:t xml:space="preserve"> para acceder a esta función. La contraparte en Python va a ser explicada por partes para simplificar la función.</w:t>
      </w:r>
    </w:p>
    <w:p w14:paraId="0A650D1F" w14:textId="0E22831E" w:rsidR="004F0457" w:rsidDel="002F1664" w:rsidRDefault="004F0457">
      <w:pPr>
        <w:pStyle w:val="Texto"/>
        <w:rPr>
          <w:del w:id="3773" w:author="Castillo Martínez Ana" w:date="2020-09-10T17:39:00Z"/>
        </w:rPr>
        <w:pPrChange w:id="3774" w:author="Castillo Martínez Ana" w:date="2020-09-10T17:39:00Z">
          <w:pPr>
            <w:jc w:val="left"/>
          </w:pPr>
        </w:pPrChange>
      </w:pPr>
    </w:p>
    <w:p w14:paraId="61B51F26" w14:textId="77777777" w:rsidR="004F0457" w:rsidRDefault="004F0457">
      <w:pPr>
        <w:pStyle w:val="Texto"/>
        <w:pPrChange w:id="3775" w:author="Castillo Martínez Ana" w:date="2020-09-10T17:39:00Z">
          <w:pPr/>
        </w:pPrChange>
      </w:pPr>
      <w:r>
        <w:t>En un primer momento, se prepara una serie de variables y se abre la conexión con la base de datos:</w:t>
      </w:r>
    </w:p>
    <w:p w14:paraId="7C78DA2E" w14:textId="77777777" w:rsidR="00683CB3" w:rsidRDefault="00683CB3" w:rsidP="004F0457">
      <w:pPr>
        <w:rPr>
          <w:bCs/>
        </w:rPr>
      </w:pPr>
    </w:p>
    <w:p w14:paraId="43570D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timestamp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time_library.</w:t>
      </w:r>
      <w:r w:rsidRPr="004F0457">
        <w:rPr>
          <w:rFonts w:ascii="Consolas" w:hAnsi="Consolas"/>
          <w:color w:val="61AFEF"/>
          <w:sz w:val="20"/>
          <w:szCs w:val="21"/>
          <w:lang w:val="en-GB"/>
        </w:rPr>
        <w:t>get_</w:t>
      </w:r>
      <w:proofErr w:type="gramStart"/>
      <w:r w:rsidRPr="004F0457">
        <w:rPr>
          <w:rFonts w:ascii="Consolas" w:hAnsi="Consolas"/>
          <w:color w:val="61AFEF"/>
          <w:sz w:val="20"/>
          <w:szCs w:val="21"/>
          <w:lang w:val="en-GB"/>
        </w:rPr>
        <w:t>timestamp</w:t>
      </w:r>
      <w:proofErr w:type="spellEnd"/>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w:t>
      </w:r>
      <w:r w:rsidRPr="004F0457">
        <w:rPr>
          <w:rFonts w:ascii="Consolas" w:hAnsi="Consolas"/>
          <w:color w:val="61AFEF"/>
          <w:sz w:val="20"/>
          <w:szCs w:val="21"/>
          <w:lang w:val="en-GB"/>
        </w:rPr>
        <w:t>split</w:t>
      </w:r>
      <w:r w:rsidRPr="004F0457">
        <w:rPr>
          <w:rFonts w:ascii="Consolas" w:hAnsi="Consolas"/>
          <w:color w:val="ABB2BF"/>
          <w:sz w:val="20"/>
          <w:szCs w:val="21"/>
          <w:lang w:val="en-GB"/>
        </w:rPr>
        <w:t>(</w:t>
      </w:r>
      <w:r w:rsidRPr="004F0457">
        <w:rPr>
          <w:rFonts w:ascii="Consolas" w:hAnsi="Consolas"/>
          <w:color w:val="98C379"/>
          <w:sz w:val="20"/>
          <w:szCs w:val="21"/>
          <w:lang w:val="en-GB"/>
        </w:rPr>
        <w:t>" "</w:t>
      </w:r>
      <w:r w:rsidRPr="004F0457">
        <w:rPr>
          <w:rFonts w:ascii="Consolas" w:hAnsi="Consolas"/>
          <w:color w:val="ABB2BF"/>
          <w:sz w:val="20"/>
          <w:szCs w:val="21"/>
          <w:lang w:val="en-GB"/>
        </w:rPr>
        <w:t>)</w:t>
      </w:r>
    </w:p>
    <w:p w14:paraId="7DB55095" w14:textId="77777777" w:rsidR="004F0457" w:rsidRPr="00D9037D" w:rsidRDefault="004F0457" w:rsidP="004F0457">
      <w:pPr>
        <w:shd w:val="clear" w:color="auto" w:fill="282C34"/>
        <w:spacing w:line="285" w:lineRule="atLeast"/>
        <w:jc w:val="left"/>
        <w:rPr>
          <w:rFonts w:ascii="Consolas" w:hAnsi="Consolas"/>
          <w:color w:val="ABB2BF"/>
          <w:sz w:val="20"/>
          <w:szCs w:val="21"/>
          <w:lang w:val="en-GB"/>
        </w:rPr>
      </w:pPr>
      <w:proofErr w:type="spellStart"/>
      <w:r w:rsidRPr="00D9037D">
        <w:rPr>
          <w:rFonts w:ascii="Consolas" w:hAnsi="Consolas"/>
          <w:color w:val="ABB2BF"/>
          <w:sz w:val="20"/>
          <w:szCs w:val="21"/>
          <w:lang w:val="en-GB"/>
        </w:rPr>
        <w:t>response_code</w:t>
      </w:r>
      <w:proofErr w:type="spellEnd"/>
      <w:r w:rsidRPr="00D9037D">
        <w:rPr>
          <w:rFonts w:ascii="Consolas" w:hAnsi="Consolas"/>
          <w:color w:val="ABB2BF"/>
          <w:sz w:val="20"/>
          <w:szCs w:val="21"/>
          <w:lang w:val="en-GB"/>
        </w:rPr>
        <w:t> </w:t>
      </w:r>
      <w:r w:rsidRPr="00D9037D">
        <w:rPr>
          <w:rFonts w:ascii="Consolas" w:hAnsi="Consolas"/>
          <w:color w:val="56B6C2"/>
          <w:sz w:val="20"/>
          <w:szCs w:val="21"/>
          <w:lang w:val="en-GB"/>
        </w:rPr>
        <w:t>=</w:t>
      </w:r>
      <w:r w:rsidRPr="00D9037D">
        <w:rPr>
          <w:rFonts w:ascii="Consolas" w:hAnsi="Consolas"/>
          <w:color w:val="ABB2BF"/>
          <w:sz w:val="20"/>
          <w:szCs w:val="21"/>
          <w:lang w:val="en-GB"/>
        </w:rPr>
        <w:t> </w:t>
      </w:r>
      <w:r w:rsidRPr="00D9037D">
        <w:rPr>
          <w:rFonts w:ascii="Consolas" w:hAnsi="Consolas"/>
          <w:color w:val="D19A66"/>
          <w:sz w:val="20"/>
          <w:szCs w:val="21"/>
          <w:lang w:val="en-GB"/>
        </w:rPr>
        <w:t>400</w:t>
      </w:r>
    </w:p>
    <w:p w14:paraId="2FE16C0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
    <w:p w14:paraId="75FAF56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7A46F1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3A46B214" w14:textId="77777777" w:rsidR="004F0457" w:rsidRPr="00DA3796" w:rsidRDefault="004F0457" w:rsidP="004F0457">
      <w:pPr>
        <w:shd w:val="clear" w:color="auto" w:fill="282C34"/>
        <w:spacing w:line="285" w:lineRule="atLeast"/>
        <w:jc w:val="left"/>
        <w:rPr>
          <w:rFonts w:ascii="Consolas" w:hAnsi="Consolas"/>
          <w:color w:val="ABB2BF"/>
          <w:sz w:val="20"/>
          <w:szCs w:val="21"/>
          <w:rPrChange w:id="3776" w:author="Graván Serrano Eduardo" w:date="2020-09-11T17:32:00Z">
            <w:rPr>
              <w:rFonts w:ascii="Consolas" w:hAnsi="Consolas"/>
              <w:color w:val="ABB2BF"/>
              <w:sz w:val="20"/>
              <w:szCs w:val="21"/>
              <w:lang w:val="en-GB"/>
            </w:rPr>
          </w:rPrChange>
        </w:rPr>
      </w:pPr>
      <w:proofErr w:type="spellStart"/>
      <w:r w:rsidRPr="00DA3796">
        <w:rPr>
          <w:rFonts w:ascii="Consolas" w:hAnsi="Consolas"/>
          <w:color w:val="ABB2BF"/>
          <w:sz w:val="20"/>
          <w:szCs w:val="21"/>
          <w:rPrChange w:id="3777" w:author="Graván Serrano Eduardo" w:date="2020-09-11T17:32:00Z">
            <w:rPr>
              <w:rFonts w:ascii="Consolas" w:hAnsi="Consolas"/>
              <w:color w:val="ABB2BF"/>
              <w:sz w:val="20"/>
              <w:szCs w:val="21"/>
              <w:lang w:val="en-GB"/>
            </w:rPr>
          </w:rPrChange>
        </w:rPr>
        <w:t>con.row_factory</w:t>
      </w:r>
      <w:proofErr w:type="spellEnd"/>
      <w:r w:rsidRPr="00DA3796">
        <w:rPr>
          <w:rFonts w:ascii="Consolas" w:hAnsi="Consolas"/>
          <w:color w:val="ABB2BF"/>
          <w:sz w:val="20"/>
          <w:szCs w:val="21"/>
          <w:rPrChange w:id="3778" w:author="Graván Serrano Eduardo" w:date="2020-09-11T17:32:00Z">
            <w:rPr>
              <w:rFonts w:ascii="Consolas" w:hAnsi="Consolas"/>
              <w:color w:val="ABB2BF"/>
              <w:sz w:val="20"/>
              <w:szCs w:val="21"/>
              <w:lang w:val="en-GB"/>
            </w:rPr>
          </w:rPrChange>
        </w:rPr>
        <w:t> </w:t>
      </w:r>
      <w:r w:rsidRPr="00DA3796">
        <w:rPr>
          <w:rFonts w:ascii="Consolas" w:hAnsi="Consolas"/>
          <w:color w:val="56B6C2"/>
          <w:sz w:val="20"/>
          <w:szCs w:val="21"/>
          <w:rPrChange w:id="3779" w:author="Graván Serrano Eduardo" w:date="2020-09-11T17:32:00Z">
            <w:rPr>
              <w:rFonts w:ascii="Consolas" w:hAnsi="Consolas"/>
              <w:color w:val="56B6C2"/>
              <w:sz w:val="20"/>
              <w:szCs w:val="21"/>
              <w:lang w:val="en-GB"/>
            </w:rPr>
          </w:rPrChange>
        </w:rPr>
        <w:t>=</w:t>
      </w:r>
      <w:r w:rsidRPr="00DA3796">
        <w:rPr>
          <w:rFonts w:ascii="Consolas" w:hAnsi="Consolas"/>
          <w:color w:val="ABB2BF"/>
          <w:sz w:val="20"/>
          <w:szCs w:val="21"/>
          <w:rPrChange w:id="3780" w:author="Graván Serrano Eduardo" w:date="2020-09-11T17:32:00Z">
            <w:rPr>
              <w:rFonts w:ascii="Consolas" w:hAnsi="Consolas"/>
              <w:color w:val="ABB2BF"/>
              <w:sz w:val="20"/>
              <w:szCs w:val="21"/>
              <w:lang w:val="en-GB"/>
            </w:rPr>
          </w:rPrChange>
        </w:rPr>
        <w:t> sqlite3.Row</w:t>
      </w:r>
    </w:p>
    <w:p w14:paraId="452A723F" w14:textId="77777777" w:rsidR="004F0457" w:rsidRPr="00683CB3" w:rsidRDefault="004F0457" w:rsidP="00683CB3">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cursor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con.</w:t>
      </w:r>
      <w:r w:rsidRPr="004F0457">
        <w:rPr>
          <w:rFonts w:ascii="Consolas" w:hAnsi="Consolas"/>
          <w:color w:val="61AFEF"/>
          <w:sz w:val="20"/>
          <w:szCs w:val="21"/>
        </w:rPr>
        <w:t>cursor</w:t>
      </w:r>
      <w:proofErr w:type="spellEnd"/>
      <w:proofErr w:type="gramEnd"/>
      <w:r w:rsidRPr="004F0457">
        <w:rPr>
          <w:rFonts w:ascii="Consolas" w:hAnsi="Consolas"/>
          <w:color w:val="ABB2BF"/>
          <w:sz w:val="20"/>
          <w:szCs w:val="21"/>
        </w:rPr>
        <w:t>()</w:t>
      </w:r>
    </w:p>
    <w:p w14:paraId="61E770E8" w14:textId="77777777" w:rsidR="008F671A" w:rsidRDefault="008F671A" w:rsidP="008F671A">
      <w:pPr>
        <w:pStyle w:val="Texto"/>
        <w:rPr>
          <w:ins w:id="3781" w:author="Castillo Martínez Ana" w:date="2020-09-10T18:15:00Z"/>
        </w:rPr>
      </w:pPr>
    </w:p>
    <w:p w14:paraId="086DB195" w14:textId="62834B2A" w:rsidR="004F0457" w:rsidRPr="008F671A" w:rsidRDefault="004F0457">
      <w:pPr>
        <w:pStyle w:val="Texto"/>
        <w:rPr>
          <w:rPrChange w:id="3782" w:author="Castillo Martínez Ana" w:date="2020-09-10T18:15:00Z">
            <w:rPr/>
          </w:rPrChange>
        </w:rPr>
        <w:pPrChange w:id="3783" w:author="Castillo Martínez Ana" w:date="2020-09-10T18:15:00Z">
          <w:pPr/>
        </w:pPrChange>
      </w:pPr>
      <w:r w:rsidRPr="00F879FE">
        <w:lastRenderedPageBreak/>
        <w:t xml:space="preserve">Seguidamente, se recupera la información de asistencia para el día de hoy en base al </w:t>
      </w:r>
      <w:proofErr w:type="spellStart"/>
      <w:r w:rsidRPr="00F879FE">
        <w:t>timestamp</w:t>
      </w:r>
      <w:proofErr w:type="spellEnd"/>
      <w:r w:rsidRPr="00F879FE">
        <w:t xml:space="preserve"> creado:</w:t>
      </w:r>
    </w:p>
    <w:p w14:paraId="73425AAC" w14:textId="77777777" w:rsidR="00683CB3" w:rsidRPr="009F2B05" w:rsidRDefault="00683CB3" w:rsidP="004F0457">
      <w:pPr>
        <w:rPr>
          <w:bCs/>
        </w:rPr>
      </w:pPr>
    </w:p>
    <w:p w14:paraId="539D6581" w14:textId="77777777" w:rsidR="004F0457" w:rsidRPr="005B7C4A" w:rsidRDefault="004F0457" w:rsidP="004F0457">
      <w:pPr>
        <w:shd w:val="clear" w:color="auto" w:fill="282C34"/>
        <w:spacing w:line="285" w:lineRule="atLeast"/>
        <w:jc w:val="left"/>
        <w:rPr>
          <w:rFonts w:ascii="Consolas" w:hAnsi="Consolas"/>
          <w:color w:val="ABB2BF"/>
        </w:rPr>
      </w:pPr>
    </w:p>
    <w:p w14:paraId="584BEAC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Attendance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737B3AEB" w14:textId="77777777" w:rsidR="004F0457" w:rsidRPr="004F0457" w:rsidRDefault="004F0457" w:rsidP="004F0457">
      <w:pPr>
        <w:shd w:val="clear" w:color="auto" w:fill="282C34"/>
        <w:spacing w:line="285" w:lineRule="atLeast"/>
        <w:jc w:val="left"/>
        <w:rPr>
          <w:rFonts w:ascii="Consolas" w:hAnsi="Consolas"/>
          <w:color w:val="ABB2BF"/>
          <w:sz w:val="20"/>
          <w:szCs w:val="21"/>
        </w:rPr>
      </w:pPr>
      <w:proofErr w:type="spellStart"/>
      <w:r w:rsidRPr="004F0457">
        <w:rPr>
          <w:rFonts w:ascii="Consolas" w:hAnsi="Consolas"/>
          <w:color w:val="ABB2BF"/>
          <w:sz w:val="20"/>
          <w:szCs w:val="21"/>
        </w:rPr>
        <w:t>result</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cursor.</w:t>
      </w:r>
      <w:r w:rsidRPr="004F0457">
        <w:rPr>
          <w:rFonts w:ascii="Consolas" w:hAnsi="Consolas"/>
          <w:color w:val="61AFEF"/>
          <w:sz w:val="20"/>
          <w:szCs w:val="21"/>
        </w:rPr>
        <w:t>fetchone</w:t>
      </w:r>
      <w:proofErr w:type="spellEnd"/>
      <w:proofErr w:type="gramEnd"/>
      <w:r w:rsidRPr="004F0457">
        <w:rPr>
          <w:rFonts w:ascii="Consolas" w:hAnsi="Consolas"/>
          <w:color w:val="ABB2BF"/>
          <w:sz w:val="20"/>
          <w:szCs w:val="21"/>
        </w:rPr>
        <w:t>()</w:t>
      </w:r>
    </w:p>
    <w:p w14:paraId="59904D05" w14:textId="77777777" w:rsidR="00683CB3" w:rsidRDefault="00683CB3">
      <w:pPr>
        <w:pStyle w:val="Descripcin"/>
        <w:pPrChange w:id="3784" w:author="Castillo Martínez Ana" w:date="2020-09-10T17:39:00Z">
          <w:pPr/>
        </w:pPrChange>
      </w:pPr>
    </w:p>
    <w:p w14:paraId="0FE79834" w14:textId="77777777" w:rsidR="004F0457" w:rsidRDefault="004F0457">
      <w:pPr>
        <w:pStyle w:val="Texto"/>
        <w:pPrChange w:id="3785" w:author="Castillo Martínez Ana" w:date="2020-09-10T17:39:00Z">
          <w:pPr/>
        </w:pPrChange>
      </w:pPr>
      <w:r>
        <w:t>Una vez hemos recuperado esta información, valoramos el resultado.</w:t>
      </w:r>
    </w:p>
    <w:p w14:paraId="42C6BF22" w14:textId="1721410B" w:rsidR="004F0457" w:rsidDel="002F1664" w:rsidRDefault="004F0457">
      <w:pPr>
        <w:pStyle w:val="Texto"/>
        <w:rPr>
          <w:del w:id="3786" w:author="Castillo Martínez Ana" w:date="2020-09-10T17:39:00Z"/>
        </w:rPr>
        <w:pPrChange w:id="3787" w:author="Castillo Martínez Ana" w:date="2020-09-10T17:39:00Z">
          <w:pPr/>
        </w:pPrChange>
      </w:pPr>
    </w:p>
    <w:p w14:paraId="5D9F56B0" w14:textId="77777777" w:rsidR="004F0457" w:rsidRDefault="004F0457">
      <w:pPr>
        <w:pStyle w:val="Texto"/>
        <w:pPrChange w:id="3788" w:author="Castillo Martínez Ana" w:date="2020-09-10T17:39:00Z">
          <w:pPr/>
        </w:pPrChange>
      </w:pPr>
      <w:r>
        <w:t xml:space="preserve">En caso de que no haya ningún registro de asistencia para esa combinación de usuario/fecha, se deja el código de respuesta a 400 y se actualiza el </w:t>
      </w:r>
      <w:proofErr w:type="spellStart"/>
      <w:r>
        <w:t>string</w:t>
      </w:r>
      <w:proofErr w:type="spellEnd"/>
      <w:r>
        <w:t xml:space="preserve"> de respuesta de la siguiente manera:</w:t>
      </w:r>
    </w:p>
    <w:p w14:paraId="44CD87E3" w14:textId="77777777" w:rsidR="00683CB3" w:rsidRDefault="00683CB3" w:rsidP="004F0457">
      <w:pPr>
        <w:rPr>
          <w:bCs/>
        </w:rPr>
      </w:pPr>
    </w:p>
    <w:p w14:paraId="1BE2E32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A31719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"no data to update"</w:t>
      </w:r>
    </w:p>
    <w:p w14:paraId="05E06616" w14:textId="77777777" w:rsidR="004F0457" w:rsidRPr="00D9037D" w:rsidRDefault="004F0457" w:rsidP="004F0457">
      <w:pPr>
        <w:rPr>
          <w:bCs/>
          <w:lang w:val="en-GB"/>
        </w:rPr>
      </w:pPr>
    </w:p>
    <w:p w14:paraId="0CB90980" w14:textId="77777777" w:rsidR="004F0457" w:rsidRDefault="004F0457">
      <w:pPr>
        <w:pStyle w:val="Texto"/>
        <w:pPrChange w:id="3789" w:author="Castillo Martínez Ana" w:date="2020-09-10T17:39:00Z">
          <w:pPr/>
        </w:pPrChange>
      </w:pPr>
      <w:r w:rsidRPr="009F2B05">
        <w:t>En caso d</w:t>
      </w:r>
      <w:r>
        <w:t>e que sí haya un registro de asistencia para esa combinación de usuario/fecha, se comprueba a ver si en el resultado el campo de “</w:t>
      </w:r>
      <w:proofErr w:type="spellStart"/>
      <w:r>
        <w:t>arrived_time</w:t>
      </w:r>
      <w:proofErr w:type="spellEnd"/>
      <w:r>
        <w:t xml:space="preserve">” es </w:t>
      </w:r>
      <w:proofErr w:type="spellStart"/>
      <w:r>
        <w:t>null</w:t>
      </w:r>
      <w:proofErr w:type="spellEnd"/>
      <w:r>
        <w:t xml:space="preserve">. Si así fuese, se lanza la consulta actualizando este campo en la base de datos con el </w:t>
      </w:r>
      <w:proofErr w:type="spellStart"/>
      <w:r>
        <w:t>timestamp</w:t>
      </w:r>
      <w:proofErr w:type="spellEnd"/>
      <w:r>
        <w:t xml:space="preserve"> actual, creando el registro de asistencia que refleja la hora de entrada al trabajo. Se actualizan el </w:t>
      </w:r>
      <w:proofErr w:type="spellStart"/>
      <w:r>
        <w:t>string</w:t>
      </w:r>
      <w:proofErr w:type="spellEnd"/>
      <w:r>
        <w:t xml:space="preserve"> de respuesta y el código de respuesta:</w:t>
      </w:r>
    </w:p>
    <w:p w14:paraId="31AE2D1F" w14:textId="77777777" w:rsidR="00683CB3" w:rsidRDefault="00683CB3" w:rsidP="004F0457">
      <w:pPr>
        <w:rPr>
          <w:bCs/>
        </w:rPr>
      </w:pPr>
    </w:p>
    <w:p w14:paraId="0205CBE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36BA4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arrived_time=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386FF1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 updated"</w:t>
      </w:r>
    </w:p>
    <w:p w14:paraId="2CF5CA10"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ABB2BF"/>
          <w:sz w:val="20"/>
          <w:szCs w:val="21"/>
        </w:rPr>
        <w:t>response_code</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r w:rsidRPr="004F0457">
        <w:rPr>
          <w:rFonts w:ascii="Consolas" w:hAnsi="Consolas"/>
          <w:color w:val="D19A66"/>
          <w:sz w:val="20"/>
          <w:szCs w:val="21"/>
        </w:rPr>
        <w:t>200</w:t>
      </w:r>
    </w:p>
    <w:p w14:paraId="6C558913" w14:textId="77777777" w:rsidR="004F0457" w:rsidRDefault="004F0457" w:rsidP="004F0457">
      <w:pPr>
        <w:rPr>
          <w:bCs/>
        </w:rPr>
      </w:pPr>
    </w:p>
    <w:p w14:paraId="28787FC3" w14:textId="77777777" w:rsidR="004F0457" w:rsidRDefault="004F0457">
      <w:pPr>
        <w:pStyle w:val="Texto"/>
        <w:pPrChange w:id="3790" w:author="Castillo Martínez Ana" w:date="2020-09-10T17:39:00Z">
          <w:pPr/>
        </w:pPrChange>
      </w:pPr>
      <w:r>
        <w:t>En caso de que “</w:t>
      </w:r>
      <w:proofErr w:type="spellStart"/>
      <w:r>
        <w:t>arrived_time</w:t>
      </w:r>
      <w:proofErr w:type="spellEnd"/>
      <w:r>
        <w:t xml:space="preserve">” no sea </w:t>
      </w:r>
      <w:proofErr w:type="spellStart"/>
      <w:r>
        <w:t>null</w:t>
      </w:r>
      <w:proofErr w:type="spellEnd"/>
      <w:r>
        <w:t>, es decir, de que ya se haya fichado 1 vez para este registro de asistencia, se comprueba que “</w:t>
      </w:r>
      <w:proofErr w:type="spellStart"/>
      <w:r>
        <w:t>left_time</w:t>
      </w:r>
      <w:proofErr w:type="spellEnd"/>
      <w:r>
        <w:t xml:space="preserve">” no sea nulo y que haya una diferencia válida de tiempo entre el </w:t>
      </w:r>
      <w:proofErr w:type="spellStart"/>
      <w:r>
        <w:t>timestamp</w:t>
      </w:r>
      <w:proofErr w:type="spellEnd"/>
      <w:r>
        <w:t xml:space="preserve"> de entrada y el de ahora. Una diferencia válida se considera que haya pasado más de un minuto. Esto se hace para tener medidas de protección adicionales de cara a evitar que se pueda fichar dos veces sin querer. En el caso de que se cumpla que “</w:t>
      </w:r>
      <w:proofErr w:type="spellStart"/>
      <w:r>
        <w:t>left_time</w:t>
      </w:r>
      <w:proofErr w:type="spellEnd"/>
      <w:r>
        <w:t xml:space="preserve">” sea nulo, se actualiza este campo en la base de datos, esencialmente fichando por segunda vez y marcando el tiempo de salida del trabajo. Se actualizan el </w:t>
      </w:r>
      <w:proofErr w:type="spellStart"/>
      <w:r>
        <w:t>string</w:t>
      </w:r>
      <w:proofErr w:type="spellEnd"/>
      <w:r>
        <w:t xml:space="preserve"> de respuesta y el código de respuesta:</w:t>
      </w:r>
    </w:p>
    <w:p w14:paraId="31CA1802" w14:textId="77777777" w:rsidR="00683CB3" w:rsidRDefault="00683CB3" w:rsidP="004F0457">
      <w:pPr>
        <w:rPr>
          <w:bCs/>
        </w:rPr>
      </w:pPr>
    </w:p>
    <w:p w14:paraId="3107D91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i/>
          <w:iCs/>
          <w:color w:val="C678DD"/>
          <w:sz w:val="20"/>
          <w:szCs w:val="21"/>
          <w:lang w:val="en-GB"/>
        </w:rPr>
        <w:t>elif</w:t>
      </w:r>
      <w:proofErr w:type="spellEnd"/>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15205B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valid</w:t>
      </w:r>
      <w:proofErr w:type="gramEnd"/>
      <w:r w:rsidRPr="004F0457">
        <w:rPr>
          <w:rFonts w:ascii="Consolas" w:hAnsi="Consolas"/>
          <w:color w:val="61AFEF"/>
          <w:sz w:val="20"/>
          <w:szCs w:val="21"/>
          <w:lang w:val="en-GB"/>
        </w:rPr>
        <w:t>_time_difference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156E27B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hours_worked </w:t>
      </w:r>
      <w:r w:rsidRPr="004F0457">
        <w:rPr>
          <w:rFonts w:ascii="Consolas" w:hAnsi="Consolas"/>
          <w:color w:val="56B6C2"/>
          <w:sz w:val="20"/>
          <w:szCs w:val="21"/>
          <w:lang w:val="en-GB"/>
        </w:rPr>
        <w:t>=</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hour</w:t>
      </w:r>
      <w:proofErr w:type="gramEnd"/>
      <w:r w:rsidRPr="004F0457">
        <w:rPr>
          <w:rFonts w:ascii="Consolas" w:hAnsi="Consolas"/>
          <w:color w:val="61AFEF"/>
          <w:sz w:val="20"/>
          <w:szCs w:val="21"/>
          <w:lang w:val="en-GB"/>
        </w:rPr>
        <w:t>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3DF5FD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lastRenderedPageBreak/>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left_time=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hours_worked=</w:t>
      </w:r>
      <w:r w:rsidRPr="004F0457">
        <w:rPr>
          <w:rFonts w:ascii="Consolas" w:hAnsi="Consolas"/>
          <w:color w:val="D19A66"/>
          <w:sz w:val="20"/>
          <w:szCs w:val="21"/>
          <w:lang w:val="en-GB"/>
        </w:rPr>
        <w:t>{</w:t>
      </w:r>
      <w:r w:rsidRPr="004F0457">
        <w:rPr>
          <w:rFonts w:ascii="Consolas" w:hAnsi="Consolas"/>
          <w:color w:val="ABB2BF"/>
          <w:sz w:val="20"/>
          <w:szCs w:val="21"/>
          <w:lang w:val="en-GB"/>
        </w:rPr>
        <w:t>hours_worked</w:t>
      </w:r>
      <w:r w:rsidRPr="004F0457">
        <w:rPr>
          <w:rFonts w:ascii="Consolas" w:hAnsi="Consolas"/>
          <w:color w:val="D19A66"/>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10FF02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 updated"</w:t>
      </w:r>
    </w:p>
    <w:p w14:paraId="7B7C69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p>
    <w:p w14:paraId="6ED7C92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74BDEE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xml:space="preserve">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"update too soon"</w:t>
      </w:r>
    </w:p>
    <w:p w14:paraId="64B38E72" w14:textId="77777777" w:rsidR="004F0457" w:rsidRPr="00D9037D" w:rsidRDefault="004F0457" w:rsidP="004F0457">
      <w:pPr>
        <w:rPr>
          <w:bCs/>
          <w:lang w:val="en-GB"/>
        </w:rPr>
      </w:pPr>
    </w:p>
    <w:p w14:paraId="576CAAA4" w14:textId="77777777" w:rsidR="004F0457" w:rsidRDefault="004F0457">
      <w:pPr>
        <w:pStyle w:val="Texto"/>
        <w:pPrChange w:id="3791" w:author="Castillo Martínez Ana" w:date="2020-09-10T17:39:00Z">
          <w:pPr/>
        </w:pPrChange>
      </w:pPr>
      <w:r>
        <w:t>El último caso posible es que sí haya un registro de asistencia para el día de hoy pero que tanto “</w:t>
      </w:r>
      <w:proofErr w:type="spellStart"/>
      <w:r>
        <w:t>arrived_time</w:t>
      </w:r>
      <w:proofErr w:type="spellEnd"/>
      <w:r>
        <w:t>” como “</w:t>
      </w:r>
      <w:proofErr w:type="spellStart"/>
      <w:r>
        <w:t>left_time</w:t>
      </w:r>
      <w:proofErr w:type="spellEnd"/>
      <w:r>
        <w:t xml:space="preserve">” ya estén actualizados y tengan un valor en la base de datos. En ese caso, el empleado ya ha fichado 2 veces el mismo día, por lo que este nuevo intento de fichar no es correcto. Se actualiza el </w:t>
      </w:r>
      <w:proofErr w:type="spellStart"/>
      <w:r>
        <w:t>string</w:t>
      </w:r>
      <w:proofErr w:type="spellEnd"/>
      <w:r>
        <w:t xml:space="preserve"> de respuesta y se deja el código de respuesta a 400.</w:t>
      </w:r>
    </w:p>
    <w:p w14:paraId="7EDB3FBF" w14:textId="77777777" w:rsidR="00683CB3" w:rsidRDefault="00683CB3" w:rsidP="004F0457">
      <w:pPr>
        <w:rPr>
          <w:bCs/>
        </w:rPr>
      </w:pPr>
    </w:p>
    <w:p w14:paraId="3C29915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21B9F30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"table already updated"</w:t>
      </w:r>
    </w:p>
    <w:p w14:paraId="75AE0CE4" w14:textId="77777777" w:rsidR="004F0457" w:rsidRPr="00D9037D" w:rsidRDefault="004F0457" w:rsidP="004F0457">
      <w:pPr>
        <w:rPr>
          <w:bCs/>
          <w:lang w:val="en-GB"/>
        </w:rPr>
      </w:pPr>
    </w:p>
    <w:p w14:paraId="3131787F" w14:textId="77777777" w:rsidR="004F0457" w:rsidRDefault="004F0457">
      <w:pPr>
        <w:pStyle w:val="Texto"/>
        <w:pPrChange w:id="3792" w:author="Castillo Martínez Ana" w:date="2020-09-10T17:39:00Z">
          <w:pPr/>
        </w:pPrChange>
      </w:pPr>
      <w:r w:rsidRPr="00A93800">
        <w:t>Por</w:t>
      </w:r>
      <w:r>
        <w:t xml:space="preserve"> último, cerramos la conexión con la base de datos y se gestiona la respuesta del servidor:</w:t>
      </w:r>
    </w:p>
    <w:p w14:paraId="51E868BE" w14:textId="77777777" w:rsidR="00683CB3" w:rsidRDefault="00683CB3" w:rsidP="004F0457">
      <w:pPr>
        <w:rPr>
          <w:bCs/>
        </w:rPr>
      </w:pPr>
    </w:p>
    <w:p w14:paraId="5C071B3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17ACC15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5980DED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3FF1FAEE" w14:textId="77777777" w:rsidR="004F0457" w:rsidRPr="004F0457" w:rsidRDefault="004F0457" w:rsidP="004F0457">
      <w:pPr>
        <w:shd w:val="clear" w:color="auto" w:fill="282C34"/>
        <w:spacing w:line="285" w:lineRule="atLeast"/>
        <w:jc w:val="left"/>
        <w:rPr>
          <w:bCs/>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400</w:t>
      </w:r>
      <w:r w:rsidRPr="004F0457">
        <w:rPr>
          <w:rFonts w:ascii="Consolas" w:hAnsi="Consolas"/>
          <w:color w:val="ABB2BF"/>
          <w:sz w:val="20"/>
          <w:szCs w:val="21"/>
          <w:lang w:val="en-GB"/>
        </w:rPr>
        <w:t>)</w:t>
      </w:r>
      <w:r w:rsidRPr="004F0457">
        <w:rPr>
          <w:bCs/>
          <w:sz w:val="20"/>
          <w:szCs w:val="21"/>
          <w:lang w:val="en-GB"/>
        </w:rPr>
        <w:t xml:space="preserve"> </w:t>
      </w:r>
    </w:p>
    <w:p w14:paraId="41345CF8" w14:textId="77777777" w:rsidR="00683CB3" w:rsidRPr="00D9037D" w:rsidRDefault="00683CB3" w:rsidP="004F0457">
      <w:pPr>
        <w:rPr>
          <w:lang w:val="en-GB"/>
        </w:rPr>
      </w:pPr>
    </w:p>
    <w:p w14:paraId="10DF6E23" w14:textId="77777777" w:rsidR="004F0457" w:rsidRDefault="004F0457">
      <w:pPr>
        <w:pStyle w:val="Texto"/>
        <w:pPrChange w:id="3793" w:author="Castillo Martínez Ana" w:date="2020-09-10T17:39:00Z">
          <w:pPr/>
        </w:pPrChange>
      </w:pPr>
      <w:r w:rsidRPr="009D5EE3">
        <w:t>El último p</w:t>
      </w:r>
      <w:r>
        <w:t xml:space="preserve">unto a remarcar del servidor HTTP es una funcionalidad ofrecida por </w:t>
      </w:r>
      <w:proofErr w:type="spellStart"/>
      <w:r>
        <w:t>Swagger</w:t>
      </w:r>
      <w:proofErr w:type="spellEnd"/>
      <w:r>
        <w:t xml:space="preserve"> que consiste en una interfaz gráfica desde la cual se nos sirven todas las llamadas a la API con toda la documentación que habíamos especificado en el fichero YAML. Esta interfaz gráfica ha sido la principal herramienta utilizada a la hora de hacer pruebas sobre el funcionamiento de la base de datos y el servidor HTTP.</w:t>
      </w:r>
    </w:p>
    <w:p w14:paraId="6690F899" w14:textId="602CAC0A" w:rsidR="004F0457" w:rsidDel="002F1664" w:rsidRDefault="004F0457">
      <w:pPr>
        <w:pStyle w:val="Texto"/>
        <w:rPr>
          <w:del w:id="3794" w:author="Castillo Martínez Ana" w:date="2020-09-10T17:39:00Z"/>
        </w:rPr>
        <w:pPrChange w:id="3795" w:author="Castillo Martínez Ana" w:date="2020-09-10T17:39:00Z">
          <w:pPr/>
        </w:pPrChange>
      </w:pPr>
    </w:p>
    <w:p w14:paraId="629DF526" w14:textId="77777777" w:rsidR="004F0457" w:rsidRDefault="004F0457">
      <w:pPr>
        <w:pStyle w:val="Texto"/>
        <w:pPrChange w:id="3796" w:author="Castillo Martínez Ana" w:date="2020-09-10T17:39:00Z">
          <w:pPr/>
        </w:pPrChange>
      </w:pPr>
      <w:r>
        <w:t>Para acceder a ella simplemente tenemos que abrir un navegador, acceder a la IP y puerto del servidor y dirigirnos a “/api/</w:t>
      </w:r>
      <w:proofErr w:type="spellStart"/>
      <w:r>
        <w:t>ui</w:t>
      </w:r>
      <w:proofErr w:type="spellEnd"/>
      <w:r>
        <w:t>/”:</w:t>
      </w:r>
    </w:p>
    <w:p w14:paraId="60D29E66" w14:textId="77777777" w:rsidR="00D174C1" w:rsidRDefault="00D174C1" w:rsidP="004F0457"/>
    <w:p w14:paraId="0B13A8F7" w14:textId="77777777" w:rsidR="004F0457" w:rsidRDefault="003C4173" w:rsidP="004F0457">
      <w:pPr>
        <w:keepNext/>
        <w:jc w:val="center"/>
      </w:pPr>
      <w:r w:rsidRPr="004F5EF0">
        <w:rPr>
          <w:noProof/>
        </w:rPr>
        <w:drawing>
          <wp:inline distT="0" distB="0" distL="0" distR="0" wp14:anchorId="5CA01CE1" wp14:editId="320AB774">
            <wp:extent cx="4476750" cy="1595230"/>
            <wp:effectExtent l="0" t="0" r="0" b="508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6541" cy="1605846"/>
                    </a:xfrm>
                    <a:prstGeom prst="rect">
                      <a:avLst/>
                    </a:prstGeom>
                    <a:noFill/>
                    <a:ln>
                      <a:noFill/>
                    </a:ln>
                  </pic:spPr>
                </pic:pic>
              </a:graphicData>
            </a:graphic>
          </wp:inline>
        </w:drawing>
      </w:r>
    </w:p>
    <w:p w14:paraId="0C45D384" w14:textId="425AB2FF" w:rsidR="004F0457" w:rsidRDefault="004F0457" w:rsidP="004F0457">
      <w:pPr>
        <w:pStyle w:val="Descripcin"/>
        <w:jc w:val="center"/>
        <w:rPr>
          <w:noProof/>
        </w:rPr>
      </w:pPr>
      <w:bookmarkStart w:id="3797" w:name="_Toc50736832"/>
      <w:r>
        <w:t xml:space="preserve">Figura </w:t>
      </w:r>
      <w:r>
        <w:fldChar w:fldCharType="begin"/>
      </w:r>
      <w:r>
        <w:instrText xml:space="preserve"> SEQ Figura \* ARABIC </w:instrText>
      </w:r>
      <w:r>
        <w:fldChar w:fldCharType="separate"/>
      </w:r>
      <w:ins w:id="3798" w:author="Graván Serrano Eduardo" w:date="2020-09-07T15:18:00Z">
        <w:r w:rsidR="00FA5913">
          <w:rPr>
            <w:noProof/>
          </w:rPr>
          <w:t>11</w:t>
        </w:r>
      </w:ins>
      <w:del w:id="3799" w:author="Graván Serrano Eduardo" w:date="2020-09-07T13:48:00Z">
        <w:r w:rsidR="00CD6BFB" w:rsidDel="00A63D46">
          <w:rPr>
            <w:noProof/>
          </w:rPr>
          <w:delText>4</w:delText>
        </w:r>
      </w:del>
      <w:r>
        <w:fldChar w:fldCharType="end"/>
      </w:r>
      <w:r>
        <w:t xml:space="preserve">. Visión general de la GUI de </w:t>
      </w:r>
      <w:proofErr w:type="spellStart"/>
      <w:r>
        <w:t>Swagger</w:t>
      </w:r>
      <w:proofErr w:type="spellEnd"/>
      <w:r>
        <w:t>.</w:t>
      </w:r>
      <w:bookmarkEnd w:id="3797"/>
    </w:p>
    <w:p w14:paraId="6DD022E0" w14:textId="2CD0DFBD" w:rsidR="004F0457" w:rsidDel="002F1664" w:rsidRDefault="004F0457">
      <w:pPr>
        <w:pStyle w:val="Texto"/>
        <w:rPr>
          <w:del w:id="3800" w:author="Castillo Martínez Ana" w:date="2020-09-10T17:39:00Z"/>
        </w:rPr>
        <w:pPrChange w:id="3801" w:author="Castillo Martínez Ana" w:date="2020-09-10T17:39:00Z">
          <w:pPr/>
        </w:pPrChange>
      </w:pPr>
    </w:p>
    <w:p w14:paraId="64D6E6DB" w14:textId="77777777" w:rsidR="004F0457" w:rsidRDefault="004F0457">
      <w:pPr>
        <w:pStyle w:val="Texto"/>
        <w:pPrChange w:id="3802" w:author="Castillo Martínez Ana" w:date="2020-09-10T17:39:00Z">
          <w:pPr/>
        </w:pPrChange>
      </w:pPr>
      <w:r>
        <w:t xml:space="preserve">Si accedemos a </w:t>
      </w:r>
      <w:proofErr w:type="spellStart"/>
      <w:r>
        <w:t>Attendance</w:t>
      </w:r>
      <w:proofErr w:type="spellEnd"/>
      <w:r>
        <w:t xml:space="preserve">, se nos muestra todas las llamadas </w:t>
      </w:r>
      <w:proofErr w:type="spellStart"/>
      <w:r>
        <w:t>ReST</w:t>
      </w:r>
      <w:proofErr w:type="spellEnd"/>
      <w:r>
        <w:t xml:space="preserve"> registradas bajo la etiqueta </w:t>
      </w:r>
      <w:proofErr w:type="spellStart"/>
      <w:r>
        <w:t>Attendance</w:t>
      </w:r>
      <w:proofErr w:type="spellEnd"/>
      <w:r>
        <w:t>:</w:t>
      </w:r>
    </w:p>
    <w:p w14:paraId="23634696" w14:textId="77777777" w:rsidR="00D174C1" w:rsidRDefault="00D174C1" w:rsidP="004F0457"/>
    <w:p w14:paraId="3297B8F7" w14:textId="77777777" w:rsidR="004F0457" w:rsidRDefault="003C4173" w:rsidP="004F0457">
      <w:pPr>
        <w:keepNext/>
        <w:jc w:val="center"/>
      </w:pPr>
      <w:r w:rsidRPr="004F5EF0">
        <w:rPr>
          <w:noProof/>
        </w:rPr>
        <w:drawing>
          <wp:inline distT="0" distB="0" distL="0" distR="0" wp14:anchorId="3632313C" wp14:editId="41228924">
            <wp:extent cx="5305135" cy="1085850"/>
            <wp:effectExtent l="0" t="0" r="0" b="0"/>
            <wp:docPr id="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054" cy="1090336"/>
                    </a:xfrm>
                    <a:prstGeom prst="rect">
                      <a:avLst/>
                    </a:prstGeom>
                    <a:noFill/>
                    <a:ln>
                      <a:noFill/>
                    </a:ln>
                  </pic:spPr>
                </pic:pic>
              </a:graphicData>
            </a:graphic>
          </wp:inline>
        </w:drawing>
      </w:r>
    </w:p>
    <w:p w14:paraId="019FB8B8" w14:textId="23AF1BB8" w:rsidR="004F0457" w:rsidRDefault="004F0457" w:rsidP="004F0457">
      <w:pPr>
        <w:pStyle w:val="Descripcin"/>
        <w:jc w:val="center"/>
        <w:rPr>
          <w:noProof/>
        </w:rPr>
      </w:pPr>
      <w:bookmarkStart w:id="3803" w:name="_Toc50736833"/>
      <w:r>
        <w:t xml:space="preserve">Figura </w:t>
      </w:r>
      <w:r>
        <w:fldChar w:fldCharType="begin"/>
      </w:r>
      <w:r>
        <w:instrText xml:space="preserve"> SEQ Figura \* ARABIC </w:instrText>
      </w:r>
      <w:r>
        <w:fldChar w:fldCharType="separate"/>
      </w:r>
      <w:ins w:id="3804" w:author="Graván Serrano Eduardo" w:date="2020-09-07T15:18:00Z">
        <w:r w:rsidR="00FA5913">
          <w:rPr>
            <w:noProof/>
          </w:rPr>
          <w:t>12</w:t>
        </w:r>
      </w:ins>
      <w:del w:id="3805" w:author="Graván Serrano Eduardo" w:date="2020-09-07T13:48:00Z">
        <w:r w:rsidR="00CD6BFB" w:rsidDel="00A63D46">
          <w:rPr>
            <w:noProof/>
          </w:rPr>
          <w:delText>5</w:delText>
        </w:r>
      </w:del>
      <w:r>
        <w:fldChar w:fldCharType="end"/>
      </w:r>
      <w:r>
        <w:t xml:space="preserve">. Ejemplo de llamadas a la API con la GUI de </w:t>
      </w:r>
      <w:proofErr w:type="spellStart"/>
      <w:r>
        <w:t>Swagger</w:t>
      </w:r>
      <w:proofErr w:type="spellEnd"/>
      <w:r>
        <w:t>.</w:t>
      </w:r>
      <w:bookmarkEnd w:id="3803"/>
    </w:p>
    <w:p w14:paraId="677E2E47" w14:textId="77777777" w:rsidR="004F0457" w:rsidRDefault="004F0457" w:rsidP="004F0457"/>
    <w:p w14:paraId="6EC245EA" w14:textId="77777777" w:rsidR="004F0457" w:rsidRDefault="004F0457">
      <w:pPr>
        <w:pStyle w:val="Texto"/>
        <w:pPrChange w:id="3806" w:author="Castillo Martínez Ana" w:date="2020-09-10T17:39:00Z">
          <w:pPr/>
        </w:pPrChange>
      </w:pPr>
      <w:r>
        <w:t>Si hacemos click en cualquiera de ellas, se nos muestra toda su información y se nos permite hacer una llamada y comprobar el resultado de esta:</w:t>
      </w:r>
    </w:p>
    <w:p w14:paraId="2E010B6F" w14:textId="77777777" w:rsidR="006B6EA4" w:rsidRDefault="006B6EA4" w:rsidP="004F0457"/>
    <w:p w14:paraId="79206AAD" w14:textId="77777777" w:rsidR="004F0457" w:rsidRDefault="003C4173" w:rsidP="004F0457">
      <w:pPr>
        <w:keepNext/>
        <w:jc w:val="center"/>
      </w:pPr>
      <w:r w:rsidRPr="004F5EF0">
        <w:rPr>
          <w:noProof/>
        </w:rPr>
        <w:drawing>
          <wp:inline distT="0" distB="0" distL="0" distR="0" wp14:anchorId="568341B4" wp14:editId="37F247B6">
            <wp:extent cx="5366236" cy="3267075"/>
            <wp:effectExtent l="0" t="0" r="6350" b="0"/>
            <wp:docPr id="1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247" cy="3282302"/>
                    </a:xfrm>
                    <a:prstGeom prst="rect">
                      <a:avLst/>
                    </a:prstGeom>
                    <a:noFill/>
                    <a:ln>
                      <a:noFill/>
                    </a:ln>
                  </pic:spPr>
                </pic:pic>
              </a:graphicData>
            </a:graphic>
          </wp:inline>
        </w:drawing>
      </w:r>
    </w:p>
    <w:p w14:paraId="6BA96861" w14:textId="059AF747" w:rsidR="004F0457" w:rsidRDefault="004F0457" w:rsidP="004F0457">
      <w:pPr>
        <w:pStyle w:val="Descripcin"/>
        <w:jc w:val="center"/>
      </w:pPr>
      <w:bookmarkStart w:id="3807" w:name="_Toc50736834"/>
      <w:r>
        <w:t xml:space="preserve">Figura </w:t>
      </w:r>
      <w:r>
        <w:fldChar w:fldCharType="begin"/>
      </w:r>
      <w:r>
        <w:instrText xml:space="preserve"> SEQ Figura \* ARABIC </w:instrText>
      </w:r>
      <w:r>
        <w:fldChar w:fldCharType="separate"/>
      </w:r>
      <w:ins w:id="3808" w:author="Graván Serrano Eduardo" w:date="2020-09-07T15:18:00Z">
        <w:r w:rsidR="00FA5913">
          <w:rPr>
            <w:noProof/>
          </w:rPr>
          <w:t>13</w:t>
        </w:r>
      </w:ins>
      <w:del w:id="3809" w:author="Graván Serrano Eduardo" w:date="2020-09-07T13:48:00Z">
        <w:r w:rsidR="00CD6BFB" w:rsidDel="00A63D46">
          <w:rPr>
            <w:noProof/>
          </w:rPr>
          <w:delText>6</w:delText>
        </w:r>
      </w:del>
      <w:r>
        <w:fldChar w:fldCharType="end"/>
      </w:r>
      <w:r>
        <w:t xml:space="preserve">. Ejemplo de llamada con la GUI de </w:t>
      </w:r>
      <w:proofErr w:type="spellStart"/>
      <w:r>
        <w:t>Swagger</w:t>
      </w:r>
      <w:proofErr w:type="spellEnd"/>
      <w:r>
        <w:t>.</w:t>
      </w:r>
      <w:bookmarkEnd w:id="3807"/>
    </w:p>
    <w:p w14:paraId="5D16430E" w14:textId="77777777" w:rsidR="00D174C1" w:rsidRPr="00D174C1" w:rsidRDefault="00D174C1" w:rsidP="00D174C1"/>
    <w:p w14:paraId="3A1746A1" w14:textId="77777777" w:rsidR="004F0457" w:rsidRDefault="003C4173" w:rsidP="004F0457">
      <w:pPr>
        <w:keepNext/>
        <w:jc w:val="center"/>
      </w:pPr>
      <w:r w:rsidRPr="004F5EF0">
        <w:rPr>
          <w:noProof/>
        </w:rPr>
        <w:lastRenderedPageBreak/>
        <w:drawing>
          <wp:inline distT="0" distB="0" distL="0" distR="0" wp14:anchorId="34326162" wp14:editId="57CDC875">
            <wp:extent cx="4857750" cy="4202388"/>
            <wp:effectExtent l="0" t="0" r="0" b="8255"/>
            <wp:docPr id="1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2021" cy="4232035"/>
                    </a:xfrm>
                    <a:prstGeom prst="rect">
                      <a:avLst/>
                    </a:prstGeom>
                    <a:noFill/>
                    <a:ln>
                      <a:noFill/>
                    </a:ln>
                  </pic:spPr>
                </pic:pic>
              </a:graphicData>
            </a:graphic>
          </wp:inline>
        </w:drawing>
      </w:r>
    </w:p>
    <w:p w14:paraId="29FD6076" w14:textId="4E2934C2" w:rsidR="004F0457" w:rsidRDefault="004F0457" w:rsidP="004F0457">
      <w:pPr>
        <w:pStyle w:val="Descripcin"/>
        <w:jc w:val="center"/>
      </w:pPr>
      <w:bookmarkStart w:id="3810" w:name="_Toc50736835"/>
      <w:r>
        <w:t xml:space="preserve">Figura </w:t>
      </w:r>
      <w:r>
        <w:fldChar w:fldCharType="begin"/>
      </w:r>
      <w:r>
        <w:instrText xml:space="preserve"> SEQ Figura \* ARABIC </w:instrText>
      </w:r>
      <w:r>
        <w:fldChar w:fldCharType="separate"/>
      </w:r>
      <w:ins w:id="3811" w:author="Graván Serrano Eduardo" w:date="2020-09-07T15:18:00Z">
        <w:r w:rsidR="00FA5913">
          <w:rPr>
            <w:noProof/>
          </w:rPr>
          <w:t>14</w:t>
        </w:r>
      </w:ins>
      <w:del w:id="3812" w:author="Graván Serrano Eduardo" w:date="2020-09-07T13:48:00Z">
        <w:r w:rsidR="00CD6BFB" w:rsidDel="00A63D46">
          <w:rPr>
            <w:noProof/>
          </w:rPr>
          <w:delText>7</w:delText>
        </w:r>
      </w:del>
      <w:r>
        <w:fldChar w:fldCharType="end"/>
      </w:r>
      <w:r>
        <w:t xml:space="preserve">. Ejemplo de respuesta con la GUI de </w:t>
      </w:r>
      <w:proofErr w:type="spellStart"/>
      <w:r>
        <w:t>Swagger</w:t>
      </w:r>
      <w:proofErr w:type="spellEnd"/>
      <w:r>
        <w:t>.</w:t>
      </w:r>
      <w:bookmarkEnd w:id="3810"/>
    </w:p>
    <w:p w14:paraId="786A5DC3" w14:textId="77777777" w:rsidR="004F0457" w:rsidRDefault="004F0457" w:rsidP="004F0457"/>
    <w:p w14:paraId="239C0C4F" w14:textId="77777777" w:rsidR="004F0457" w:rsidRDefault="004F0457">
      <w:pPr>
        <w:pStyle w:val="Texto"/>
        <w:pPrChange w:id="3813" w:author="Castillo Martínez Ana" w:date="2020-09-10T17:40:00Z">
          <w:pPr/>
        </w:pPrChange>
      </w:pPr>
      <w:r>
        <w:t>Aprovechando esta interfaz gráfica, se puede enseñar un resumen de las llamadas a la API implementadas:</w:t>
      </w:r>
    </w:p>
    <w:p w14:paraId="3490FFF4" w14:textId="77777777" w:rsidR="004F0457" w:rsidRDefault="003C4173" w:rsidP="004F0457">
      <w:pPr>
        <w:keepNext/>
        <w:jc w:val="center"/>
      </w:pPr>
      <w:r w:rsidRPr="004F5EF0">
        <w:rPr>
          <w:noProof/>
        </w:rPr>
        <w:drawing>
          <wp:inline distT="0" distB="0" distL="0" distR="0" wp14:anchorId="15D677C7" wp14:editId="0A285046">
            <wp:extent cx="5038725" cy="3295932"/>
            <wp:effectExtent l="0" t="0" r="0" b="0"/>
            <wp:docPr id="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6327" cy="3300904"/>
                    </a:xfrm>
                    <a:prstGeom prst="rect">
                      <a:avLst/>
                    </a:prstGeom>
                    <a:noFill/>
                    <a:ln>
                      <a:noFill/>
                    </a:ln>
                  </pic:spPr>
                </pic:pic>
              </a:graphicData>
            </a:graphic>
          </wp:inline>
        </w:drawing>
      </w:r>
    </w:p>
    <w:p w14:paraId="39B7F188" w14:textId="57BB0C4A" w:rsidR="00C65398" w:rsidRDefault="004F0457" w:rsidP="00A67D9E">
      <w:pPr>
        <w:pStyle w:val="Descripcin"/>
        <w:jc w:val="center"/>
      </w:pPr>
      <w:bookmarkStart w:id="3814" w:name="_Toc50736836"/>
      <w:r>
        <w:t xml:space="preserve">Figura </w:t>
      </w:r>
      <w:r>
        <w:fldChar w:fldCharType="begin"/>
      </w:r>
      <w:r>
        <w:instrText xml:space="preserve"> SEQ Figura \* ARABIC </w:instrText>
      </w:r>
      <w:r>
        <w:fldChar w:fldCharType="separate"/>
      </w:r>
      <w:ins w:id="3815" w:author="Graván Serrano Eduardo" w:date="2020-09-07T15:18:00Z">
        <w:r w:rsidR="00FA5913">
          <w:rPr>
            <w:noProof/>
          </w:rPr>
          <w:t>15</w:t>
        </w:r>
      </w:ins>
      <w:del w:id="3816" w:author="Graván Serrano Eduardo" w:date="2020-09-07T13:48:00Z">
        <w:r w:rsidR="00CD6BFB" w:rsidDel="00A63D46">
          <w:rPr>
            <w:noProof/>
          </w:rPr>
          <w:delText>8</w:delText>
        </w:r>
      </w:del>
      <w:r>
        <w:fldChar w:fldCharType="end"/>
      </w:r>
      <w:r>
        <w:t xml:space="preserve">. Vista general de la API </w:t>
      </w:r>
      <w:proofErr w:type="spellStart"/>
      <w:r>
        <w:t>ReST</w:t>
      </w:r>
      <w:proofErr w:type="spellEnd"/>
      <w:r>
        <w:t xml:space="preserve"> Implementada.</w:t>
      </w:r>
      <w:bookmarkEnd w:id="3814"/>
    </w:p>
    <w:p w14:paraId="60B9C998" w14:textId="77777777" w:rsidR="00A67D9E" w:rsidRDefault="00A67D9E">
      <w:pPr>
        <w:pStyle w:val="Ttulo2"/>
        <w:pPrChange w:id="3817" w:author="Graván Serrano Eduardo" w:date="2020-09-11T17:05:00Z">
          <w:pPr>
            <w:pStyle w:val="Texto"/>
          </w:pPr>
        </w:pPrChange>
      </w:pPr>
      <w:r>
        <w:lastRenderedPageBreak/>
        <w:t xml:space="preserve">   </w:t>
      </w:r>
      <w:bookmarkStart w:id="3818" w:name="_Toc50375940"/>
      <w:bookmarkStart w:id="3819" w:name="_Toc50736618"/>
      <w:r>
        <w:t>Aplicación Android</w:t>
      </w:r>
      <w:bookmarkEnd w:id="3818"/>
      <w:bookmarkEnd w:id="3819"/>
    </w:p>
    <w:p w14:paraId="5277A83B" w14:textId="77777777" w:rsidR="00D174C1" w:rsidRDefault="00D174C1">
      <w:pPr>
        <w:pStyle w:val="Texto"/>
        <w:pPrChange w:id="3820" w:author="Castillo Martínez Ana" w:date="2020-09-10T17:40:00Z">
          <w:pPr/>
        </w:pPrChange>
      </w:pPr>
      <w:r>
        <w:t>La aplicación de Android es el eje central del proyecto y la parte del sistema que cuenta con una mayor complejidad. La principal funcionalidad desde la que se parte el proceso de diseño es la necesidad de tener una aplicación capaz de emular tarjetas NFC con información de los empleados que quieren fichar al llegar y salir del trabajo, y que esta misma aplicación en manos de un administrador pueda ser usada como lector de tarjetas NFC para recoger las tarjetas emuladas por los empleados, creando registros de control de asistencia y horarios de esta forma.</w:t>
      </w:r>
    </w:p>
    <w:p w14:paraId="537DBB5F" w14:textId="0C901224" w:rsidR="00D174C1" w:rsidDel="008F671A" w:rsidRDefault="00D174C1" w:rsidP="00D174C1">
      <w:pPr>
        <w:rPr>
          <w:del w:id="3821" w:author="Castillo Martínez Ana" w:date="2020-09-10T18:17:00Z"/>
          <w:sz w:val="20"/>
          <w:szCs w:val="20"/>
          <w:lang w:eastAsia="ja-JP"/>
        </w:rPr>
      </w:pPr>
    </w:p>
    <w:p w14:paraId="198A007C" w14:textId="77777777" w:rsidR="00D174C1" w:rsidRDefault="00D174C1">
      <w:pPr>
        <w:pStyle w:val="Texto"/>
        <w:pPrChange w:id="3822" w:author="Castillo Martínez Ana" w:date="2020-09-10T17:40:00Z">
          <w:pPr/>
        </w:pPrChange>
      </w:pPr>
      <w:r>
        <w:t>La solución adoptada cuenta con las siguientes clases Java:</w:t>
      </w:r>
    </w:p>
    <w:p w14:paraId="5E4147C6" w14:textId="77777777" w:rsidR="00D174C1" w:rsidRPr="00D174C1" w:rsidRDefault="00D174C1">
      <w:pPr>
        <w:pStyle w:val="Texto"/>
        <w:numPr>
          <w:ilvl w:val="0"/>
          <w:numId w:val="53"/>
        </w:numPr>
        <w:pPrChange w:id="3823" w:author="Castillo Martínez Ana" w:date="2020-09-10T17:40:00Z">
          <w:pPr>
            <w:pStyle w:val="Prrafodelista"/>
            <w:numPr>
              <w:numId w:val="15"/>
            </w:numPr>
            <w:ind w:hanging="360"/>
          </w:pPr>
        </w:pPrChange>
      </w:pPr>
      <w:proofErr w:type="spellStart"/>
      <w:r w:rsidRPr="00D174C1">
        <w:rPr>
          <w:b/>
          <w:bCs/>
        </w:rPr>
        <w:t>AlertDialogFactory</w:t>
      </w:r>
      <w:proofErr w:type="spellEnd"/>
      <w:r w:rsidRPr="00D174C1">
        <w:rPr>
          <w:b/>
          <w:bCs/>
        </w:rPr>
        <w:t xml:space="preserve">: </w:t>
      </w:r>
      <w:r w:rsidRPr="00D174C1">
        <w:t xml:space="preserve">es una clase que extrae la funcionalidad de crear </w:t>
      </w:r>
      <w:proofErr w:type="spellStart"/>
      <w:r w:rsidRPr="00D174C1">
        <w:t>AlertDialogs</w:t>
      </w:r>
      <w:proofErr w:type="spellEnd"/>
      <w:r w:rsidRPr="00D174C1">
        <w:t xml:space="preserve"> basados en el </w:t>
      </w:r>
      <w:proofErr w:type="spellStart"/>
      <w:r w:rsidRPr="00D174C1">
        <w:t>layout</w:t>
      </w:r>
      <w:proofErr w:type="spellEnd"/>
      <w:r w:rsidRPr="00D174C1">
        <w:t xml:space="preserve"> “</w:t>
      </w:r>
      <w:proofErr w:type="spellStart"/>
      <w:r w:rsidRPr="00D174C1">
        <w:t>progress_alert_dialog</w:t>
      </w:r>
      <w:proofErr w:type="spellEnd"/>
      <w:r w:rsidRPr="00D174C1">
        <w:t>”, el cual cuenta con una barra de carga.</w:t>
      </w:r>
    </w:p>
    <w:p w14:paraId="096B4FA6" w14:textId="77777777" w:rsidR="00D174C1" w:rsidRPr="00D174C1" w:rsidRDefault="00D174C1">
      <w:pPr>
        <w:pStyle w:val="Texto"/>
        <w:numPr>
          <w:ilvl w:val="0"/>
          <w:numId w:val="53"/>
        </w:numPr>
        <w:pPrChange w:id="3824" w:author="Castillo Martínez Ana" w:date="2020-09-10T17:40:00Z">
          <w:pPr>
            <w:pStyle w:val="Prrafodelista"/>
            <w:numPr>
              <w:numId w:val="15"/>
            </w:numPr>
            <w:ind w:hanging="360"/>
          </w:pPr>
        </w:pPrChange>
      </w:pPr>
      <w:proofErr w:type="spellStart"/>
      <w:r w:rsidRPr="00D174C1">
        <w:rPr>
          <w:b/>
          <w:bCs/>
        </w:rPr>
        <w:t>CheckScheduleActivity</w:t>
      </w:r>
      <w:proofErr w:type="spellEnd"/>
      <w:r w:rsidRPr="00D174C1">
        <w:rPr>
          <w:b/>
          <w:bCs/>
        </w:rPr>
        <w:t>:</w:t>
      </w:r>
      <w:r w:rsidRPr="00D174C1">
        <w:t xml:space="preserve"> actividad de Android accesible por empleados no administradores. Permite a los empleados obtener información sobre sus horarios.</w:t>
      </w:r>
    </w:p>
    <w:p w14:paraId="74DB492D" w14:textId="77777777" w:rsidR="00D174C1" w:rsidRPr="00D174C1" w:rsidRDefault="00D174C1">
      <w:pPr>
        <w:pStyle w:val="Texto"/>
        <w:numPr>
          <w:ilvl w:val="0"/>
          <w:numId w:val="53"/>
        </w:numPr>
        <w:pPrChange w:id="3825" w:author="Castillo Martínez Ana" w:date="2020-09-10T17:40:00Z">
          <w:pPr>
            <w:pStyle w:val="Prrafodelista"/>
            <w:numPr>
              <w:numId w:val="15"/>
            </w:numPr>
            <w:ind w:hanging="360"/>
          </w:pPr>
        </w:pPrChange>
      </w:pPr>
      <w:proofErr w:type="spellStart"/>
      <w:r w:rsidRPr="00D174C1">
        <w:rPr>
          <w:b/>
          <w:bCs/>
        </w:rPr>
        <w:t>RegisterEmployeeActivity</w:t>
      </w:r>
      <w:proofErr w:type="spellEnd"/>
      <w:r w:rsidRPr="00D174C1">
        <w:rPr>
          <w:b/>
          <w:bCs/>
        </w:rPr>
        <w:t>:</w:t>
      </w:r>
      <w:r w:rsidRPr="00D174C1">
        <w:t xml:space="preserve"> actividad de Android accesible por empleados administradores. Les da la posibilidad a los administradores de dar de alta a nuevos empleados en la base de datos desde el teléfono móvil.</w:t>
      </w:r>
    </w:p>
    <w:p w14:paraId="1B933431" w14:textId="77777777" w:rsidR="00D174C1" w:rsidRPr="00D174C1" w:rsidRDefault="00D174C1">
      <w:pPr>
        <w:pStyle w:val="Texto"/>
        <w:numPr>
          <w:ilvl w:val="0"/>
          <w:numId w:val="53"/>
        </w:numPr>
        <w:pPrChange w:id="3826" w:author="Castillo Martínez Ana" w:date="2020-09-10T17:40:00Z">
          <w:pPr>
            <w:pStyle w:val="Prrafodelista"/>
            <w:numPr>
              <w:numId w:val="15"/>
            </w:numPr>
            <w:ind w:hanging="360"/>
          </w:pPr>
        </w:pPrChange>
      </w:pPr>
      <w:proofErr w:type="spellStart"/>
      <w:r w:rsidRPr="00D174C1">
        <w:rPr>
          <w:b/>
          <w:bCs/>
        </w:rPr>
        <w:t>LoginActivity</w:t>
      </w:r>
      <w:proofErr w:type="spellEnd"/>
      <w:r w:rsidRPr="00D174C1">
        <w:rPr>
          <w:b/>
          <w:bCs/>
        </w:rPr>
        <w:t xml:space="preserve">: </w:t>
      </w:r>
      <w:r w:rsidRPr="00D174C1">
        <w:t xml:space="preserve">actividad de Android que cuenta con la función de </w:t>
      </w:r>
      <w:proofErr w:type="spellStart"/>
      <w:r w:rsidRPr="00D174C1">
        <w:t>login</w:t>
      </w:r>
      <w:proofErr w:type="spellEnd"/>
      <w:r w:rsidRPr="00D174C1">
        <w:t xml:space="preserve"> en la aplicación. Para poder acceder al resto de actividades y servicios de la aplicación es necesario que el empleado haya hecho </w:t>
      </w:r>
      <w:proofErr w:type="spellStart"/>
      <w:r w:rsidRPr="00D174C1">
        <w:t>login</w:t>
      </w:r>
      <w:proofErr w:type="spellEnd"/>
      <w:r w:rsidRPr="00D174C1">
        <w:t xml:space="preserve"> previamente, estando identificado en todo momento.</w:t>
      </w:r>
    </w:p>
    <w:p w14:paraId="7946048E" w14:textId="77777777" w:rsidR="00D174C1" w:rsidRPr="00D174C1" w:rsidRDefault="00D174C1">
      <w:pPr>
        <w:pStyle w:val="Texto"/>
        <w:numPr>
          <w:ilvl w:val="0"/>
          <w:numId w:val="53"/>
        </w:numPr>
        <w:pPrChange w:id="3827" w:author="Castillo Martínez Ana" w:date="2020-09-10T17:40:00Z">
          <w:pPr>
            <w:pStyle w:val="Prrafodelista"/>
            <w:numPr>
              <w:numId w:val="15"/>
            </w:numPr>
            <w:ind w:hanging="360"/>
          </w:pPr>
        </w:pPrChange>
      </w:pPr>
      <w:proofErr w:type="spellStart"/>
      <w:r w:rsidRPr="00D174C1">
        <w:rPr>
          <w:b/>
          <w:bCs/>
        </w:rPr>
        <w:t>MainActivity</w:t>
      </w:r>
      <w:proofErr w:type="spellEnd"/>
      <w:r w:rsidRPr="00D174C1">
        <w:rPr>
          <w:b/>
          <w:bCs/>
        </w:rPr>
        <w:t>:</w:t>
      </w:r>
      <w:r w:rsidRPr="00D174C1">
        <w:t xml:space="preserve"> actividad de Android que hace de menú principal de la aplicación. Dependiendo de si el usuario es un administrador o un empleado sin privilegios, permite acceder a unas funcionalidades u otras de la aplicación.</w:t>
      </w:r>
    </w:p>
    <w:p w14:paraId="0E29A3BD" w14:textId="77777777" w:rsidR="00D174C1" w:rsidRPr="00D174C1" w:rsidRDefault="00D174C1">
      <w:pPr>
        <w:pStyle w:val="Texto"/>
        <w:numPr>
          <w:ilvl w:val="0"/>
          <w:numId w:val="53"/>
        </w:numPr>
        <w:pPrChange w:id="3828" w:author="Castillo Martínez Ana" w:date="2020-09-10T17:40:00Z">
          <w:pPr>
            <w:pStyle w:val="Prrafodelista"/>
            <w:numPr>
              <w:numId w:val="15"/>
            </w:numPr>
            <w:ind w:hanging="360"/>
          </w:pPr>
        </w:pPrChange>
      </w:pPr>
      <w:proofErr w:type="spellStart"/>
      <w:r w:rsidRPr="00D174C1">
        <w:rPr>
          <w:b/>
          <w:bCs/>
        </w:rPr>
        <w:t>ReadNFCActivity</w:t>
      </w:r>
      <w:proofErr w:type="spellEnd"/>
      <w:r w:rsidRPr="00D174C1">
        <w:rPr>
          <w:b/>
          <w:bCs/>
        </w:rPr>
        <w:t xml:space="preserve">: </w:t>
      </w:r>
      <w:r w:rsidRPr="00D174C1">
        <w:t>actividad de Android accesible por empleados administradores. Recoge la funcionalidad de leer tarjetas NFC y recuperar mensajes NDEF para mostrárselos al administrador por pantalla y mandárselos a la base de datos para actualizar los registros de asistencia.</w:t>
      </w:r>
    </w:p>
    <w:p w14:paraId="6E7B4FB7" w14:textId="77777777" w:rsidR="00D174C1" w:rsidRPr="00D174C1" w:rsidRDefault="00D174C1">
      <w:pPr>
        <w:pStyle w:val="Texto"/>
        <w:numPr>
          <w:ilvl w:val="0"/>
          <w:numId w:val="53"/>
        </w:numPr>
        <w:pPrChange w:id="3829" w:author="Castillo Martínez Ana" w:date="2020-09-10T17:40:00Z">
          <w:pPr>
            <w:pStyle w:val="Prrafodelista"/>
            <w:numPr>
              <w:numId w:val="15"/>
            </w:numPr>
            <w:ind w:hanging="360"/>
          </w:pPr>
        </w:pPrChange>
      </w:pPr>
      <w:proofErr w:type="spellStart"/>
      <w:r w:rsidRPr="00D174C1">
        <w:rPr>
          <w:b/>
          <w:bCs/>
        </w:rPr>
        <w:t>EmulateNFCTagActivity</w:t>
      </w:r>
      <w:proofErr w:type="spellEnd"/>
      <w:r w:rsidRPr="00D174C1">
        <w:rPr>
          <w:b/>
          <w:bCs/>
        </w:rPr>
        <w:t xml:space="preserve">: </w:t>
      </w:r>
      <w:r w:rsidRPr="00D174C1">
        <w:t>actividad de Android accesible por empleados no administradores. Esta actividad prepara la emulación de una tarjeta NFC, notificando al empleado de la información que se va a emular. Cuando el empleado pulsa el botón de emulación, se lanza el servicio encargado de emular la tarjeta.</w:t>
      </w:r>
    </w:p>
    <w:p w14:paraId="0BAE1951" w14:textId="77777777" w:rsidR="00D174C1" w:rsidRPr="00D174C1" w:rsidRDefault="00D174C1">
      <w:pPr>
        <w:pStyle w:val="Texto"/>
        <w:numPr>
          <w:ilvl w:val="0"/>
          <w:numId w:val="53"/>
        </w:numPr>
        <w:pPrChange w:id="3830" w:author="Castillo Martínez Ana" w:date="2020-09-10T17:40:00Z">
          <w:pPr>
            <w:pStyle w:val="Prrafodelista"/>
            <w:numPr>
              <w:numId w:val="15"/>
            </w:numPr>
            <w:ind w:hanging="360"/>
          </w:pPr>
        </w:pPrChange>
      </w:pPr>
      <w:proofErr w:type="spellStart"/>
      <w:r w:rsidRPr="00D174C1">
        <w:rPr>
          <w:b/>
          <w:bCs/>
        </w:rPr>
        <w:t>EmulateNFCTagService</w:t>
      </w:r>
      <w:proofErr w:type="spellEnd"/>
      <w:r w:rsidRPr="00D174C1">
        <w:rPr>
          <w:b/>
          <w:bCs/>
        </w:rPr>
        <w:t>:</w:t>
      </w:r>
      <w:r w:rsidRPr="00D174C1">
        <w:t xml:space="preserve"> servicio de Android que hereda del servicio </w:t>
      </w:r>
      <w:proofErr w:type="spellStart"/>
      <w:r w:rsidRPr="00D174C1">
        <w:t>HostApduService</w:t>
      </w:r>
      <w:proofErr w:type="spellEnd"/>
      <w:r w:rsidRPr="00D174C1">
        <w:t xml:space="preserve">, dando la posibilidad de acceder al servicio HCE (Host </w:t>
      </w:r>
      <w:proofErr w:type="spellStart"/>
      <w:r w:rsidRPr="00D174C1">
        <w:t>Card</w:t>
      </w:r>
      <w:proofErr w:type="spellEnd"/>
      <w:r w:rsidRPr="00D174C1">
        <w:t xml:space="preserve"> </w:t>
      </w:r>
      <w:proofErr w:type="spellStart"/>
      <w:r w:rsidRPr="00D174C1">
        <w:t>Emulation</w:t>
      </w:r>
      <w:proofErr w:type="spellEnd"/>
      <w:r w:rsidRPr="00D174C1">
        <w:t>) de Android. El servicio se encarga de hacer el intercambio de mensajes entre la tarjeta emulada y el lector, sirviendo la información del usuario a través de un mensaje NDEF.</w:t>
      </w:r>
    </w:p>
    <w:p w14:paraId="310DF964" w14:textId="77777777" w:rsidR="00D174C1" w:rsidRDefault="00D174C1">
      <w:pPr>
        <w:pStyle w:val="Texto"/>
        <w:pPrChange w:id="3831" w:author="Castillo Martínez Ana" w:date="2020-09-10T17:40:00Z">
          <w:pPr/>
        </w:pPrChange>
      </w:pPr>
      <w:r>
        <w:lastRenderedPageBreak/>
        <w:t>Una vez conocemos la estructura básica de la aplicación, pasamos a explicar en detalle las funcionalidades más importantes.</w:t>
      </w:r>
    </w:p>
    <w:p w14:paraId="00253751" w14:textId="77777777" w:rsidR="00D174C1" w:rsidRPr="00C15B35" w:rsidRDefault="00D174C1">
      <w:pPr>
        <w:pStyle w:val="Ttulo3"/>
        <w:pPrChange w:id="3832" w:author="Graván Serrano Eduardo" w:date="2020-09-11T17:05:00Z">
          <w:pPr>
            <w:pStyle w:val="Texto"/>
          </w:pPr>
        </w:pPrChange>
      </w:pPr>
      <w:bookmarkStart w:id="3833" w:name="_Toc50375941"/>
      <w:bookmarkStart w:id="3834" w:name="_Toc50736619"/>
      <w:proofErr w:type="spellStart"/>
      <w:r w:rsidRPr="00C15B35">
        <w:t>Login</w:t>
      </w:r>
      <w:proofErr w:type="spellEnd"/>
      <w:r w:rsidRPr="00C15B35">
        <w:t>, información de usuario y conexión con el servidor HTTP</w:t>
      </w:r>
      <w:bookmarkEnd w:id="3833"/>
      <w:bookmarkEnd w:id="3834"/>
    </w:p>
    <w:p w14:paraId="2EC7C491" w14:textId="77777777" w:rsidR="00592718" w:rsidRDefault="00592718">
      <w:pPr>
        <w:pStyle w:val="Texto"/>
        <w:pPrChange w:id="3835" w:author="Castillo Martínez Ana" w:date="2020-09-10T17:40:00Z">
          <w:pPr/>
        </w:pPrChange>
      </w:pPr>
      <w:r>
        <w:t>Para el funcionamiento de la aplicación, es necesario que el usuario esté identificado en todo momento, y conocer si el usuario tiene permisos de administrador o no para cambiar la interfaz del menú principal, cambiando las funcionalidades a las que puede acceder.</w:t>
      </w:r>
    </w:p>
    <w:p w14:paraId="40CCB39D" w14:textId="0FFA8793" w:rsidR="00592718" w:rsidDel="002F1664" w:rsidRDefault="00592718">
      <w:pPr>
        <w:pStyle w:val="Texto"/>
        <w:rPr>
          <w:del w:id="3836" w:author="Castillo Martínez Ana" w:date="2020-09-10T17:40:00Z"/>
          <w:sz w:val="20"/>
          <w:szCs w:val="20"/>
        </w:rPr>
        <w:pPrChange w:id="3837" w:author="Castillo Martínez Ana" w:date="2020-09-10T17:40:00Z">
          <w:pPr>
            <w:ind w:firstLine="720"/>
          </w:pPr>
        </w:pPrChange>
      </w:pPr>
    </w:p>
    <w:p w14:paraId="08135419" w14:textId="77777777" w:rsidR="00592718" w:rsidRDefault="00592718">
      <w:pPr>
        <w:pStyle w:val="Texto"/>
        <w:pPrChange w:id="3838" w:author="Castillo Martínez Ana" w:date="2020-09-10T17:40:00Z">
          <w:pPr/>
        </w:pPrChange>
      </w:pPr>
      <w:r>
        <w:t>El almacenamiento de esta información se hace a través de la interfaz de Android introducida en la API 1 llamada “</w:t>
      </w:r>
      <w:proofErr w:type="spellStart"/>
      <w:r>
        <w:t>SharedPreferences</w:t>
      </w:r>
      <w:proofErr w:type="spellEnd"/>
      <w:r>
        <w:t>”. Esta interfaz nos permite almacenar variables en la memoria interna de la aplicación, permitiendo el acceso desde cualquier punto, denegando al mismo tiempo el acceso a otras aplicaciones que quieran recuperar esta información.</w:t>
      </w:r>
    </w:p>
    <w:p w14:paraId="688DF030" w14:textId="192FD1B8" w:rsidR="00592718" w:rsidDel="002F1664" w:rsidRDefault="00592718">
      <w:pPr>
        <w:pStyle w:val="Texto"/>
        <w:rPr>
          <w:del w:id="3839" w:author="Castillo Martínez Ana" w:date="2020-09-10T17:40:00Z"/>
        </w:rPr>
        <w:pPrChange w:id="3840" w:author="Castillo Martínez Ana" w:date="2020-09-10T17:40:00Z">
          <w:pPr/>
        </w:pPrChange>
      </w:pPr>
    </w:p>
    <w:p w14:paraId="2844489E" w14:textId="77777777" w:rsidR="00592718" w:rsidRDefault="00592718">
      <w:pPr>
        <w:pStyle w:val="Texto"/>
        <w:pPrChange w:id="3841" w:author="Castillo Martínez Ana" w:date="2020-09-10T17:40:00Z">
          <w:pPr/>
        </w:pPrChange>
      </w:pPr>
      <w:r>
        <w:t>Al lanzar la aplicación se abre la actividad principal (</w:t>
      </w:r>
      <w:proofErr w:type="spellStart"/>
      <w:r>
        <w:t>MainActivity</w:t>
      </w:r>
      <w:proofErr w:type="spellEnd"/>
      <w:r>
        <w:t xml:space="preserve">). Dentro de esta información se recupera la información de las </w:t>
      </w:r>
      <w:proofErr w:type="spellStart"/>
      <w:r>
        <w:t>SharedPreferences</w:t>
      </w:r>
      <w:proofErr w:type="spellEnd"/>
      <w:r>
        <w:t xml:space="preserve">. En caso de que el usuario no esté autenticado en la aplicación, se redirige al usuario a la actividad de </w:t>
      </w:r>
      <w:proofErr w:type="spellStart"/>
      <w:r>
        <w:t>login</w:t>
      </w:r>
      <w:proofErr w:type="spellEnd"/>
      <w:r>
        <w:t>. El siguiente fragmento del código es el encargado de implementar esta funcionalidad.</w:t>
      </w:r>
    </w:p>
    <w:p w14:paraId="5EA28D71" w14:textId="77777777" w:rsidR="00592718" w:rsidRDefault="00592718" w:rsidP="00592718"/>
    <w:p w14:paraId="1D192329" w14:textId="77777777" w:rsidR="00592718" w:rsidRDefault="003C4173" w:rsidP="00592718">
      <w:pPr>
        <w:keepNext/>
      </w:pPr>
      <w:r>
        <w:rPr>
          <w:noProof/>
        </w:rPr>
        <w:drawing>
          <wp:inline distT="0" distB="0" distL="0" distR="0" wp14:anchorId="1084759E" wp14:editId="44A0E41F">
            <wp:extent cx="5401310" cy="1701165"/>
            <wp:effectExtent l="0" t="0" r="0" b="0"/>
            <wp:docPr id="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14:paraId="6866A014" w14:textId="22D445CD" w:rsidR="00592718" w:rsidRDefault="00592718" w:rsidP="00592718">
      <w:pPr>
        <w:pStyle w:val="Descripcin"/>
        <w:jc w:val="center"/>
      </w:pPr>
      <w:bookmarkStart w:id="3842" w:name="_Toc50736837"/>
      <w:r>
        <w:t xml:space="preserve">Figura </w:t>
      </w:r>
      <w:r>
        <w:fldChar w:fldCharType="begin"/>
      </w:r>
      <w:r>
        <w:instrText xml:space="preserve"> SEQ Figura \* ARABIC </w:instrText>
      </w:r>
      <w:r>
        <w:fldChar w:fldCharType="separate"/>
      </w:r>
      <w:ins w:id="3843" w:author="Graván Serrano Eduardo" w:date="2020-09-07T15:18:00Z">
        <w:r w:rsidR="00FA5913">
          <w:rPr>
            <w:noProof/>
          </w:rPr>
          <w:t>16</w:t>
        </w:r>
      </w:ins>
      <w:del w:id="3844" w:author="Graván Serrano Eduardo" w:date="2020-09-07T13:48:00Z">
        <w:r w:rsidR="00CD6BFB" w:rsidDel="00A63D46">
          <w:rPr>
            <w:noProof/>
          </w:rPr>
          <w:delText>9</w:delText>
        </w:r>
      </w:del>
      <w:r>
        <w:fldChar w:fldCharType="end"/>
      </w:r>
      <w:r>
        <w:t xml:space="preserve">. Función </w:t>
      </w:r>
      <w:proofErr w:type="spellStart"/>
      <w:r>
        <w:t>checkLoginStatus</w:t>
      </w:r>
      <w:proofErr w:type="spellEnd"/>
      <w:r>
        <w:t>.</w:t>
      </w:r>
      <w:bookmarkEnd w:id="3842"/>
    </w:p>
    <w:p w14:paraId="44180458" w14:textId="77777777" w:rsidR="00592718" w:rsidRDefault="00592718" w:rsidP="00592718">
      <w:r>
        <w:t xml:space="preserve"> </w:t>
      </w:r>
    </w:p>
    <w:p w14:paraId="686B7F14" w14:textId="77777777" w:rsidR="00592718" w:rsidRDefault="00592718">
      <w:pPr>
        <w:pStyle w:val="Texto"/>
        <w:pPrChange w:id="3845" w:author="Castillo Martínez Ana" w:date="2020-09-10T17:40:00Z">
          <w:pPr/>
        </w:pPrChange>
      </w:pPr>
      <w:r>
        <w:t xml:space="preserve">Con esto conseguimos que el usuario solo se tenga que autenticar una vez en la aplicación. Aunque la aplicación se cierre totalmente (borrándose de memoria), la aplicación recordará estas </w:t>
      </w:r>
      <w:proofErr w:type="spellStart"/>
      <w:r>
        <w:t>SharedPreferences</w:t>
      </w:r>
      <w:proofErr w:type="spellEnd"/>
      <w:r>
        <w:t xml:space="preserve">, permitiendo que el usuario solo tenga que autenticarse una vez. El usuario es capaz de cerrar sesión desde el menú principal, borrando estas </w:t>
      </w:r>
      <w:proofErr w:type="spellStart"/>
      <w:r>
        <w:t>SharedPreferences</w:t>
      </w:r>
      <w:proofErr w:type="spellEnd"/>
      <w:r>
        <w:t xml:space="preserve"> y siendo redirigido a la actividad de </w:t>
      </w:r>
      <w:proofErr w:type="spellStart"/>
      <w:r>
        <w:t>login</w:t>
      </w:r>
      <w:proofErr w:type="spellEnd"/>
      <w:r>
        <w:t>.</w:t>
      </w:r>
    </w:p>
    <w:p w14:paraId="7EF71DAB" w14:textId="77777777" w:rsidR="00592718" w:rsidRDefault="00592718">
      <w:pPr>
        <w:pStyle w:val="Texto"/>
        <w:pPrChange w:id="3846" w:author="Castillo Martínez Ana" w:date="2020-09-10T17:40:00Z">
          <w:pPr/>
        </w:pPrChange>
      </w:pPr>
      <w:r>
        <w:t xml:space="preserve">En la actividad de </w:t>
      </w:r>
      <w:proofErr w:type="spellStart"/>
      <w:r>
        <w:t>login</w:t>
      </w:r>
      <w:proofErr w:type="spellEnd"/>
      <w:r>
        <w:t xml:space="preserve">, el empleado deberá proporcionar un usuario (email) y contraseña. Al pulsar el botón de </w:t>
      </w:r>
      <w:proofErr w:type="spellStart"/>
      <w:r>
        <w:t>login</w:t>
      </w:r>
      <w:proofErr w:type="spellEnd"/>
      <w:r>
        <w:t xml:space="preserve">, se lanzan los datos contra el servidor HTTP y se analiza la respuesta del servidor. En caso de que sea correcta, se recuperan los datos del JSON y se crean las </w:t>
      </w:r>
      <w:proofErr w:type="spellStart"/>
      <w:r>
        <w:t>SharedPreferences</w:t>
      </w:r>
      <w:proofErr w:type="spellEnd"/>
      <w:r>
        <w:t xml:space="preserve"> con los datos relevantes, el email y los privilegios del empleado (si tiene permisos de administración o no):</w:t>
      </w:r>
    </w:p>
    <w:p w14:paraId="693A2F8A" w14:textId="5A8D45FA" w:rsidR="00592718" w:rsidDel="002F1664" w:rsidRDefault="00592718" w:rsidP="00592718">
      <w:pPr>
        <w:rPr>
          <w:del w:id="3847" w:author="Castillo Martínez Ana" w:date="2020-09-10T17:40:00Z"/>
        </w:rPr>
      </w:pPr>
    </w:p>
    <w:p w14:paraId="783EBC3D" w14:textId="77777777" w:rsidR="00592718" w:rsidRDefault="003C4173" w:rsidP="00592718">
      <w:pPr>
        <w:keepNext/>
      </w:pPr>
      <w:r>
        <w:rPr>
          <w:noProof/>
        </w:rPr>
        <w:drawing>
          <wp:inline distT="0" distB="0" distL="0" distR="0" wp14:anchorId="6B5C5C2A" wp14:editId="5148AE78">
            <wp:extent cx="5401310" cy="1722755"/>
            <wp:effectExtent l="0" t="0" r="0" b="0"/>
            <wp:docPr id="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310" cy="1722755"/>
                    </a:xfrm>
                    <a:prstGeom prst="rect">
                      <a:avLst/>
                    </a:prstGeom>
                    <a:noFill/>
                    <a:ln>
                      <a:noFill/>
                    </a:ln>
                  </pic:spPr>
                </pic:pic>
              </a:graphicData>
            </a:graphic>
          </wp:inline>
        </w:drawing>
      </w:r>
    </w:p>
    <w:p w14:paraId="19C85AB6" w14:textId="366574C8" w:rsidR="00592718" w:rsidRDefault="00592718" w:rsidP="00592718">
      <w:pPr>
        <w:pStyle w:val="Descripcin"/>
        <w:jc w:val="center"/>
      </w:pPr>
      <w:bookmarkStart w:id="3848" w:name="_Toc50736838"/>
      <w:r>
        <w:t xml:space="preserve">Figura </w:t>
      </w:r>
      <w:r>
        <w:fldChar w:fldCharType="begin"/>
      </w:r>
      <w:r>
        <w:instrText xml:space="preserve"> SEQ Figura \* ARABIC </w:instrText>
      </w:r>
      <w:r>
        <w:fldChar w:fldCharType="separate"/>
      </w:r>
      <w:ins w:id="3849" w:author="Graván Serrano Eduardo" w:date="2020-09-07T15:18:00Z">
        <w:r w:rsidR="00FA5913">
          <w:rPr>
            <w:noProof/>
          </w:rPr>
          <w:t>17</w:t>
        </w:r>
      </w:ins>
      <w:del w:id="3850" w:author="Graván Serrano Eduardo" w:date="2020-09-07T13:48:00Z">
        <w:r w:rsidR="00CD6BFB" w:rsidDel="00A63D46">
          <w:rPr>
            <w:noProof/>
          </w:rPr>
          <w:delText>10</w:delText>
        </w:r>
      </w:del>
      <w:r>
        <w:fldChar w:fldCharType="end"/>
      </w:r>
      <w:r>
        <w:t xml:space="preserve">. Establecimiento de las </w:t>
      </w:r>
      <w:proofErr w:type="spellStart"/>
      <w:r>
        <w:t>SharedPreferences</w:t>
      </w:r>
      <w:proofErr w:type="spellEnd"/>
      <w:r>
        <w:t>.</w:t>
      </w:r>
      <w:bookmarkEnd w:id="3848"/>
    </w:p>
    <w:p w14:paraId="364CB6FC" w14:textId="77777777" w:rsidR="00592718" w:rsidRDefault="00592718" w:rsidP="00592718"/>
    <w:p w14:paraId="3814A43C" w14:textId="77777777" w:rsidR="00592718" w:rsidRDefault="00592718">
      <w:pPr>
        <w:pStyle w:val="Texto"/>
        <w:pPrChange w:id="3851" w:author="Castillo Martínez Ana" w:date="2020-09-10T17:40:00Z">
          <w:pPr/>
        </w:pPrChange>
      </w:pPr>
      <w:r>
        <w:t>Por último, en cuanto al aspecto de las conexiones con el servidor HTTP remoto. Para poder realizar conexiones remotas desde una actividad se deben declarar los permisos de Android relacionados con Internet en el manifiesto:</w:t>
      </w:r>
    </w:p>
    <w:p w14:paraId="0AED5E9A" w14:textId="77777777" w:rsidR="00592718" w:rsidRDefault="00592718" w:rsidP="00592718"/>
    <w:p w14:paraId="4F52F464" w14:textId="77777777" w:rsidR="00592718" w:rsidRDefault="003C4173" w:rsidP="00592718">
      <w:pPr>
        <w:keepNext/>
        <w:jc w:val="center"/>
      </w:pPr>
      <w:r>
        <w:rPr>
          <w:noProof/>
        </w:rPr>
        <w:drawing>
          <wp:inline distT="0" distB="0" distL="0" distR="0" wp14:anchorId="6C5A0B21" wp14:editId="5569F383">
            <wp:extent cx="4933315" cy="414655"/>
            <wp:effectExtent l="0" t="0" r="0" b="0"/>
            <wp:docPr id="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3315" cy="414655"/>
                    </a:xfrm>
                    <a:prstGeom prst="rect">
                      <a:avLst/>
                    </a:prstGeom>
                    <a:noFill/>
                    <a:ln>
                      <a:noFill/>
                    </a:ln>
                  </pic:spPr>
                </pic:pic>
              </a:graphicData>
            </a:graphic>
          </wp:inline>
        </w:drawing>
      </w:r>
    </w:p>
    <w:p w14:paraId="3C766DE1" w14:textId="0F471402" w:rsidR="00592718" w:rsidRPr="00592718" w:rsidRDefault="00592718" w:rsidP="00592718">
      <w:pPr>
        <w:pStyle w:val="Descripcin"/>
        <w:jc w:val="center"/>
      </w:pPr>
      <w:bookmarkStart w:id="3852" w:name="_Toc50736839"/>
      <w:r>
        <w:t xml:space="preserve">Figura </w:t>
      </w:r>
      <w:r>
        <w:fldChar w:fldCharType="begin"/>
      </w:r>
      <w:r>
        <w:instrText xml:space="preserve"> SEQ Figura \* ARABIC </w:instrText>
      </w:r>
      <w:r>
        <w:fldChar w:fldCharType="separate"/>
      </w:r>
      <w:ins w:id="3853" w:author="Graván Serrano Eduardo" w:date="2020-09-07T15:18:00Z">
        <w:r w:rsidR="00FA5913">
          <w:rPr>
            <w:noProof/>
          </w:rPr>
          <w:t>18</w:t>
        </w:r>
      </w:ins>
      <w:del w:id="3854" w:author="Graván Serrano Eduardo" w:date="2020-09-07T13:48:00Z">
        <w:r w:rsidR="00CD6BFB" w:rsidDel="00A63D46">
          <w:rPr>
            <w:noProof/>
          </w:rPr>
          <w:delText>11</w:delText>
        </w:r>
      </w:del>
      <w:r>
        <w:fldChar w:fldCharType="end"/>
      </w:r>
      <w:r>
        <w:t>. Permisos necesarios para el uso de conexiones de red.</w:t>
      </w:r>
      <w:bookmarkEnd w:id="3852"/>
    </w:p>
    <w:p w14:paraId="26622A81" w14:textId="77777777" w:rsidR="00592718" w:rsidRDefault="00592718">
      <w:pPr>
        <w:pStyle w:val="Texto"/>
        <w:pPrChange w:id="3855" w:author="Castillo Martínez Ana" w:date="2020-09-10T17:40:00Z">
          <w:pPr/>
        </w:pPrChange>
      </w:pPr>
    </w:p>
    <w:p w14:paraId="1F056192" w14:textId="77777777" w:rsidR="00592718" w:rsidRDefault="00592718">
      <w:pPr>
        <w:pStyle w:val="Texto"/>
        <w:pPrChange w:id="3856" w:author="Castillo Martínez Ana" w:date="2020-09-10T17:40:00Z">
          <w:pPr/>
        </w:pPrChange>
      </w:pPr>
      <w:r>
        <w:t>Además, Android no permite hacer llamadas bloqueantes a servidores remotos desde el hilo principal, ya que este hilo es el encargado de gestionar la interfaz gráfica. Para poder conectarse con el servidor HTTP se tienen que crear clases que extiendan a la clase “</w:t>
      </w:r>
      <w:proofErr w:type="spellStart"/>
      <w:r>
        <w:t>AsyncTask</w:t>
      </w:r>
      <w:proofErr w:type="spellEnd"/>
      <w:r>
        <w:t xml:space="preserve">”. La clase </w:t>
      </w:r>
      <w:proofErr w:type="spellStart"/>
      <w:r>
        <w:t>AsyncTask</w:t>
      </w:r>
      <w:proofErr w:type="spellEnd"/>
      <w:r>
        <w:t xml:space="preserve"> permite ejecutar tareas de fondo, devolviéndole la información al hilo principal una vez haya terminado de ejecutar la tarea.</w:t>
      </w:r>
    </w:p>
    <w:p w14:paraId="2C7CD530" w14:textId="78C26241" w:rsidR="00592718" w:rsidDel="002F1664" w:rsidRDefault="00592718">
      <w:pPr>
        <w:pStyle w:val="Texto"/>
        <w:rPr>
          <w:del w:id="3857" w:author="Castillo Martínez Ana" w:date="2020-09-10T17:40:00Z"/>
        </w:rPr>
        <w:pPrChange w:id="3858" w:author="Castillo Martínez Ana" w:date="2020-09-10T17:40:00Z">
          <w:pPr/>
        </w:pPrChange>
      </w:pPr>
    </w:p>
    <w:p w14:paraId="4C0B604A" w14:textId="77777777" w:rsidR="00592718" w:rsidRDefault="00592718">
      <w:pPr>
        <w:pStyle w:val="Texto"/>
        <w:pPrChange w:id="3859" w:author="Castillo Martínez Ana" w:date="2020-09-10T17:40:00Z">
          <w:pPr/>
        </w:pPrChange>
      </w:pPr>
      <w:r>
        <w:t xml:space="preserve">Todas las actividades que necesitan conectarse al servidor HTTP tienen una clase interna privada que extiende a </w:t>
      </w:r>
      <w:proofErr w:type="spellStart"/>
      <w:r>
        <w:t>AsyncTask</w:t>
      </w:r>
      <w:proofErr w:type="spellEnd"/>
      <w:r>
        <w:t xml:space="preserve"> con el objetivo de gestionar estas llamadas. La clase que extiende a </w:t>
      </w:r>
      <w:proofErr w:type="spellStart"/>
      <w:r>
        <w:t>AsyncTask</w:t>
      </w:r>
      <w:proofErr w:type="spellEnd"/>
      <w:r>
        <w:t xml:space="preserve"> recibe todos los datos necesarios de la interfaz a través de su constructor y después se lanza el hilo. Por ejemplo, en el caso del </w:t>
      </w:r>
      <w:proofErr w:type="spellStart"/>
      <w:r>
        <w:t>login</w:t>
      </w:r>
      <w:proofErr w:type="spellEnd"/>
      <w:r>
        <w:t>:</w:t>
      </w:r>
    </w:p>
    <w:p w14:paraId="6B79C628" w14:textId="77777777" w:rsidR="00592718" w:rsidRDefault="00592718" w:rsidP="00592718"/>
    <w:p w14:paraId="39B3CD1D" w14:textId="77777777" w:rsidR="00592718" w:rsidRDefault="003C4173" w:rsidP="00592718">
      <w:pPr>
        <w:keepNext/>
        <w:jc w:val="center"/>
      </w:pPr>
      <w:r>
        <w:rPr>
          <w:noProof/>
        </w:rPr>
        <w:drawing>
          <wp:inline distT="0" distB="0" distL="0" distR="0" wp14:anchorId="5CAFD29D" wp14:editId="602FABB2">
            <wp:extent cx="4412615" cy="414655"/>
            <wp:effectExtent l="0" t="0" r="0" b="0"/>
            <wp:docPr id="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2615" cy="414655"/>
                    </a:xfrm>
                    <a:prstGeom prst="rect">
                      <a:avLst/>
                    </a:prstGeom>
                    <a:noFill/>
                    <a:ln>
                      <a:noFill/>
                    </a:ln>
                  </pic:spPr>
                </pic:pic>
              </a:graphicData>
            </a:graphic>
          </wp:inline>
        </w:drawing>
      </w:r>
    </w:p>
    <w:p w14:paraId="41D0B09F" w14:textId="7ABD39C2" w:rsidR="00592718" w:rsidRDefault="00592718" w:rsidP="00592718">
      <w:pPr>
        <w:pStyle w:val="Descripcin"/>
        <w:jc w:val="center"/>
        <w:rPr>
          <w:noProof/>
        </w:rPr>
      </w:pPr>
      <w:bookmarkStart w:id="3860" w:name="_Toc50736840"/>
      <w:r>
        <w:t xml:space="preserve">Figura </w:t>
      </w:r>
      <w:r>
        <w:fldChar w:fldCharType="begin"/>
      </w:r>
      <w:r>
        <w:instrText xml:space="preserve"> SEQ Figura \* ARABIC </w:instrText>
      </w:r>
      <w:r>
        <w:fldChar w:fldCharType="separate"/>
      </w:r>
      <w:ins w:id="3861" w:author="Graván Serrano Eduardo" w:date="2020-09-07T15:18:00Z">
        <w:r w:rsidR="00FA5913">
          <w:rPr>
            <w:noProof/>
          </w:rPr>
          <w:t>19</w:t>
        </w:r>
      </w:ins>
      <w:del w:id="3862" w:author="Graván Serrano Eduardo" w:date="2020-09-07T13:48:00Z">
        <w:r w:rsidR="00CD6BFB" w:rsidDel="00A63D46">
          <w:rPr>
            <w:noProof/>
          </w:rPr>
          <w:delText>12</w:delText>
        </w:r>
      </w:del>
      <w:r>
        <w:fldChar w:fldCharType="end"/>
      </w:r>
      <w:r>
        <w:t xml:space="preserve">. Lanzamiento de una </w:t>
      </w:r>
      <w:proofErr w:type="spellStart"/>
      <w:r>
        <w:t>AsyncTask</w:t>
      </w:r>
      <w:proofErr w:type="spellEnd"/>
      <w:r>
        <w:t>.</w:t>
      </w:r>
      <w:bookmarkEnd w:id="3860"/>
    </w:p>
    <w:p w14:paraId="7E148A7E" w14:textId="77777777" w:rsidR="00592718" w:rsidRDefault="00592718" w:rsidP="00592718">
      <w:pPr>
        <w:jc w:val="center"/>
      </w:pPr>
    </w:p>
    <w:p w14:paraId="7511EF98" w14:textId="77777777" w:rsidR="00592718" w:rsidRDefault="00592718">
      <w:pPr>
        <w:pStyle w:val="Texto"/>
        <w:pPrChange w:id="3863" w:author="Castillo Martínez Ana" w:date="2020-09-10T17:40:00Z">
          <w:pPr/>
        </w:pPrChange>
      </w:pPr>
      <w:r>
        <w:t xml:space="preserve">Al llamar a ejecutar una </w:t>
      </w:r>
      <w:proofErr w:type="spellStart"/>
      <w:r>
        <w:t>AsyncTask</w:t>
      </w:r>
      <w:proofErr w:type="spellEnd"/>
      <w:r>
        <w:t>, internamente se llama al método “</w:t>
      </w:r>
      <w:proofErr w:type="spellStart"/>
      <w:proofErr w:type="gramStart"/>
      <w:r>
        <w:t>doInBackGround</w:t>
      </w:r>
      <w:proofErr w:type="spellEnd"/>
      <w:r>
        <w:t>(</w:t>
      </w:r>
      <w:proofErr w:type="gramEnd"/>
      <w:r>
        <w:t xml:space="preserve">)”, que será el método que implementa toda la lógica de la comunicación con el servidor HTTP. En este método se prepara la conexión con el servidor HTTP configurando los parámetros de la conexión y se lanza la petición HTTP. Después, se recupera la respuesta del servidor y si se debe recuperar información de la respuesta, se guarda en un </w:t>
      </w:r>
      <w:proofErr w:type="spellStart"/>
      <w:r>
        <w:t>String</w:t>
      </w:r>
      <w:proofErr w:type="spellEnd"/>
      <w:r>
        <w:t xml:space="preserve">. En el caso del </w:t>
      </w:r>
      <w:proofErr w:type="spellStart"/>
      <w:r>
        <w:t>login</w:t>
      </w:r>
      <w:proofErr w:type="spellEnd"/>
      <w:r>
        <w:t>:</w:t>
      </w:r>
    </w:p>
    <w:p w14:paraId="4C2182BE" w14:textId="77777777" w:rsidR="00592718" w:rsidRDefault="003C4173" w:rsidP="00592718">
      <w:pPr>
        <w:keepNext/>
      </w:pPr>
      <w:r>
        <w:rPr>
          <w:noProof/>
        </w:rPr>
        <w:lastRenderedPageBreak/>
        <w:drawing>
          <wp:inline distT="0" distB="0" distL="0" distR="0" wp14:anchorId="1FDAC3A0" wp14:editId="268FA38C">
            <wp:extent cx="5231130" cy="5114290"/>
            <wp:effectExtent l="0" t="0" r="0" b="0"/>
            <wp:docPr id="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130" cy="5114290"/>
                    </a:xfrm>
                    <a:prstGeom prst="rect">
                      <a:avLst/>
                    </a:prstGeom>
                    <a:noFill/>
                    <a:ln>
                      <a:noFill/>
                    </a:ln>
                  </pic:spPr>
                </pic:pic>
              </a:graphicData>
            </a:graphic>
          </wp:inline>
        </w:drawing>
      </w:r>
    </w:p>
    <w:p w14:paraId="3CA19BD9" w14:textId="2E5B4993" w:rsidR="00592718" w:rsidRDefault="00592718" w:rsidP="00592718">
      <w:pPr>
        <w:pStyle w:val="Descripcin"/>
        <w:jc w:val="center"/>
      </w:pPr>
      <w:bookmarkStart w:id="3864" w:name="_Toc50736841"/>
      <w:r>
        <w:t xml:space="preserve">Figura </w:t>
      </w:r>
      <w:r>
        <w:fldChar w:fldCharType="begin"/>
      </w:r>
      <w:r>
        <w:instrText xml:space="preserve"> SEQ Figura \* ARABIC </w:instrText>
      </w:r>
      <w:r>
        <w:fldChar w:fldCharType="separate"/>
      </w:r>
      <w:ins w:id="3865" w:author="Graván Serrano Eduardo" w:date="2020-09-07T15:18:00Z">
        <w:r w:rsidR="00FA5913">
          <w:rPr>
            <w:noProof/>
          </w:rPr>
          <w:t>20</w:t>
        </w:r>
      </w:ins>
      <w:del w:id="3866" w:author="Graván Serrano Eduardo" w:date="2020-09-07T13:48:00Z">
        <w:r w:rsidR="00CD6BFB" w:rsidDel="00A63D46">
          <w:rPr>
            <w:noProof/>
          </w:rPr>
          <w:delText>13</w:delText>
        </w:r>
      </w:del>
      <w:r>
        <w:fldChar w:fldCharType="end"/>
      </w:r>
      <w:r>
        <w:t xml:space="preserve">. Código de ejemplo de una petición HTTP en una </w:t>
      </w:r>
      <w:proofErr w:type="spellStart"/>
      <w:r>
        <w:t>AsyncTask</w:t>
      </w:r>
      <w:proofErr w:type="spellEnd"/>
      <w:r>
        <w:t>.</w:t>
      </w:r>
      <w:bookmarkEnd w:id="3864"/>
    </w:p>
    <w:p w14:paraId="1EE4B218" w14:textId="77777777" w:rsidR="00592718" w:rsidRDefault="00592718" w:rsidP="00592718">
      <w:r>
        <w:t xml:space="preserve"> </w:t>
      </w:r>
    </w:p>
    <w:p w14:paraId="46910987" w14:textId="77777777" w:rsidR="00592718" w:rsidRDefault="00592718">
      <w:pPr>
        <w:pStyle w:val="Texto"/>
        <w:pPrChange w:id="3867" w:author="Castillo Martínez Ana" w:date="2020-09-10T17:41:00Z">
          <w:pPr/>
        </w:pPrChange>
      </w:pPr>
      <w:r>
        <w:t>Una vez esta función haya terminado se llama al método “</w:t>
      </w:r>
      <w:proofErr w:type="spellStart"/>
      <w:proofErr w:type="gramStart"/>
      <w:r>
        <w:t>onPostExecute</w:t>
      </w:r>
      <w:proofErr w:type="spellEnd"/>
      <w:r>
        <w:t>(</w:t>
      </w:r>
      <w:proofErr w:type="gramEnd"/>
      <w:r>
        <w:t xml:space="preserve">)”. Este método simplemente se encarga de llamar a un método de la clase padre para dejarle saber al usuario el resultado de la tarea del hilo, es decir, si la conexión con el servidor ha sido satisfactoria. En caso de que el usuario esté esperando una respuesta, se le notificará de alguna forma a través de la interfaz. En el caso del </w:t>
      </w:r>
      <w:proofErr w:type="spellStart"/>
      <w:r>
        <w:t>login</w:t>
      </w:r>
      <w:proofErr w:type="spellEnd"/>
      <w:r>
        <w:t>:</w:t>
      </w:r>
    </w:p>
    <w:p w14:paraId="45274C78" w14:textId="77777777" w:rsidR="00592718" w:rsidRDefault="00592718" w:rsidP="00592718"/>
    <w:p w14:paraId="0FAD7BED" w14:textId="77777777" w:rsidR="00592718" w:rsidRDefault="003C4173" w:rsidP="00592718">
      <w:pPr>
        <w:keepNext/>
        <w:jc w:val="center"/>
      </w:pPr>
      <w:r>
        <w:rPr>
          <w:noProof/>
        </w:rPr>
        <w:drawing>
          <wp:inline distT="0" distB="0" distL="0" distR="0" wp14:anchorId="6F820434" wp14:editId="69E830A1">
            <wp:extent cx="2519680" cy="723265"/>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9680" cy="723265"/>
                    </a:xfrm>
                    <a:prstGeom prst="rect">
                      <a:avLst/>
                    </a:prstGeom>
                    <a:noFill/>
                    <a:ln>
                      <a:noFill/>
                    </a:ln>
                  </pic:spPr>
                </pic:pic>
              </a:graphicData>
            </a:graphic>
          </wp:inline>
        </w:drawing>
      </w:r>
    </w:p>
    <w:p w14:paraId="0D77EEE5" w14:textId="011D2A24" w:rsidR="00592718" w:rsidRDefault="00592718" w:rsidP="00592718">
      <w:pPr>
        <w:pStyle w:val="Descripcin"/>
        <w:jc w:val="center"/>
        <w:rPr>
          <w:noProof/>
        </w:rPr>
      </w:pPr>
      <w:bookmarkStart w:id="3868" w:name="_Toc50736842"/>
      <w:r>
        <w:t xml:space="preserve">Figura </w:t>
      </w:r>
      <w:r>
        <w:fldChar w:fldCharType="begin"/>
      </w:r>
      <w:r>
        <w:instrText xml:space="preserve"> SEQ Figura \* ARABIC </w:instrText>
      </w:r>
      <w:r>
        <w:fldChar w:fldCharType="separate"/>
      </w:r>
      <w:ins w:id="3869" w:author="Graván Serrano Eduardo" w:date="2020-09-07T15:18:00Z">
        <w:r w:rsidR="00FA5913">
          <w:rPr>
            <w:noProof/>
          </w:rPr>
          <w:t>21</w:t>
        </w:r>
      </w:ins>
      <w:del w:id="3870" w:author="Graván Serrano Eduardo" w:date="2020-09-07T13:48:00Z">
        <w:r w:rsidR="00CD6BFB" w:rsidDel="00A63D46">
          <w:rPr>
            <w:noProof/>
          </w:rPr>
          <w:delText>14</w:delText>
        </w:r>
      </w:del>
      <w:r>
        <w:fldChar w:fldCharType="end"/>
      </w:r>
      <w:r>
        <w:t xml:space="preserve">. Ejemplo de función </w:t>
      </w:r>
      <w:proofErr w:type="spellStart"/>
      <w:r>
        <w:t>onPostExecute</w:t>
      </w:r>
      <w:proofErr w:type="spellEnd"/>
      <w:r>
        <w:t>.</w:t>
      </w:r>
      <w:bookmarkEnd w:id="3868"/>
    </w:p>
    <w:p w14:paraId="4D1478B8" w14:textId="77777777" w:rsidR="00592718" w:rsidRDefault="00592718" w:rsidP="00592718">
      <w:pPr>
        <w:jc w:val="center"/>
      </w:pPr>
    </w:p>
    <w:p w14:paraId="25680728" w14:textId="77777777" w:rsidR="00592718" w:rsidRDefault="00592718">
      <w:pPr>
        <w:pStyle w:val="Texto"/>
        <w:pPrChange w:id="3871" w:author="Castillo Martínez Ana" w:date="2020-09-10T17:41:00Z">
          <w:pPr/>
        </w:pPrChange>
      </w:pPr>
      <w:r>
        <w:t>Y la función “</w:t>
      </w:r>
      <w:proofErr w:type="spellStart"/>
      <w:r>
        <w:t>updateUserInfo</w:t>
      </w:r>
      <w:proofErr w:type="spellEnd"/>
      <w:r>
        <w:t>”:</w:t>
      </w:r>
    </w:p>
    <w:p w14:paraId="22E75AFB" w14:textId="77777777" w:rsidR="00592718" w:rsidRDefault="003C4173" w:rsidP="00592718">
      <w:pPr>
        <w:keepNext/>
      </w:pPr>
      <w:r>
        <w:rPr>
          <w:noProof/>
        </w:rPr>
        <w:lastRenderedPageBreak/>
        <w:drawing>
          <wp:inline distT="0" distB="0" distL="0" distR="0" wp14:anchorId="0B9E8681" wp14:editId="5B9AB98F">
            <wp:extent cx="5401310" cy="3668395"/>
            <wp:effectExtent l="0" t="0" r="0" b="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310" cy="3668395"/>
                    </a:xfrm>
                    <a:prstGeom prst="rect">
                      <a:avLst/>
                    </a:prstGeom>
                    <a:noFill/>
                    <a:ln>
                      <a:noFill/>
                    </a:ln>
                  </pic:spPr>
                </pic:pic>
              </a:graphicData>
            </a:graphic>
          </wp:inline>
        </w:drawing>
      </w:r>
    </w:p>
    <w:p w14:paraId="209A13AC" w14:textId="06BA959C" w:rsidR="00592718" w:rsidRDefault="00592718" w:rsidP="00592718">
      <w:pPr>
        <w:pStyle w:val="Descripcin"/>
        <w:jc w:val="center"/>
        <w:rPr>
          <w:noProof/>
        </w:rPr>
      </w:pPr>
      <w:bookmarkStart w:id="3872" w:name="_Toc50736843"/>
      <w:r>
        <w:t xml:space="preserve">Figura </w:t>
      </w:r>
      <w:r>
        <w:fldChar w:fldCharType="begin"/>
      </w:r>
      <w:r>
        <w:instrText xml:space="preserve"> SEQ Figura \* ARABIC </w:instrText>
      </w:r>
      <w:r>
        <w:fldChar w:fldCharType="separate"/>
      </w:r>
      <w:ins w:id="3873" w:author="Graván Serrano Eduardo" w:date="2020-09-07T15:18:00Z">
        <w:r w:rsidR="00FA5913">
          <w:rPr>
            <w:noProof/>
          </w:rPr>
          <w:t>22</w:t>
        </w:r>
      </w:ins>
      <w:del w:id="3874" w:author="Graván Serrano Eduardo" w:date="2020-09-07T13:48:00Z">
        <w:r w:rsidR="00CD6BFB" w:rsidDel="00A63D46">
          <w:rPr>
            <w:noProof/>
          </w:rPr>
          <w:delText>15</w:delText>
        </w:r>
      </w:del>
      <w:r>
        <w:fldChar w:fldCharType="end"/>
      </w:r>
      <w:r>
        <w:t>. Ejemplo de actualización de la interfaz de usuario con la información recogida de la petición HTTP.</w:t>
      </w:r>
      <w:bookmarkEnd w:id="3872"/>
    </w:p>
    <w:p w14:paraId="51F161B5" w14:textId="77777777" w:rsidR="00592718" w:rsidRDefault="00592718" w:rsidP="00592718"/>
    <w:p w14:paraId="343E4DBF" w14:textId="77777777" w:rsidR="00592718" w:rsidRDefault="00592718">
      <w:pPr>
        <w:pStyle w:val="Texto"/>
        <w:pPrChange w:id="3875" w:author="Castillo Martínez Ana" w:date="2020-09-10T17:41:00Z">
          <w:pPr/>
        </w:pPrChange>
      </w:pPr>
      <w:r>
        <w:t xml:space="preserve">En este caso, se analiza el código de respuesta del servidor. En caso de que sea 200 (conexión correcta), se almacena la información del usuario en las </w:t>
      </w:r>
      <w:proofErr w:type="spellStart"/>
      <w:r>
        <w:t>SharedPreferences</w:t>
      </w:r>
      <w:proofErr w:type="spellEnd"/>
      <w:r>
        <w:t xml:space="preserve"> y se lanza la actividad principal a través de un </w:t>
      </w:r>
      <w:proofErr w:type="spellStart"/>
      <w:r>
        <w:t>Intent</w:t>
      </w:r>
      <w:proofErr w:type="spellEnd"/>
      <w:r>
        <w:t xml:space="preserve">. En caso de que la respuesta sea 401, hay un error con el </w:t>
      </w:r>
      <w:proofErr w:type="spellStart"/>
      <w:r>
        <w:t>login</w:t>
      </w:r>
      <w:proofErr w:type="spellEnd"/>
      <w:r>
        <w:t xml:space="preserve"> y se le hace saber a través de un mensaje </w:t>
      </w:r>
      <w:proofErr w:type="spellStart"/>
      <w:r>
        <w:t>Toast</w:t>
      </w:r>
      <w:proofErr w:type="spellEnd"/>
      <w:r>
        <w:t xml:space="preserve">. En cualquier otro caso, ha habido problemas de conexión con el servidor. </w:t>
      </w:r>
    </w:p>
    <w:p w14:paraId="55396EEE" w14:textId="54406108" w:rsidR="00592718" w:rsidDel="002F1664" w:rsidRDefault="00592718">
      <w:pPr>
        <w:pStyle w:val="Texto"/>
        <w:rPr>
          <w:del w:id="3876" w:author="Castillo Martínez Ana" w:date="2020-09-10T17:41:00Z"/>
        </w:rPr>
        <w:pPrChange w:id="3877" w:author="Castillo Martínez Ana" w:date="2020-09-10T17:41:00Z">
          <w:pPr/>
        </w:pPrChange>
      </w:pPr>
    </w:p>
    <w:p w14:paraId="1761726F" w14:textId="77777777" w:rsidR="00592718" w:rsidRDefault="00592718">
      <w:pPr>
        <w:pStyle w:val="Texto"/>
        <w:pPrChange w:id="3878" w:author="Castillo Martínez Ana" w:date="2020-09-10T17:41:00Z">
          <w:pPr/>
        </w:pPrChange>
      </w:pPr>
      <w:r>
        <w:t>Esta estructura de conexión con el servidor HTTP en el método “</w:t>
      </w:r>
      <w:proofErr w:type="spellStart"/>
      <w:r>
        <w:t>doInBackground</w:t>
      </w:r>
      <w:proofErr w:type="spellEnd"/>
      <w:r>
        <w:t>” seguido con una llamada a un método que actualice la interfaz desde “</w:t>
      </w:r>
      <w:proofErr w:type="spellStart"/>
      <w:r>
        <w:t>onPostExecute</w:t>
      </w:r>
      <w:proofErr w:type="spellEnd"/>
      <w:r>
        <w:t>” y la forma de analizar la respuesta del servidor se sigue en todas las actividades que necesiten conectarse al servidor HTTP. Puede haber ligeros cambios entre las clases, pero la estructura general es la expuesta anteriormente.</w:t>
      </w:r>
    </w:p>
    <w:p w14:paraId="106FDB3A" w14:textId="62100A90" w:rsidR="00D174C1" w:rsidDel="0049473A" w:rsidRDefault="00D174C1">
      <w:pPr>
        <w:pStyle w:val="Ttulo3"/>
        <w:rPr>
          <w:del w:id="3879" w:author="Graván Serrano Eduardo" w:date="2020-09-07T14:40:00Z"/>
        </w:rPr>
        <w:pPrChange w:id="3880" w:author="Graván Serrano Eduardo" w:date="2020-09-11T17:05:00Z">
          <w:pPr/>
        </w:pPrChange>
      </w:pPr>
      <w:bookmarkStart w:id="3881" w:name="_Toc50388207"/>
      <w:bookmarkStart w:id="3882" w:name="_Toc50388420"/>
      <w:bookmarkStart w:id="3883" w:name="_Toc50388634"/>
      <w:bookmarkStart w:id="3884" w:name="_Toc50388853"/>
      <w:bookmarkStart w:id="3885" w:name="_Toc50389065"/>
      <w:bookmarkStart w:id="3886" w:name="_Toc50389277"/>
      <w:bookmarkStart w:id="3887" w:name="_Toc50389490"/>
      <w:bookmarkStart w:id="3888" w:name="_Toc50389702"/>
      <w:bookmarkStart w:id="3889" w:name="_Toc50390021"/>
      <w:bookmarkStart w:id="3890" w:name="_Toc50392550"/>
      <w:bookmarkStart w:id="3891" w:name="_Toc50568835"/>
      <w:bookmarkStart w:id="3892" w:name="_Toc50652616"/>
      <w:bookmarkStart w:id="3893" w:name="_Toc50654740"/>
      <w:bookmarkStart w:id="3894" w:name="_Toc50720280"/>
      <w:bookmarkStart w:id="3895" w:name="_Toc50725895"/>
      <w:bookmarkStart w:id="3896" w:name="_Toc50736295"/>
      <w:bookmarkStart w:id="3897" w:name="_Toc5073662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p>
    <w:p w14:paraId="2E39FDD0" w14:textId="77777777" w:rsidR="00D174C1" w:rsidRDefault="00D174C1">
      <w:pPr>
        <w:pStyle w:val="Ttulo3"/>
        <w:pPrChange w:id="3898" w:author="Graván Serrano Eduardo" w:date="2020-09-11T17:05:00Z">
          <w:pPr/>
        </w:pPrChange>
      </w:pPr>
      <w:bookmarkStart w:id="3899" w:name="_Toc50375942"/>
      <w:bookmarkStart w:id="3900" w:name="_Toc50736621"/>
      <w:r>
        <w:t>Actividad y servicio de emulación de etiquetas</w:t>
      </w:r>
      <w:bookmarkEnd w:id="3899"/>
      <w:bookmarkEnd w:id="3900"/>
    </w:p>
    <w:p w14:paraId="01CAE1D1" w14:textId="77777777" w:rsidR="00434EBB" w:rsidRDefault="00434EBB">
      <w:pPr>
        <w:pStyle w:val="Texto"/>
        <w:pPrChange w:id="3901" w:author="Castillo Martínez Ana" w:date="2020-09-10T17:41:00Z">
          <w:pPr/>
        </w:pPrChange>
      </w:pPr>
      <w:r>
        <w:t>La funcionalidad de la emulación de etiquetas de la aplicación se encuentra dividida entre una actividad y un servicio de Android.</w:t>
      </w:r>
    </w:p>
    <w:p w14:paraId="5F45CCD1" w14:textId="44D74ED7" w:rsidR="00434EBB" w:rsidDel="002F1664" w:rsidRDefault="00434EBB">
      <w:pPr>
        <w:pStyle w:val="Texto"/>
        <w:rPr>
          <w:del w:id="3902" w:author="Castillo Martínez Ana" w:date="2020-09-10T17:41:00Z"/>
          <w:sz w:val="20"/>
          <w:szCs w:val="20"/>
        </w:rPr>
        <w:pPrChange w:id="3903" w:author="Castillo Martínez Ana" w:date="2020-09-10T17:41:00Z">
          <w:pPr>
            <w:ind w:firstLine="720"/>
          </w:pPr>
        </w:pPrChange>
      </w:pPr>
    </w:p>
    <w:p w14:paraId="13CF491E" w14:textId="77777777" w:rsidR="00434EBB" w:rsidRDefault="00434EBB">
      <w:pPr>
        <w:pStyle w:val="Texto"/>
        <w:pPrChange w:id="3904" w:author="Castillo Martínez Ana" w:date="2020-09-10T17:41:00Z">
          <w:pPr/>
        </w:pPrChange>
      </w:pPr>
      <w:r>
        <w:t xml:space="preserve">La actividad sigue el esquema general de actividades de Android. Al ser creada, se enlazan los elementos de la interfaz de usuario con variables interna de la clase. Se recupera la información de usuario de las </w:t>
      </w:r>
      <w:proofErr w:type="spellStart"/>
      <w:r>
        <w:t>SharedPreferences</w:t>
      </w:r>
      <w:proofErr w:type="spellEnd"/>
      <w:r>
        <w:t xml:space="preserve"> y se le deja saber al usuario el contenido de la etiqueta NFC a emular, dándole un </w:t>
      </w:r>
      <w:proofErr w:type="spellStart"/>
      <w:r>
        <w:t>timestamp</w:t>
      </w:r>
      <w:proofErr w:type="spellEnd"/>
      <w:r>
        <w:t xml:space="preserve"> con el tiempo aproximado en el que está fichando en el trabajo.</w:t>
      </w:r>
    </w:p>
    <w:p w14:paraId="1234D08E" w14:textId="12F86D44" w:rsidR="00434EBB" w:rsidDel="002F1664" w:rsidRDefault="00434EBB">
      <w:pPr>
        <w:pStyle w:val="Texto"/>
        <w:rPr>
          <w:del w:id="3905" w:author="Castillo Martínez Ana" w:date="2020-09-10T17:41:00Z"/>
        </w:rPr>
        <w:pPrChange w:id="3906" w:author="Castillo Martínez Ana" w:date="2020-09-10T17:41:00Z">
          <w:pPr/>
        </w:pPrChange>
      </w:pPr>
    </w:p>
    <w:p w14:paraId="0F318419" w14:textId="77777777" w:rsidR="00434EBB" w:rsidRDefault="00434EBB">
      <w:pPr>
        <w:pStyle w:val="Texto"/>
        <w:pPrChange w:id="3907" w:author="Castillo Martínez Ana" w:date="2020-09-10T17:41:00Z">
          <w:pPr/>
        </w:pPrChange>
      </w:pPr>
      <w:r>
        <w:t xml:space="preserve">Otro elemento que es inicializado al crear la actividad es un </w:t>
      </w:r>
      <w:proofErr w:type="spellStart"/>
      <w:r>
        <w:t>AlertDialog</w:t>
      </w:r>
      <w:proofErr w:type="spellEnd"/>
      <w:r>
        <w:t xml:space="preserve">. Este </w:t>
      </w:r>
      <w:proofErr w:type="spellStart"/>
      <w:r>
        <w:t>AlertDialog</w:t>
      </w:r>
      <w:proofErr w:type="spellEnd"/>
      <w:r>
        <w:t xml:space="preserve"> se muestra por pantalla sirviendo un mensaje que indica que el teléfono está emulando una etiqueta NFC cuando se pulsa el botón encargado de iniciar la emulación.</w:t>
      </w:r>
    </w:p>
    <w:p w14:paraId="79A56282" w14:textId="77777777" w:rsidR="00434EBB" w:rsidRDefault="00434EBB">
      <w:pPr>
        <w:pStyle w:val="Texto"/>
        <w:pPrChange w:id="3908" w:author="Castillo Martínez Ana" w:date="2020-09-10T17:41:00Z">
          <w:pPr/>
        </w:pPrChange>
      </w:pPr>
      <w:r>
        <w:t>Cuando se pulsa el botón para servir la etiqueta, se llama al método “</w:t>
      </w:r>
      <w:proofErr w:type="spellStart"/>
      <w:proofErr w:type="gramStart"/>
      <w:r>
        <w:t>initEmulationService</w:t>
      </w:r>
      <w:proofErr w:type="spellEnd"/>
      <w:r>
        <w:t>(</w:t>
      </w:r>
      <w:proofErr w:type="gramEnd"/>
      <w:r>
        <w:t xml:space="preserve">)”.  Este método se encarga de comprobar si NFC está activado, crear un </w:t>
      </w:r>
      <w:proofErr w:type="spellStart"/>
      <w:r>
        <w:t>Intent</w:t>
      </w:r>
      <w:proofErr w:type="spellEnd"/>
      <w:r>
        <w:t xml:space="preserve"> registrando la información del usuario recuperada desde las </w:t>
      </w:r>
      <w:proofErr w:type="spellStart"/>
      <w:r>
        <w:t>SharedPreferences</w:t>
      </w:r>
      <w:proofErr w:type="spellEnd"/>
      <w:r>
        <w:t xml:space="preserve">, hacer que el </w:t>
      </w:r>
      <w:proofErr w:type="spellStart"/>
      <w:r>
        <w:t>AlertDialog</w:t>
      </w:r>
      <w:proofErr w:type="spellEnd"/>
      <w:r>
        <w:t xml:space="preserve"> sea visible, y lanzar el servicio a través del </w:t>
      </w:r>
      <w:proofErr w:type="spellStart"/>
      <w:r>
        <w:t>Intent</w:t>
      </w:r>
      <w:proofErr w:type="spellEnd"/>
      <w:r>
        <w:t xml:space="preserve"> de Android:</w:t>
      </w:r>
    </w:p>
    <w:p w14:paraId="58C1149A" w14:textId="77777777" w:rsidR="00434EBB" w:rsidRDefault="00434EBB" w:rsidP="00434EBB"/>
    <w:p w14:paraId="0240500F" w14:textId="77777777" w:rsidR="00E54992" w:rsidRDefault="003C4173" w:rsidP="00E54992">
      <w:pPr>
        <w:keepNext/>
        <w:jc w:val="center"/>
      </w:pPr>
      <w:r>
        <w:rPr>
          <w:noProof/>
        </w:rPr>
        <w:drawing>
          <wp:inline distT="0" distB="0" distL="0" distR="0" wp14:anchorId="59CD93B7" wp14:editId="3EA8BB7B">
            <wp:extent cx="5401310" cy="1626870"/>
            <wp:effectExtent l="0" t="0" r="0" b="0"/>
            <wp:docPr id="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14:paraId="784C0971" w14:textId="64341CDE" w:rsidR="00434EBB" w:rsidRDefault="00E54992" w:rsidP="00E54992">
      <w:pPr>
        <w:pStyle w:val="Descripcin"/>
        <w:jc w:val="center"/>
        <w:rPr>
          <w:noProof/>
        </w:rPr>
      </w:pPr>
      <w:bookmarkStart w:id="3909" w:name="_Toc50736844"/>
      <w:r>
        <w:t xml:space="preserve">Figura </w:t>
      </w:r>
      <w:r>
        <w:fldChar w:fldCharType="begin"/>
      </w:r>
      <w:r>
        <w:instrText xml:space="preserve"> SEQ Figura \* ARABIC </w:instrText>
      </w:r>
      <w:r>
        <w:fldChar w:fldCharType="separate"/>
      </w:r>
      <w:ins w:id="3910" w:author="Graván Serrano Eduardo" w:date="2020-09-07T15:18:00Z">
        <w:r w:rsidR="00FA5913">
          <w:rPr>
            <w:noProof/>
          </w:rPr>
          <w:t>23</w:t>
        </w:r>
      </w:ins>
      <w:del w:id="3911" w:author="Graván Serrano Eduardo" w:date="2020-09-07T13:48:00Z">
        <w:r w:rsidR="00CD6BFB" w:rsidDel="00A63D46">
          <w:rPr>
            <w:noProof/>
          </w:rPr>
          <w:delText>16</w:delText>
        </w:r>
      </w:del>
      <w:r>
        <w:fldChar w:fldCharType="end"/>
      </w:r>
      <w:r>
        <w:t>. Inicialización del servicio de emulación de etiquetas.</w:t>
      </w:r>
      <w:bookmarkEnd w:id="3909"/>
    </w:p>
    <w:p w14:paraId="18132486" w14:textId="77777777" w:rsidR="00434EBB" w:rsidRDefault="00434EBB" w:rsidP="00434EBB">
      <w:pPr>
        <w:jc w:val="center"/>
      </w:pPr>
    </w:p>
    <w:p w14:paraId="316CE573" w14:textId="77777777" w:rsidR="00434EBB" w:rsidRDefault="00434EBB">
      <w:pPr>
        <w:pStyle w:val="Texto"/>
        <w:pPrChange w:id="3912" w:author="Castillo Martínez Ana" w:date="2020-09-10T17:41:00Z">
          <w:pPr/>
        </w:pPrChange>
      </w:pPr>
      <w:r>
        <w:t xml:space="preserve">Asimismo, al crear el </w:t>
      </w:r>
      <w:proofErr w:type="spellStart"/>
      <w:r>
        <w:t>AlertDialog</w:t>
      </w:r>
      <w:proofErr w:type="spellEnd"/>
      <w:r>
        <w:t xml:space="preserve"> se registra un </w:t>
      </w:r>
      <w:proofErr w:type="spellStart"/>
      <w:r>
        <w:t>listener</w:t>
      </w:r>
      <w:proofErr w:type="spellEnd"/>
      <w:r>
        <w:t xml:space="preserve"> para que cuando se haga “</w:t>
      </w:r>
      <w:proofErr w:type="spellStart"/>
      <w:r>
        <w:t>dismiss</w:t>
      </w:r>
      <w:proofErr w:type="spellEnd"/>
      <w:r>
        <w:t xml:space="preserve">” de cualquier forma, se pare el servicio de emulación a través de otro </w:t>
      </w:r>
      <w:proofErr w:type="spellStart"/>
      <w:r>
        <w:t>Intent</w:t>
      </w:r>
      <w:proofErr w:type="spellEnd"/>
      <w:r>
        <w:t>. Esto está recogido en el método “</w:t>
      </w:r>
      <w:proofErr w:type="spellStart"/>
      <w:proofErr w:type="gramStart"/>
      <w:r>
        <w:t>stopEmulationService</w:t>
      </w:r>
      <w:proofErr w:type="spellEnd"/>
      <w:r>
        <w:t>(</w:t>
      </w:r>
      <w:proofErr w:type="gramEnd"/>
      <w:r>
        <w:t>)”:</w:t>
      </w:r>
    </w:p>
    <w:p w14:paraId="39AB2C2B" w14:textId="77777777" w:rsidR="00434EBB" w:rsidRDefault="00434EBB" w:rsidP="00434EBB"/>
    <w:p w14:paraId="76CA3AB8" w14:textId="77777777" w:rsidR="00E54992" w:rsidRDefault="003C4173" w:rsidP="00E54992">
      <w:pPr>
        <w:keepNext/>
        <w:jc w:val="center"/>
      </w:pPr>
      <w:r>
        <w:rPr>
          <w:noProof/>
        </w:rPr>
        <w:drawing>
          <wp:inline distT="0" distB="0" distL="0" distR="0" wp14:anchorId="6A2D3C04" wp14:editId="64645997">
            <wp:extent cx="4965700" cy="999490"/>
            <wp:effectExtent l="0" t="0" r="0" b="0"/>
            <wp:docPr id="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5700" cy="999490"/>
                    </a:xfrm>
                    <a:prstGeom prst="rect">
                      <a:avLst/>
                    </a:prstGeom>
                    <a:noFill/>
                    <a:ln>
                      <a:noFill/>
                    </a:ln>
                  </pic:spPr>
                </pic:pic>
              </a:graphicData>
            </a:graphic>
          </wp:inline>
        </w:drawing>
      </w:r>
    </w:p>
    <w:p w14:paraId="473BA186" w14:textId="4E32925A" w:rsidR="00434EBB" w:rsidRDefault="00E54992" w:rsidP="00E54992">
      <w:pPr>
        <w:pStyle w:val="Descripcin"/>
        <w:jc w:val="center"/>
        <w:rPr>
          <w:noProof/>
        </w:rPr>
      </w:pPr>
      <w:bookmarkStart w:id="3913" w:name="_Toc50736845"/>
      <w:r>
        <w:t xml:space="preserve">Figura </w:t>
      </w:r>
      <w:r>
        <w:fldChar w:fldCharType="begin"/>
      </w:r>
      <w:r>
        <w:instrText xml:space="preserve"> SEQ Figura \* ARABIC </w:instrText>
      </w:r>
      <w:r>
        <w:fldChar w:fldCharType="separate"/>
      </w:r>
      <w:ins w:id="3914" w:author="Graván Serrano Eduardo" w:date="2020-09-07T15:18:00Z">
        <w:r w:rsidR="00FA5913">
          <w:rPr>
            <w:noProof/>
          </w:rPr>
          <w:t>24</w:t>
        </w:r>
      </w:ins>
      <w:del w:id="3915" w:author="Graván Serrano Eduardo" w:date="2020-09-07T13:48:00Z">
        <w:r w:rsidR="00CD6BFB" w:rsidDel="00A63D46">
          <w:rPr>
            <w:noProof/>
          </w:rPr>
          <w:delText>17</w:delText>
        </w:r>
      </w:del>
      <w:r>
        <w:fldChar w:fldCharType="end"/>
      </w:r>
      <w:r>
        <w:t>. Método encargado de parar el servicio de emulación de etiquetas.</w:t>
      </w:r>
      <w:bookmarkEnd w:id="3913"/>
    </w:p>
    <w:p w14:paraId="55B0751C" w14:textId="77777777" w:rsidR="00434EBB" w:rsidRDefault="00434EBB" w:rsidP="00434EBB">
      <w:pPr>
        <w:jc w:val="center"/>
      </w:pPr>
    </w:p>
    <w:p w14:paraId="6D898E6F" w14:textId="77777777" w:rsidR="00434EBB" w:rsidRDefault="00434EBB">
      <w:pPr>
        <w:pStyle w:val="Texto"/>
        <w:pPrChange w:id="3916" w:author="Castillo Martínez Ana" w:date="2020-09-10T17:41:00Z">
          <w:pPr/>
        </w:pPrChange>
      </w:pPr>
      <w:r>
        <w:t xml:space="preserve">El último elemento importante que explicar de esta actividad es el atributo de tipo </w:t>
      </w:r>
      <w:proofErr w:type="spellStart"/>
      <w:r>
        <w:t>BroadcastReceiver</w:t>
      </w:r>
      <w:proofErr w:type="spellEnd"/>
      <w:r>
        <w:t xml:space="preserve"> de la clase. Un </w:t>
      </w:r>
      <w:proofErr w:type="spellStart"/>
      <w:r>
        <w:t>BroadcastReceiver</w:t>
      </w:r>
      <w:proofErr w:type="spellEnd"/>
      <w:r>
        <w:t xml:space="preserve"> es un objeto encargado de recoger broadcast lanzados en la aplicación como forma de comunicación entre diferentes componentes de la aplicación, en este caso, entre el servicio de emulación de etiquetas y la actividad de emulación de etiquetas.</w:t>
      </w:r>
    </w:p>
    <w:p w14:paraId="512A1B4E" w14:textId="5F849767" w:rsidR="00434EBB" w:rsidDel="002F1664" w:rsidRDefault="00434EBB">
      <w:pPr>
        <w:pStyle w:val="Texto"/>
        <w:rPr>
          <w:del w:id="3917" w:author="Castillo Martínez Ana" w:date="2020-09-10T17:41:00Z"/>
        </w:rPr>
        <w:pPrChange w:id="3918" w:author="Castillo Martínez Ana" w:date="2020-09-10T17:41:00Z">
          <w:pPr/>
        </w:pPrChange>
      </w:pPr>
    </w:p>
    <w:p w14:paraId="5766573A" w14:textId="77777777" w:rsidR="00434EBB" w:rsidRDefault="00434EBB">
      <w:pPr>
        <w:pStyle w:val="Texto"/>
        <w:pPrChange w:id="3919" w:author="Castillo Martínez Ana" w:date="2020-09-10T17:41:00Z">
          <w:pPr/>
        </w:pPrChange>
      </w:pPr>
      <w:r>
        <w:t xml:space="preserve">Cada vez que la actividad entra en primer plano se debe registrar el </w:t>
      </w:r>
      <w:proofErr w:type="spellStart"/>
      <w:r>
        <w:t>BroadcastReceiver</w:t>
      </w:r>
      <w:proofErr w:type="spellEnd"/>
      <w:r>
        <w:t>:</w:t>
      </w:r>
    </w:p>
    <w:p w14:paraId="0C2D2863" w14:textId="77777777" w:rsidR="00434EBB" w:rsidRDefault="00434EBB" w:rsidP="00434EBB"/>
    <w:p w14:paraId="3B73090D" w14:textId="77777777" w:rsidR="00E54992" w:rsidRDefault="003C4173" w:rsidP="00E54992">
      <w:pPr>
        <w:keepNext/>
      </w:pPr>
      <w:r>
        <w:rPr>
          <w:noProof/>
        </w:rPr>
        <w:drawing>
          <wp:inline distT="0" distB="0" distL="0" distR="0" wp14:anchorId="78CDE485" wp14:editId="0DC4CD63">
            <wp:extent cx="5401310" cy="680720"/>
            <wp:effectExtent l="0" t="0" r="0" b="0"/>
            <wp:docPr id="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1310" cy="680720"/>
                    </a:xfrm>
                    <a:prstGeom prst="rect">
                      <a:avLst/>
                    </a:prstGeom>
                    <a:noFill/>
                    <a:ln>
                      <a:noFill/>
                    </a:ln>
                  </pic:spPr>
                </pic:pic>
              </a:graphicData>
            </a:graphic>
          </wp:inline>
        </w:drawing>
      </w:r>
    </w:p>
    <w:p w14:paraId="472EFC35" w14:textId="5974E2FF" w:rsidR="00434EBB" w:rsidRDefault="00E54992" w:rsidP="00E54992">
      <w:pPr>
        <w:pStyle w:val="Descripcin"/>
        <w:jc w:val="center"/>
        <w:rPr>
          <w:noProof/>
        </w:rPr>
      </w:pPr>
      <w:bookmarkStart w:id="3920" w:name="_Toc50736846"/>
      <w:r>
        <w:t xml:space="preserve">Figura </w:t>
      </w:r>
      <w:r>
        <w:fldChar w:fldCharType="begin"/>
      </w:r>
      <w:r>
        <w:instrText xml:space="preserve"> SEQ Figura \* ARABIC </w:instrText>
      </w:r>
      <w:r>
        <w:fldChar w:fldCharType="separate"/>
      </w:r>
      <w:ins w:id="3921" w:author="Graván Serrano Eduardo" w:date="2020-09-07T15:18:00Z">
        <w:r w:rsidR="00FA5913">
          <w:rPr>
            <w:noProof/>
          </w:rPr>
          <w:t>25</w:t>
        </w:r>
      </w:ins>
      <w:del w:id="3922" w:author="Graván Serrano Eduardo" w:date="2020-09-07T13:48:00Z">
        <w:r w:rsidR="00CD6BFB" w:rsidDel="00A63D46">
          <w:rPr>
            <w:noProof/>
          </w:rPr>
          <w:delText>18</w:delText>
        </w:r>
      </w:del>
      <w:r>
        <w:fldChar w:fldCharType="end"/>
      </w:r>
      <w:r>
        <w:t xml:space="preserve">. Método </w:t>
      </w:r>
      <w:proofErr w:type="spellStart"/>
      <w:r>
        <w:t>onResume</w:t>
      </w:r>
      <w:proofErr w:type="spellEnd"/>
      <w:r>
        <w:t xml:space="preserve"> de la actividad de emulación de etiquetas.</w:t>
      </w:r>
      <w:bookmarkEnd w:id="3920"/>
    </w:p>
    <w:p w14:paraId="708E57D7" w14:textId="77777777" w:rsidR="00434EBB" w:rsidRDefault="00434EBB" w:rsidP="00434EBB"/>
    <w:p w14:paraId="1FCCC41A" w14:textId="77777777" w:rsidR="00434EBB" w:rsidRDefault="00434EBB">
      <w:pPr>
        <w:pStyle w:val="Texto"/>
        <w:pPrChange w:id="3923" w:author="Castillo Martínez Ana" w:date="2020-09-10T17:41:00Z">
          <w:pPr/>
        </w:pPrChange>
      </w:pPr>
      <w:r>
        <w:t>De la misma forma, cada vez que la actividad deja de estar en primer plano, se debe borrar este registro:</w:t>
      </w:r>
    </w:p>
    <w:p w14:paraId="0D8BC9A1" w14:textId="77777777" w:rsidR="00434EBB" w:rsidRDefault="00434EBB" w:rsidP="00434EBB"/>
    <w:p w14:paraId="46C2D119" w14:textId="77777777" w:rsidR="00E54992" w:rsidRDefault="003C4173" w:rsidP="00E54992">
      <w:pPr>
        <w:keepNext/>
        <w:jc w:val="center"/>
      </w:pPr>
      <w:r>
        <w:rPr>
          <w:noProof/>
        </w:rPr>
        <w:drawing>
          <wp:inline distT="0" distB="0" distL="0" distR="0" wp14:anchorId="5208073C" wp14:editId="190A7273">
            <wp:extent cx="5337810" cy="935355"/>
            <wp:effectExtent l="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7810" cy="935355"/>
                    </a:xfrm>
                    <a:prstGeom prst="rect">
                      <a:avLst/>
                    </a:prstGeom>
                    <a:noFill/>
                    <a:ln>
                      <a:noFill/>
                    </a:ln>
                  </pic:spPr>
                </pic:pic>
              </a:graphicData>
            </a:graphic>
          </wp:inline>
        </w:drawing>
      </w:r>
    </w:p>
    <w:p w14:paraId="3ADC7AFB" w14:textId="53003D6A" w:rsidR="00434EBB" w:rsidRDefault="00E54992" w:rsidP="00E54992">
      <w:pPr>
        <w:pStyle w:val="Descripcin"/>
        <w:jc w:val="center"/>
        <w:rPr>
          <w:noProof/>
        </w:rPr>
      </w:pPr>
      <w:bookmarkStart w:id="3924" w:name="_Toc50736847"/>
      <w:r>
        <w:t xml:space="preserve">Figura </w:t>
      </w:r>
      <w:r>
        <w:fldChar w:fldCharType="begin"/>
      </w:r>
      <w:r>
        <w:instrText xml:space="preserve"> SEQ Figura \* ARABIC </w:instrText>
      </w:r>
      <w:r>
        <w:fldChar w:fldCharType="separate"/>
      </w:r>
      <w:ins w:id="3925" w:author="Graván Serrano Eduardo" w:date="2020-09-07T15:18:00Z">
        <w:r w:rsidR="00FA5913">
          <w:rPr>
            <w:noProof/>
          </w:rPr>
          <w:t>26</w:t>
        </w:r>
      </w:ins>
      <w:del w:id="3926" w:author="Graván Serrano Eduardo" w:date="2020-09-07T13:48:00Z">
        <w:r w:rsidR="00CD6BFB" w:rsidDel="00A63D46">
          <w:rPr>
            <w:noProof/>
          </w:rPr>
          <w:delText>19</w:delText>
        </w:r>
      </w:del>
      <w:r>
        <w:fldChar w:fldCharType="end"/>
      </w:r>
      <w:r>
        <w:t xml:space="preserve">. Método </w:t>
      </w:r>
      <w:proofErr w:type="spellStart"/>
      <w:r>
        <w:t>onPause</w:t>
      </w:r>
      <w:proofErr w:type="spellEnd"/>
      <w:r>
        <w:t xml:space="preserve"> de la actividad de emulación de etiquetas.</w:t>
      </w:r>
      <w:bookmarkEnd w:id="3924"/>
    </w:p>
    <w:p w14:paraId="3766D34A" w14:textId="77777777" w:rsidR="00434EBB" w:rsidRDefault="00434EBB" w:rsidP="00434EBB">
      <w:pPr>
        <w:jc w:val="center"/>
      </w:pPr>
    </w:p>
    <w:p w14:paraId="7EC48B21" w14:textId="77777777" w:rsidR="00434EBB" w:rsidRDefault="00434EBB">
      <w:pPr>
        <w:pStyle w:val="Texto"/>
        <w:pPrChange w:id="3927" w:author="Castillo Martínez Ana" w:date="2020-09-10T17:41:00Z">
          <w:pPr/>
        </w:pPrChange>
      </w:pPr>
      <w:r>
        <w:t xml:space="preserve">En cuanto a la implementación del </w:t>
      </w:r>
      <w:proofErr w:type="spellStart"/>
      <w:r>
        <w:t>BroadCastReceiver</w:t>
      </w:r>
      <w:proofErr w:type="spellEnd"/>
      <w:r>
        <w:t xml:space="preserve">, este objeto estará esperando un mensaje del servicio que le indique si la lectura de la etiqueta ha sido correcta. En caso de que así sea, se le notificará al usuario a través de </w:t>
      </w:r>
      <w:proofErr w:type="spellStart"/>
      <w:r>
        <w:t>AlertDialogs</w:t>
      </w:r>
      <w:proofErr w:type="spellEnd"/>
      <w:r>
        <w:t>:</w:t>
      </w:r>
    </w:p>
    <w:p w14:paraId="551A7B9B" w14:textId="77777777" w:rsidR="00434EBB" w:rsidRDefault="00434EBB" w:rsidP="00434EBB"/>
    <w:p w14:paraId="7404C4A5" w14:textId="77777777" w:rsidR="00E54992" w:rsidRDefault="003C4173" w:rsidP="00E54992">
      <w:pPr>
        <w:keepNext/>
        <w:jc w:val="center"/>
      </w:pPr>
      <w:r>
        <w:rPr>
          <w:noProof/>
        </w:rPr>
        <w:drawing>
          <wp:inline distT="0" distB="0" distL="0" distR="0" wp14:anchorId="40D55D99" wp14:editId="54749CC9">
            <wp:extent cx="4444365" cy="3072765"/>
            <wp:effectExtent l="0" t="0" r="0" b="0"/>
            <wp:docPr id="8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4365" cy="3072765"/>
                    </a:xfrm>
                    <a:prstGeom prst="rect">
                      <a:avLst/>
                    </a:prstGeom>
                    <a:noFill/>
                    <a:ln>
                      <a:noFill/>
                    </a:ln>
                  </pic:spPr>
                </pic:pic>
              </a:graphicData>
            </a:graphic>
          </wp:inline>
        </w:drawing>
      </w:r>
    </w:p>
    <w:p w14:paraId="75F8D7E3" w14:textId="76C4B925" w:rsidR="00434EBB" w:rsidRDefault="00E54992" w:rsidP="00E54992">
      <w:pPr>
        <w:pStyle w:val="Descripcin"/>
        <w:jc w:val="center"/>
        <w:rPr>
          <w:noProof/>
        </w:rPr>
      </w:pPr>
      <w:bookmarkStart w:id="3928" w:name="_Toc50736848"/>
      <w:r>
        <w:t xml:space="preserve">Figura </w:t>
      </w:r>
      <w:r>
        <w:fldChar w:fldCharType="begin"/>
      </w:r>
      <w:r>
        <w:instrText xml:space="preserve"> SEQ Figura \* ARABIC </w:instrText>
      </w:r>
      <w:r>
        <w:fldChar w:fldCharType="separate"/>
      </w:r>
      <w:ins w:id="3929" w:author="Graván Serrano Eduardo" w:date="2020-09-07T15:18:00Z">
        <w:r w:rsidR="00FA5913">
          <w:rPr>
            <w:noProof/>
          </w:rPr>
          <w:t>27</w:t>
        </w:r>
      </w:ins>
      <w:del w:id="3930" w:author="Graván Serrano Eduardo" w:date="2020-09-07T13:48:00Z">
        <w:r w:rsidR="00CD6BFB" w:rsidDel="00A63D46">
          <w:rPr>
            <w:noProof/>
          </w:rPr>
          <w:delText>20</w:delText>
        </w:r>
      </w:del>
      <w:r>
        <w:fldChar w:fldCharType="end"/>
      </w:r>
      <w:r>
        <w:t>. Método encargado de recoger los broadcasts lanzados por el servicio de emulación de etiquetas.</w:t>
      </w:r>
      <w:bookmarkEnd w:id="3928"/>
    </w:p>
    <w:p w14:paraId="667F19AC" w14:textId="77777777" w:rsidR="00434EBB" w:rsidRDefault="00434EBB">
      <w:pPr>
        <w:pStyle w:val="Texto"/>
        <w:pPrChange w:id="3931" w:author="Castillo Martínez Ana" w:date="2020-09-10T17:41:00Z">
          <w:pPr>
            <w:jc w:val="center"/>
          </w:pPr>
        </w:pPrChange>
      </w:pPr>
    </w:p>
    <w:p w14:paraId="3508BF37" w14:textId="77777777" w:rsidR="00434EBB" w:rsidRDefault="00434EBB">
      <w:pPr>
        <w:pStyle w:val="Texto"/>
        <w:pPrChange w:id="3932" w:author="Castillo Martínez Ana" w:date="2020-09-10T17:41:00Z">
          <w:pPr/>
        </w:pPrChange>
      </w:pPr>
      <w:proofErr w:type="spellStart"/>
      <w:r>
        <w:t>showDialog</w:t>
      </w:r>
      <w:proofErr w:type="spellEnd"/>
      <w:r>
        <w:t xml:space="preserve"> es un atributo encargado de evitar que la aplicación enseñe dos </w:t>
      </w:r>
      <w:proofErr w:type="spellStart"/>
      <w:r>
        <w:t>AlertDialogs</w:t>
      </w:r>
      <w:proofErr w:type="spellEnd"/>
      <w:r>
        <w:t>. La necesidad de este atributo radica en que desde que se hizo la implementación con la API “</w:t>
      </w:r>
      <w:proofErr w:type="spellStart"/>
      <w:r>
        <w:t>ReaderMode</w:t>
      </w:r>
      <w:proofErr w:type="spellEnd"/>
      <w:r>
        <w:t xml:space="preserve">” (explicada en el apartado de lectura de etiquetas), el lector necesita leer la tarjeta dos veces para que sea correcta. Es por esto </w:t>
      </w:r>
      <w:proofErr w:type="gramStart"/>
      <w:r>
        <w:t>que</w:t>
      </w:r>
      <w:proofErr w:type="gramEnd"/>
      <w:r>
        <w:t xml:space="preserve"> el servicio se ejecuta dos veces, enviando dos broadcasts y creándose dos </w:t>
      </w:r>
      <w:proofErr w:type="spellStart"/>
      <w:r>
        <w:t>AlertDialogs</w:t>
      </w:r>
      <w:proofErr w:type="spellEnd"/>
      <w:r>
        <w:t xml:space="preserve">. </w:t>
      </w:r>
    </w:p>
    <w:p w14:paraId="2B9C71C1" w14:textId="7CB1321E" w:rsidR="00434EBB" w:rsidDel="002F1664" w:rsidRDefault="00434EBB">
      <w:pPr>
        <w:pStyle w:val="Texto"/>
        <w:rPr>
          <w:del w:id="3933" w:author="Castillo Martínez Ana" w:date="2020-09-10T17:41:00Z"/>
        </w:rPr>
        <w:pPrChange w:id="3934" w:author="Castillo Martínez Ana" w:date="2020-09-10T17:41:00Z">
          <w:pPr/>
        </w:pPrChange>
      </w:pPr>
    </w:p>
    <w:p w14:paraId="2BC4CB9C" w14:textId="77777777" w:rsidR="00434EBB" w:rsidRDefault="00434EBB">
      <w:pPr>
        <w:pStyle w:val="Texto"/>
        <w:pPrChange w:id="3935" w:author="Castillo Martínez Ana" w:date="2020-09-10T17:41:00Z">
          <w:pPr/>
        </w:pPrChange>
      </w:pPr>
      <w:r>
        <w:t>Esto es un comportamiento del cual no se ha encontrado más información y es algo que no ocurría cuando se hizo la implementación con “</w:t>
      </w:r>
      <w:proofErr w:type="spellStart"/>
      <w:r>
        <w:t>ForegroundDispatch</w:t>
      </w:r>
      <w:proofErr w:type="spellEnd"/>
      <w:r>
        <w:t>” (explicado en el apartado de lectura de etiquetas), por lo que se entiende que es un bug de la API de “</w:t>
      </w:r>
      <w:proofErr w:type="spellStart"/>
      <w:r>
        <w:t>ReaderMode</w:t>
      </w:r>
      <w:proofErr w:type="spellEnd"/>
      <w:r>
        <w:t xml:space="preserve">”. Se ha intentado </w:t>
      </w:r>
      <w:r>
        <w:lastRenderedPageBreak/>
        <w:t>solventar de esta forma y funciona correctamente para los dos teléfonos con los que se ha probado, pero puede dar lugar a errores si para otros teléfonos no se tienen que hacer las dos lecturas o se tienen que hacer más de 2 para que se lea correctamente.</w:t>
      </w:r>
    </w:p>
    <w:p w14:paraId="37C3F8FD" w14:textId="34DC91B9" w:rsidR="00434EBB" w:rsidDel="002F1664" w:rsidRDefault="00434EBB">
      <w:pPr>
        <w:pStyle w:val="Texto"/>
        <w:rPr>
          <w:del w:id="3936" w:author="Castillo Martínez Ana" w:date="2020-09-10T17:41:00Z"/>
        </w:rPr>
        <w:pPrChange w:id="3937" w:author="Castillo Martínez Ana" w:date="2020-09-10T17:41:00Z">
          <w:pPr/>
        </w:pPrChange>
      </w:pPr>
    </w:p>
    <w:p w14:paraId="7433C92A" w14:textId="77777777" w:rsidR="00434EBB" w:rsidRDefault="00434EBB">
      <w:pPr>
        <w:pStyle w:val="Texto"/>
        <w:pPrChange w:id="3938" w:author="Castillo Martínez Ana" w:date="2020-09-10T17:41:00Z">
          <w:pPr/>
        </w:pPrChange>
      </w:pPr>
      <w:r>
        <w:t>Con esto queda explicada la actividad de Android y pasamos al servicio de emulación de tarjetas.</w:t>
      </w:r>
    </w:p>
    <w:p w14:paraId="01B94680" w14:textId="0CCF448C" w:rsidR="00434EBB" w:rsidDel="002F1664" w:rsidRDefault="00434EBB">
      <w:pPr>
        <w:pStyle w:val="Texto"/>
        <w:rPr>
          <w:del w:id="3939" w:author="Castillo Martínez Ana" w:date="2020-09-10T17:41:00Z"/>
        </w:rPr>
        <w:pPrChange w:id="3940" w:author="Castillo Martínez Ana" w:date="2020-09-10T17:41:00Z">
          <w:pPr/>
        </w:pPrChange>
      </w:pPr>
    </w:p>
    <w:p w14:paraId="3BD241E4" w14:textId="77777777" w:rsidR="00434EBB" w:rsidRDefault="00434EBB">
      <w:pPr>
        <w:pStyle w:val="Texto"/>
        <w:pPrChange w:id="3941" w:author="Castillo Martínez Ana" w:date="2020-09-10T17:41:00Z">
          <w:pPr/>
        </w:pPrChange>
      </w:pPr>
      <w:r>
        <w:t>En primer lugar, para el funcionamiento tanto del emulador como del lector de tarjetas, se tiene que registrar la petición de permisos para acceder a la función de NFC en el manifiesto:</w:t>
      </w:r>
    </w:p>
    <w:p w14:paraId="0C3693D0" w14:textId="77777777" w:rsidR="00434EBB" w:rsidRDefault="00434EBB" w:rsidP="00434EBB"/>
    <w:p w14:paraId="24D13DB9" w14:textId="77777777" w:rsidR="00E54992" w:rsidRDefault="003C4173" w:rsidP="00E54992">
      <w:pPr>
        <w:keepNext/>
        <w:jc w:val="center"/>
      </w:pPr>
      <w:r>
        <w:rPr>
          <w:noProof/>
        </w:rPr>
        <w:drawing>
          <wp:inline distT="0" distB="0" distL="0" distR="0" wp14:anchorId="18AF9B92" wp14:editId="23EFEDA2">
            <wp:extent cx="3870325" cy="223520"/>
            <wp:effectExtent l="0" t="0" r="0" b="0"/>
            <wp:docPr id="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0325" cy="223520"/>
                    </a:xfrm>
                    <a:prstGeom prst="rect">
                      <a:avLst/>
                    </a:prstGeom>
                    <a:noFill/>
                    <a:ln>
                      <a:noFill/>
                    </a:ln>
                  </pic:spPr>
                </pic:pic>
              </a:graphicData>
            </a:graphic>
          </wp:inline>
        </w:drawing>
      </w:r>
    </w:p>
    <w:p w14:paraId="0A39ADAA" w14:textId="1B1B8FCE" w:rsidR="00434EBB" w:rsidRDefault="00E54992" w:rsidP="00E54992">
      <w:pPr>
        <w:pStyle w:val="Descripcin"/>
        <w:jc w:val="center"/>
        <w:rPr>
          <w:noProof/>
        </w:rPr>
      </w:pPr>
      <w:bookmarkStart w:id="3942" w:name="_Toc50736849"/>
      <w:r>
        <w:t xml:space="preserve">Figura </w:t>
      </w:r>
      <w:r>
        <w:fldChar w:fldCharType="begin"/>
      </w:r>
      <w:r>
        <w:instrText xml:space="preserve"> SEQ Figura \* ARABIC </w:instrText>
      </w:r>
      <w:r>
        <w:fldChar w:fldCharType="separate"/>
      </w:r>
      <w:ins w:id="3943" w:author="Graván Serrano Eduardo" w:date="2020-09-07T15:18:00Z">
        <w:r w:rsidR="00FA5913">
          <w:rPr>
            <w:noProof/>
          </w:rPr>
          <w:t>28</w:t>
        </w:r>
      </w:ins>
      <w:del w:id="3944" w:author="Graván Serrano Eduardo" w:date="2020-09-07T13:48:00Z">
        <w:r w:rsidR="00CD6BFB" w:rsidDel="00A63D46">
          <w:rPr>
            <w:noProof/>
          </w:rPr>
          <w:delText>21</w:delText>
        </w:r>
      </w:del>
      <w:r>
        <w:fldChar w:fldCharType="end"/>
      </w:r>
      <w:r>
        <w:t>. Declaración de permisos de NFC.</w:t>
      </w:r>
      <w:bookmarkEnd w:id="3942"/>
    </w:p>
    <w:p w14:paraId="61C802DC" w14:textId="77777777" w:rsidR="00434EBB" w:rsidRDefault="00434EBB" w:rsidP="00434EBB">
      <w:pPr>
        <w:jc w:val="center"/>
      </w:pPr>
    </w:p>
    <w:p w14:paraId="5122A34A" w14:textId="06855647" w:rsidR="00434EBB" w:rsidRDefault="00434EBB">
      <w:pPr>
        <w:pStyle w:val="Texto"/>
        <w:rPr>
          <w:ins w:id="3945" w:author="Castillo Martínez Ana" w:date="2020-09-10T17:41:00Z"/>
        </w:rPr>
        <w:pPrChange w:id="3946" w:author="Castillo Martínez Ana" w:date="2020-09-10T17:41:00Z">
          <w:pPr/>
        </w:pPrChange>
      </w:pPr>
      <w:r>
        <w:t xml:space="preserve">Tenemos que especificar que la aplicación solo funcionará si el teléfono cuenta con la característica de NFC. En el caso del emulador, necesitamos también de la característica HCE (Host </w:t>
      </w:r>
      <w:proofErr w:type="spellStart"/>
      <w:r>
        <w:t>Card</w:t>
      </w:r>
      <w:proofErr w:type="spellEnd"/>
      <w:r>
        <w:t xml:space="preserve"> </w:t>
      </w:r>
      <w:proofErr w:type="spellStart"/>
      <w:r>
        <w:t>Emulation</w:t>
      </w:r>
      <w:proofErr w:type="spellEnd"/>
      <w:r>
        <w:t>):</w:t>
      </w:r>
    </w:p>
    <w:p w14:paraId="444B83BC" w14:textId="77777777" w:rsidR="002F1664" w:rsidRDefault="002F1664" w:rsidP="00434EBB"/>
    <w:p w14:paraId="38DF20E7" w14:textId="77777777" w:rsidR="00E54992" w:rsidRDefault="003C4173" w:rsidP="00E54992">
      <w:pPr>
        <w:keepNext/>
        <w:jc w:val="center"/>
      </w:pPr>
      <w:r>
        <w:rPr>
          <w:noProof/>
        </w:rPr>
        <w:drawing>
          <wp:inline distT="0" distB="0" distL="0" distR="0" wp14:anchorId="467C1F2A" wp14:editId="22C47AC2">
            <wp:extent cx="3285490" cy="1392555"/>
            <wp:effectExtent l="0" t="0" r="0" b="0"/>
            <wp:docPr id="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5490" cy="1392555"/>
                    </a:xfrm>
                    <a:prstGeom prst="rect">
                      <a:avLst/>
                    </a:prstGeom>
                    <a:noFill/>
                    <a:ln>
                      <a:noFill/>
                    </a:ln>
                  </pic:spPr>
                </pic:pic>
              </a:graphicData>
            </a:graphic>
          </wp:inline>
        </w:drawing>
      </w:r>
    </w:p>
    <w:p w14:paraId="62FE21A5" w14:textId="3B712EDA" w:rsidR="00434EBB" w:rsidRDefault="00E54992" w:rsidP="00E54992">
      <w:pPr>
        <w:pStyle w:val="Descripcin"/>
        <w:jc w:val="center"/>
        <w:rPr>
          <w:noProof/>
        </w:rPr>
      </w:pPr>
      <w:bookmarkStart w:id="3947" w:name="_Toc50736850"/>
      <w:r>
        <w:t xml:space="preserve">Figura </w:t>
      </w:r>
      <w:r>
        <w:fldChar w:fldCharType="begin"/>
      </w:r>
      <w:r>
        <w:instrText xml:space="preserve"> SEQ Figura \* ARABIC </w:instrText>
      </w:r>
      <w:r>
        <w:fldChar w:fldCharType="separate"/>
      </w:r>
      <w:ins w:id="3948" w:author="Graván Serrano Eduardo" w:date="2020-09-07T15:18:00Z">
        <w:r w:rsidR="00FA5913">
          <w:rPr>
            <w:noProof/>
          </w:rPr>
          <w:t>29</w:t>
        </w:r>
      </w:ins>
      <w:del w:id="3949" w:author="Graván Serrano Eduardo" w:date="2020-09-07T13:48:00Z">
        <w:r w:rsidR="00CD6BFB" w:rsidDel="00A63D46">
          <w:rPr>
            <w:noProof/>
          </w:rPr>
          <w:delText>22</w:delText>
        </w:r>
      </w:del>
      <w:r>
        <w:fldChar w:fldCharType="end"/>
      </w:r>
      <w:r>
        <w:t>. Declaración de características necesarias (NFC y HCE).</w:t>
      </w:r>
      <w:bookmarkEnd w:id="3947"/>
    </w:p>
    <w:p w14:paraId="4A5DAE14" w14:textId="77777777" w:rsidR="00434EBB" w:rsidRDefault="00434EBB" w:rsidP="00434EBB">
      <w:pPr>
        <w:jc w:val="center"/>
      </w:pPr>
    </w:p>
    <w:p w14:paraId="06EC07C4" w14:textId="77777777" w:rsidR="00434EBB" w:rsidRDefault="00434EBB">
      <w:pPr>
        <w:pStyle w:val="Texto"/>
        <w:pPrChange w:id="3950" w:author="Castillo Martínez Ana" w:date="2020-09-10T17:41:00Z">
          <w:pPr/>
        </w:pPrChange>
      </w:pPr>
      <w:r>
        <w:t xml:space="preserve">Por último, al declarar el servicio en el manifiesto debemos pedir el permiso “BIND_NFC_SERVICE”. Este permiso es necesario para que solo el sistema operativo Android sea capaz de enlazarse con el servicio de emulación de tarjetas. En la declaración de servicio hay que declarar un </w:t>
      </w:r>
      <w:proofErr w:type="spellStart"/>
      <w:r>
        <w:t>Intent-Filter</w:t>
      </w:r>
      <w:proofErr w:type="spellEnd"/>
      <w:r>
        <w:t>.</w:t>
      </w:r>
    </w:p>
    <w:p w14:paraId="27F29D28" w14:textId="77777777" w:rsidR="00434EBB" w:rsidRDefault="00434EBB" w:rsidP="00434EBB"/>
    <w:p w14:paraId="2183CECA" w14:textId="77777777" w:rsidR="00E54992" w:rsidRDefault="003C4173" w:rsidP="00E54992">
      <w:pPr>
        <w:keepNext/>
        <w:jc w:val="center"/>
      </w:pPr>
      <w:r>
        <w:rPr>
          <w:noProof/>
        </w:rPr>
        <w:drawing>
          <wp:inline distT="0" distB="0" distL="0" distR="0" wp14:anchorId="66A6188D" wp14:editId="0D08BC48">
            <wp:extent cx="4391025" cy="2243455"/>
            <wp:effectExtent l="0" t="0" r="0" b="0"/>
            <wp:docPr id="7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1025" cy="2243455"/>
                    </a:xfrm>
                    <a:prstGeom prst="rect">
                      <a:avLst/>
                    </a:prstGeom>
                    <a:noFill/>
                    <a:ln>
                      <a:noFill/>
                    </a:ln>
                  </pic:spPr>
                </pic:pic>
              </a:graphicData>
            </a:graphic>
          </wp:inline>
        </w:drawing>
      </w:r>
    </w:p>
    <w:p w14:paraId="58A0EB41" w14:textId="0A4A57A2" w:rsidR="00434EBB" w:rsidRDefault="00E54992" w:rsidP="00E54992">
      <w:pPr>
        <w:pStyle w:val="Descripcin"/>
        <w:jc w:val="center"/>
        <w:rPr>
          <w:noProof/>
        </w:rPr>
      </w:pPr>
      <w:bookmarkStart w:id="3951" w:name="_Toc50736851"/>
      <w:r>
        <w:t xml:space="preserve">Figura </w:t>
      </w:r>
      <w:r>
        <w:fldChar w:fldCharType="begin"/>
      </w:r>
      <w:r>
        <w:instrText xml:space="preserve"> SEQ Figura \* ARABIC </w:instrText>
      </w:r>
      <w:r>
        <w:fldChar w:fldCharType="separate"/>
      </w:r>
      <w:ins w:id="3952" w:author="Graván Serrano Eduardo" w:date="2020-09-07T15:18:00Z">
        <w:r w:rsidR="00FA5913">
          <w:rPr>
            <w:noProof/>
          </w:rPr>
          <w:t>30</w:t>
        </w:r>
      </w:ins>
      <w:del w:id="3953" w:author="Graván Serrano Eduardo" w:date="2020-09-07T13:48:00Z">
        <w:r w:rsidR="00CD6BFB" w:rsidDel="00A63D46">
          <w:rPr>
            <w:noProof/>
          </w:rPr>
          <w:delText>23</w:delText>
        </w:r>
      </w:del>
      <w:r>
        <w:fldChar w:fldCharType="end"/>
      </w:r>
      <w:r>
        <w:t>. Descriptor del servicio de emulación de etiquetas.</w:t>
      </w:r>
      <w:bookmarkEnd w:id="3951"/>
    </w:p>
    <w:p w14:paraId="306E0E95" w14:textId="77777777" w:rsidR="00434EBB" w:rsidRDefault="00434EBB" w:rsidP="00434EBB">
      <w:pPr>
        <w:jc w:val="center"/>
      </w:pPr>
    </w:p>
    <w:p w14:paraId="0932282C" w14:textId="77777777" w:rsidR="00434EBB" w:rsidRDefault="00434EBB">
      <w:pPr>
        <w:pStyle w:val="Texto"/>
        <w:pPrChange w:id="3954" w:author="Castillo Martínez Ana" w:date="2020-09-10T17:42:00Z">
          <w:pPr/>
        </w:pPrChange>
      </w:pPr>
      <w:r>
        <w:lastRenderedPageBreak/>
        <w:t xml:space="preserve">Esto es debido a que el servicio de HCE necesita recoger los </w:t>
      </w:r>
      <w:proofErr w:type="spellStart"/>
      <w:r>
        <w:t>Intents</w:t>
      </w:r>
      <w:proofErr w:type="spellEnd"/>
      <w:r>
        <w:t xml:space="preserve"> a través de este </w:t>
      </w:r>
      <w:proofErr w:type="spellStart"/>
      <w:r>
        <w:t>Intent-Filter</w:t>
      </w:r>
      <w:proofErr w:type="spellEnd"/>
      <w:r>
        <w:t xml:space="preserve">, no puede hacerlo directamente. Para que la aplicación recoja solo los </w:t>
      </w:r>
      <w:proofErr w:type="spellStart"/>
      <w:r>
        <w:t>Intents</w:t>
      </w:r>
      <w:proofErr w:type="spellEnd"/>
      <w:r>
        <w:t xml:space="preserve"> de NFC que nos interesan, debemos crear un archivo XML especificando que tipos de aplicaciones ofrece nuestro servicio de emulación de etiquetas.</w:t>
      </w:r>
    </w:p>
    <w:p w14:paraId="643BE2BE" w14:textId="2009A801" w:rsidR="00434EBB" w:rsidDel="002F1664" w:rsidRDefault="00434EBB">
      <w:pPr>
        <w:pStyle w:val="Texto"/>
        <w:rPr>
          <w:del w:id="3955" w:author="Castillo Martínez Ana" w:date="2020-09-10T17:42:00Z"/>
        </w:rPr>
        <w:pPrChange w:id="3956" w:author="Castillo Martínez Ana" w:date="2020-09-10T17:42:00Z">
          <w:pPr/>
        </w:pPrChange>
      </w:pPr>
    </w:p>
    <w:p w14:paraId="68768D28" w14:textId="77777777" w:rsidR="00434EBB" w:rsidRDefault="00434EBB">
      <w:pPr>
        <w:pStyle w:val="Texto"/>
        <w:pPrChange w:id="3957" w:author="Castillo Martínez Ana" w:date="2020-09-10T17:42:00Z">
          <w:pPr/>
        </w:pPrChange>
      </w:pPr>
      <w:r>
        <w:t>En este fichero XML se deben recoger todas las AID (</w:t>
      </w:r>
      <w:proofErr w:type="spellStart"/>
      <w:r>
        <w:t>application</w:t>
      </w:r>
      <w:proofErr w:type="spellEnd"/>
      <w:r>
        <w:t xml:space="preserve"> ID) que nuestro servicio esté dispuesto a procesar. En nuestro caso, solamente tenemos el AID que identifica a la aplicación de etiquetas de tipo 4 con mensajes NDEF:</w:t>
      </w:r>
    </w:p>
    <w:p w14:paraId="27121438" w14:textId="77777777" w:rsidR="00434EBB" w:rsidRDefault="00434EBB" w:rsidP="00434EBB"/>
    <w:p w14:paraId="7B9E7644" w14:textId="77777777" w:rsidR="00E54992" w:rsidRDefault="003C4173" w:rsidP="00E54992">
      <w:pPr>
        <w:keepNext/>
        <w:jc w:val="center"/>
      </w:pPr>
      <w:r>
        <w:rPr>
          <w:noProof/>
        </w:rPr>
        <w:drawing>
          <wp:inline distT="0" distB="0" distL="0" distR="0" wp14:anchorId="232BCE94" wp14:editId="62A0D4FC">
            <wp:extent cx="4667885" cy="1275715"/>
            <wp:effectExtent l="0" t="0" r="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885" cy="1275715"/>
                    </a:xfrm>
                    <a:prstGeom prst="rect">
                      <a:avLst/>
                    </a:prstGeom>
                    <a:noFill/>
                    <a:ln>
                      <a:noFill/>
                    </a:ln>
                  </pic:spPr>
                </pic:pic>
              </a:graphicData>
            </a:graphic>
          </wp:inline>
        </w:drawing>
      </w:r>
    </w:p>
    <w:p w14:paraId="092C0B50" w14:textId="158800E5" w:rsidR="00434EBB" w:rsidRDefault="00E54992" w:rsidP="00E54992">
      <w:pPr>
        <w:pStyle w:val="Descripcin"/>
        <w:jc w:val="center"/>
        <w:rPr>
          <w:noProof/>
        </w:rPr>
      </w:pPr>
      <w:bookmarkStart w:id="3958" w:name="_Toc50736852"/>
      <w:r>
        <w:t xml:space="preserve">Figura </w:t>
      </w:r>
      <w:r>
        <w:fldChar w:fldCharType="begin"/>
      </w:r>
      <w:r>
        <w:instrText xml:space="preserve"> SEQ Figura \* ARABIC </w:instrText>
      </w:r>
      <w:r>
        <w:fldChar w:fldCharType="separate"/>
      </w:r>
      <w:ins w:id="3959" w:author="Graván Serrano Eduardo" w:date="2020-09-07T15:18:00Z">
        <w:r w:rsidR="00FA5913">
          <w:rPr>
            <w:noProof/>
          </w:rPr>
          <w:t>31</w:t>
        </w:r>
      </w:ins>
      <w:del w:id="3960" w:author="Graván Serrano Eduardo" w:date="2020-09-07T13:48:00Z">
        <w:r w:rsidR="00CD6BFB" w:rsidDel="00A63D46">
          <w:rPr>
            <w:noProof/>
          </w:rPr>
          <w:delText>24</w:delText>
        </w:r>
      </w:del>
      <w:r>
        <w:fldChar w:fldCharType="end"/>
      </w:r>
      <w:r>
        <w:t>. Archivo XML que recoge los AID asociados al servicio de emulación de etiquetas.</w:t>
      </w:r>
      <w:bookmarkEnd w:id="3958"/>
    </w:p>
    <w:p w14:paraId="79BAB23C" w14:textId="77777777" w:rsidR="00434EBB" w:rsidRDefault="00434EBB" w:rsidP="00434EBB">
      <w:pPr>
        <w:jc w:val="center"/>
      </w:pPr>
    </w:p>
    <w:p w14:paraId="0A548E27" w14:textId="77777777" w:rsidR="00434EBB" w:rsidRDefault="00434EBB">
      <w:pPr>
        <w:pStyle w:val="Texto"/>
        <w:pPrChange w:id="3961" w:author="Castillo Martínez Ana" w:date="2020-09-10T17:42:00Z">
          <w:pPr/>
        </w:pPrChange>
      </w:pPr>
      <w:r>
        <w:t xml:space="preserve">La clase Java que implementa el servicio de emulación de etiquetas debe heredar de la clase </w:t>
      </w:r>
      <w:proofErr w:type="spellStart"/>
      <w:r>
        <w:t>HostApduService</w:t>
      </w:r>
      <w:proofErr w:type="spellEnd"/>
      <w:r>
        <w:t>, el cual es un servicio especial de Android para HCE.</w:t>
      </w:r>
    </w:p>
    <w:p w14:paraId="68DE2670" w14:textId="2D7EE6A3" w:rsidR="00434EBB" w:rsidDel="002F1664" w:rsidRDefault="00434EBB">
      <w:pPr>
        <w:pStyle w:val="Texto"/>
        <w:rPr>
          <w:del w:id="3962" w:author="Castillo Martínez Ana" w:date="2020-09-10T17:42:00Z"/>
        </w:rPr>
        <w:pPrChange w:id="3963" w:author="Castillo Martínez Ana" w:date="2020-09-10T17:42:00Z">
          <w:pPr/>
        </w:pPrChange>
      </w:pPr>
    </w:p>
    <w:p w14:paraId="2D758056" w14:textId="77777777" w:rsidR="00434EBB" w:rsidRDefault="00434EBB">
      <w:pPr>
        <w:pStyle w:val="Texto"/>
        <w:pPrChange w:id="3964" w:author="Castillo Martínez Ana" w:date="2020-09-10T17:42:00Z">
          <w:pPr/>
        </w:pPrChange>
      </w:pPr>
      <w:r>
        <w:t xml:space="preserve">Cuando un servicio se lanza a partir de un </w:t>
      </w:r>
      <w:proofErr w:type="spellStart"/>
      <w:r>
        <w:t>Intent</w:t>
      </w:r>
      <w:proofErr w:type="spellEnd"/>
      <w:r>
        <w:t>, el primer método de esta clase que se ejecuta es “</w:t>
      </w:r>
      <w:proofErr w:type="spellStart"/>
      <w:r>
        <w:t>onStartCommand</w:t>
      </w:r>
      <w:proofErr w:type="spellEnd"/>
      <w:r>
        <w:t xml:space="preserve">”. En nuestro caso, se intenta recuperar la información adicional del </w:t>
      </w:r>
      <w:proofErr w:type="spellStart"/>
      <w:r>
        <w:t>Intent</w:t>
      </w:r>
      <w:proofErr w:type="spellEnd"/>
      <w:r>
        <w:t xml:space="preserve"> con el que se lanzó el servicio, es decir, la información de usuario que va a ser servida como mensaje NDEF. Se calcula NLEN y se prepara para poder servir el mensaje al recibir comandos APDU:</w:t>
      </w:r>
    </w:p>
    <w:p w14:paraId="0FC9416E" w14:textId="77777777" w:rsidR="00434EBB" w:rsidRDefault="00434EBB" w:rsidP="00434EBB"/>
    <w:p w14:paraId="36DFD8CD" w14:textId="77777777" w:rsidR="004D1F4E" w:rsidRDefault="003C4173" w:rsidP="001A3CC7">
      <w:pPr>
        <w:keepNext/>
        <w:jc w:val="center"/>
      </w:pPr>
      <w:r>
        <w:rPr>
          <w:noProof/>
        </w:rPr>
        <w:drawing>
          <wp:inline distT="0" distB="0" distL="0" distR="0" wp14:anchorId="4F17C3DA" wp14:editId="5DC16925">
            <wp:extent cx="5401310" cy="1403350"/>
            <wp:effectExtent l="0" t="0" r="0" b="0"/>
            <wp:docPr id="7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448D0105" w14:textId="2E3F97CA" w:rsidR="00434EBB" w:rsidRDefault="004D1F4E" w:rsidP="004D1F4E">
      <w:pPr>
        <w:pStyle w:val="Descripcin"/>
        <w:jc w:val="center"/>
        <w:rPr>
          <w:noProof/>
        </w:rPr>
      </w:pPr>
      <w:bookmarkStart w:id="3965" w:name="_Toc50736853"/>
      <w:r>
        <w:t xml:space="preserve">Figura </w:t>
      </w:r>
      <w:r>
        <w:fldChar w:fldCharType="begin"/>
      </w:r>
      <w:r>
        <w:instrText xml:space="preserve"> SEQ Figura \* ARABIC </w:instrText>
      </w:r>
      <w:r>
        <w:fldChar w:fldCharType="separate"/>
      </w:r>
      <w:ins w:id="3966" w:author="Graván Serrano Eduardo" w:date="2020-09-07T15:18:00Z">
        <w:r w:rsidR="00FA5913">
          <w:rPr>
            <w:noProof/>
          </w:rPr>
          <w:t>32</w:t>
        </w:r>
      </w:ins>
      <w:del w:id="3967" w:author="Graván Serrano Eduardo" w:date="2020-09-07T13:48:00Z">
        <w:r w:rsidR="00CD6BFB" w:rsidDel="00A63D46">
          <w:rPr>
            <w:noProof/>
          </w:rPr>
          <w:delText>25</w:delText>
        </w:r>
      </w:del>
      <w:r>
        <w:fldChar w:fldCharType="end"/>
      </w:r>
      <w:r>
        <w:t xml:space="preserve">. Método </w:t>
      </w:r>
      <w:proofErr w:type="spellStart"/>
      <w:r>
        <w:t>onStartCommand</w:t>
      </w:r>
      <w:proofErr w:type="spellEnd"/>
      <w:r>
        <w:t xml:space="preserve"> del servicio de emulación de etiquetas.</w:t>
      </w:r>
      <w:bookmarkEnd w:id="3965"/>
    </w:p>
    <w:p w14:paraId="706D00C5" w14:textId="77777777" w:rsidR="00434EBB" w:rsidRDefault="00434EBB" w:rsidP="00434EBB"/>
    <w:p w14:paraId="20C36B3F" w14:textId="77777777" w:rsidR="00434EBB" w:rsidRDefault="00434EBB">
      <w:pPr>
        <w:pStyle w:val="Texto"/>
        <w:pPrChange w:id="3968" w:author="Castillo Martínez Ana" w:date="2020-09-10T17:42:00Z">
          <w:pPr/>
        </w:pPrChange>
      </w:pPr>
      <w:r>
        <w:t>Para crear el mensaje NDEF, se debe crear un registro NDEF llamando al método auxiliar “</w:t>
      </w:r>
      <w:proofErr w:type="spellStart"/>
      <w:r>
        <w:t>createTextRecord</w:t>
      </w:r>
      <w:proofErr w:type="spellEnd"/>
      <w:r>
        <w:t xml:space="preserve">”. Este método se encarga de codificar el mensaje añadiendo información sobre el idioma construyendo de esta forma la </w:t>
      </w:r>
      <w:proofErr w:type="spellStart"/>
      <w:r>
        <w:t>payload</w:t>
      </w:r>
      <w:proofErr w:type="spellEnd"/>
      <w:r>
        <w:t>:</w:t>
      </w:r>
    </w:p>
    <w:p w14:paraId="03F61619" w14:textId="77777777" w:rsidR="00434EBB" w:rsidRDefault="00434EBB" w:rsidP="00434EBB"/>
    <w:p w14:paraId="12BA7821" w14:textId="77777777" w:rsidR="004D1F4E" w:rsidRDefault="003C4173" w:rsidP="001A3CC7">
      <w:pPr>
        <w:keepNext/>
        <w:jc w:val="center"/>
      </w:pPr>
      <w:r>
        <w:rPr>
          <w:noProof/>
        </w:rPr>
        <w:lastRenderedPageBreak/>
        <w:drawing>
          <wp:inline distT="0" distB="0" distL="0" distR="0" wp14:anchorId="5FEBA04F" wp14:editId="6D71D7CE">
            <wp:extent cx="5401310" cy="2381885"/>
            <wp:effectExtent l="0" t="0" r="0" b="0"/>
            <wp:docPr id="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inline>
        </w:drawing>
      </w:r>
    </w:p>
    <w:p w14:paraId="169F4290" w14:textId="5172871A" w:rsidR="00434EBB" w:rsidRDefault="004D1F4E" w:rsidP="004D1F4E">
      <w:pPr>
        <w:pStyle w:val="Descripcin"/>
        <w:jc w:val="center"/>
        <w:rPr>
          <w:noProof/>
        </w:rPr>
      </w:pPr>
      <w:bookmarkStart w:id="3969" w:name="_Toc50736854"/>
      <w:r>
        <w:t xml:space="preserve">Figura </w:t>
      </w:r>
      <w:r>
        <w:fldChar w:fldCharType="begin"/>
      </w:r>
      <w:r>
        <w:instrText xml:space="preserve"> SEQ Figura \* ARABIC </w:instrText>
      </w:r>
      <w:r>
        <w:fldChar w:fldCharType="separate"/>
      </w:r>
      <w:ins w:id="3970" w:author="Graván Serrano Eduardo" w:date="2020-09-07T15:18:00Z">
        <w:r w:rsidR="00FA5913">
          <w:rPr>
            <w:noProof/>
          </w:rPr>
          <w:t>33</w:t>
        </w:r>
      </w:ins>
      <w:del w:id="3971" w:author="Graván Serrano Eduardo" w:date="2020-09-07T13:48:00Z">
        <w:r w:rsidR="00CD6BFB" w:rsidDel="00A63D46">
          <w:rPr>
            <w:noProof/>
          </w:rPr>
          <w:delText>26</w:delText>
        </w:r>
      </w:del>
      <w:r>
        <w:fldChar w:fldCharType="end"/>
      </w:r>
      <w:r>
        <w:t xml:space="preserve">. Método auxiliar </w:t>
      </w:r>
      <w:proofErr w:type="spellStart"/>
      <w:r>
        <w:t>createTextRecord</w:t>
      </w:r>
      <w:proofErr w:type="spellEnd"/>
      <w:r>
        <w:t xml:space="preserve"> del servicio de emulación de etiquetas.</w:t>
      </w:r>
      <w:bookmarkEnd w:id="3969"/>
    </w:p>
    <w:p w14:paraId="76C9471B" w14:textId="77777777" w:rsidR="00434EBB" w:rsidRDefault="00434EBB" w:rsidP="00434EBB"/>
    <w:p w14:paraId="22B9CAE0" w14:textId="77777777" w:rsidR="00434EBB" w:rsidRDefault="00434EBB">
      <w:pPr>
        <w:pStyle w:val="Texto"/>
        <w:pPrChange w:id="3972" w:author="Castillo Martínez Ana" w:date="2020-09-10T17:42:00Z">
          <w:pPr/>
        </w:pPrChange>
      </w:pPr>
      <w:r>
        <w:t>Una vez tenemos el mensaje NDEF, se convierte a un array de bytes y se calcula su longitud, rellenando el array de bytes de NLEN para que tenga un tamaño fijo de 2 posiciones.</w:t>
      </w:r>
    </w:p>
    <w:p w14:paraId="4CA8B4C9" w14:textId="48A8F0D2" w:rsidR="00E54992" w:rsidDel="002F1664" w:rsidRDefault="00E54992">
      <w:pPr>
        <w:pStyle w:val="Texto"/>
        <w:rPr>
          <w:del w:id="3973" w:author="Castillo Martínez Ana" w:date="2020-09-10T17:42:00Z"/>
        </w:rPr>
        <w:pPrChange w:id="3974" w:author="Castillo Martínez Ana" w:date="2020-09-10T17:42:00Z">
          <w:pPr/>
        </w:pPrChange>
      </w:pPr>
    </w:p>
    <w:p w14:paraId="7F2C72CF" w14:textId="77777777" w:rsidR="00434EBB" w:rsidRDefault="00434EBB">
      <w:pPr>
        <w:pStyle w:val="Texto"/>
        <w:pPrChange w:id="3975" w:author="Castillo Martínez Ana" w:date="2020-09-10T17:42:00Z">
          <w:pPr/>
        </w:pPrChange>
      </w:pPr>
      <w:r>
        <w:t xml:space="preserve">En este punto, el servicio está activo y esperando comandos </w:t>
      </w:r>
      <w:proofErr w:type="spellStart"/>
      <w:r>
        <w:t>APDUs</w:t>
      </w:r>
      <w:proofErr w:type="spellEnd"/>
      <w:r>
        <w:t xml:space="preserve"> que procesar. Cuando un lector de tarjetas NFC se acerca al teléfono y encuentra el servicio de emulación, se le sirve la etiqueta. El lector y la tarjeta siguen el protocolo de comunicación definido al principio de la memoria en el apartado </w:t>
      </w:r>
      <w:r w:rsidR="00540065">
        <w:fldChar w:fldCharType="begin"/>
      </w:r>
      <w:r w:rsidR="00540065">
        <w:instrText xml:space="preserve"> HYPERLINK \l "_Type_4_tagS" </w:instrText>
      </w:r>
      <w:r w:rsidR="00540065">
        <w:fldChar w:fldCharType="separate"/>
      </w:r>
      <w:proofErr w:type="spellStart"/>
      <w:r w:rsidRPr="00434EBB">
        <w:rPr>
          <w:rStyle w:val="Hipervnculo"/>
        </w:rPr>
        <w:t>Type</w:t>
      </w:r>
      <w:proofErr w:type="spellEnd"/>
      <w:r w:rsidRPr="00434EBB">
        <w:rPr>
          <w:rStyle w:val="Hipervnculo"/>
        </w:rPr>
        <w:t xml:space="preserve"> 4 tags</w:t>
      </w:r>
      <w:r w:rsidR="00540065">
        <w:rPr>
          <w:rStyle w:val="Hipervnculo"/>
        </w:rPr>
        <w:fldChar w:fldCharType="end"/>
      </w:r>
      <w:r>
        <w:t>.</w:t>
      </w:r>
    </w:p>
    <w:p w14:paraId="673D6FB3" w14:textId="142B8A39" w:rsidR="00434EBB" w:rsidDel="002F1664" w:rsidRDefault="00434EBB">
      <w:pPr>
        <w:pStyle w:val="Texto"/>
        <w:rPr>
          <w:del w:id="3976" w:author="Castillo Martínez Ana" w:date="2020-09-10T17:42:00Z"/>
        </w:rPr>
        <w:pPrChange w:id="3977" w:author="Castillo Martínez Ana" w:date="2020-09-10T17:42:00Z">
          <w:pPr/>
        </w:pPrChange>
      </w:pPr>
    </w:p>
    <w:p w14:paraId="3AF313A6" w14:textId="7862BE7F" w:rsidR="00434EBB" w:rsidRDefault="00434EBB">
      <w:pPr>
        <w:pStyle w:val="Texto"/>
        <w:rPr>
          <w:ins w:id="3978" w:author="Castillo Martínez Ana" w:date="2020-09-10T17:42:00Z"/>
        </w:rPr>
        <w:pPrChange w:id="3979" w:author="Castillo Martínez Ana" w:date="2020-09-10T17:42:00Z">
          <w:pPr/>
        </w:pPrChange>
      </w:pPr>
      <w:r>
        <w:t xml:space="preserve">Para ello, la clase Java tiene </w:t>
      </w:r>
      <w:proofErr w:type="spellStart"/>
      <w:r>
        <w:t>arrays</w:t>
      </w:r>
      <w:proofErr w:type="spellEnd"/>
      <w:r>
        <w:t xml:space="preserve"> de bytes como atributos que identifican todos y cada uno de los comandos APDU y las respuestas APDU a estos comandos. A modo de ejemplo:</w:t>
      </w:r>
    </w:p>
    <w:p w14:paraId="7F3312AE" w14:textId="77777777" w:rsidR="002F1664" w:rsidRDefault="002F1664" w:rsidP="00434EBB"/>
    <w:p w14:paraId="1A45972E" w14:textId="77777777" w:rsidR="004D1F4E" w:rsidRDefault="003C4173" w:rsidP="004D1F4E">
      <w:pPr>
        <w:keepNext/>
        <w:jc w:val="center"/>
      </w:pPr>
      <w:r>
        <w:rPr>
          <w:noProof/>
        </w:rPr>
        <w:drawing>
          <wp:inline distT="0" distB="0" distL="0" distR="0" wp14:anchorId="4370E343" wp14:editId="5CCB4AB1">
            <wp:extent cx="3976370" cy="2169160"/>
            <wp:effectExtent l="0" t="0" r="0" b="0"/>
            <wp:docPr id="6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6370" cy="2169160"/>
                    </a:xfrm>
                    <a:prstGeom prst="rect">
                      <a:avLst/>
                    </a:prstGeom>
                    <a:noFill/>
                    <a:ln>
                      <a:noFill/>
                    </a:ln>
                  </pic:spPr>
                </pic:pic>
              </a:graphicData>
            </a:graphic>
          </wp:inline>
        </w:drawing>
      </w:r>
    </w:p>
    <w:p w14:paraId="7AC58B4F" w14:textId="1017CD4C" w:rsidR="00434EBB" w:rsidRDefault="004D1F4E" w:rsidP="004D1F4E">
      <w:pPr>
        <w:pStyle w:val="Descripcin"/>
        <w:jc w:val="center"/>
        <w:rPr>
          <w:noProof/>
        </w:rPr>
      </w:pPr>
      <w:bookmarkStart w:id="3980" w:name="_Toc50736855"/>
      <w:r>
        <w:t xml:space="preserve">Figura </w:t>
      </w:r>
      <w:r>
        <w:fldChar w:fldCharType="begin"/>
      </w:r>
      <w:r>
        <w:instrText xml:space="preserve"> SEQ Figura \* ARABIC </w:instrText>
      </w:r>
      <w:r>
        <w:fldChar w:fldCharType="separate"/>
      </w:r>
      <w:ins w:id="3981" w:author="Graván Serrano Eduardo" w:date="2020-09-07T15:18:00Z">
        <w:r w:rsidR="00FA5913">
          <w:rPr>
            <w:noProof/>
          </w:rPr>
          <w:t>34</w:t>
        </w:r>
      </w:ins>
      <w:del w:id="3982" w:author="Graván Serrano Eduardo" w:date="2020-09-07T13:48:00Z">
        <w:r w:rsidR="00CD6BFB" w:rsidDel="00A63D46">
          <w:rPr>
            <w:noProof/>
          </w:rPr>
          <w:delText>27</w:delText>
        </w:r>
      </w:del>
      <w:r>
        <w:fldChar w:fldCharType="end"/>
      </w:r>
      <w:r>
        <w:t>. Ejemplo de comandos APDU.</w:t>
      </w:r>
      <w:bookmarkEnd w:id="3980"/>
    </w:p>
    <w:p w14:paraId="077E6078" w14:textId="77777777" w:rsidR="00434EBB" w:rsidRDefault="00434EBB" w:rsidP="00434EBB">
      <w:pPr>
        <w:jc w:val="center"/>
      </w:pPr>
    </w:p>
    <w:p w14:paraId="16479E5C" w14:textId="77777777" w:rsidR="00434EBB" w:rsidRDefault="00434EBB">
      <w:pPr>
        <w:pStyle w:val="Texto"/>
        <w:pPrChange w:id="3983" w:author="Castillo Martínez Ana" w:date="2020-09-10T17:42:00Z">
          <w:pPr/>
        </w:pPrChange>
      </w:pPr>
      <w:r>
        <w:t>Y las respuestas:</w:t>
      </w:r>
    </w:p>
    <w:p w14:paraId="5492DCD4" w14:textId="65626FB1" w:rsidR="00434EBB" w:rsidDel="002F1664" w:rsidRDefault="00434EBB" w:rsidP="00434EBB">
      <w:pPr>
        <w:rPr>
          <w:del w:id="3984" w:author="Castillo Martínez Ana" w:date="2020-09-10T17:42:00Z"/>
        </w:rPr>
      </w:pPr>
    </w:p>
    <w:p w14:paraId="212E8DB4" w14:textId="77777777" w:rsidR="004D1F4E" w:rsidRDefault="003C4173" w:rsidP="004D1F4E">
      <w:pPr>
        <w:keepNext/>
        <w:jc w:val="center"/>
      </w:pPr>
      <w:r>
        <w:rPr>
          <w:noProof/>
        </w:rPr>
        <w:drawing>
          <wp:inline distT="0" distB="0" distL="0" distR="0" wp14:anchorId="7DFD61D5" wp14:editId="7C9F1A0B">
            <wp:extent cx="2998470" cy="1223010"/>
            <wp:effectExtent l="0" t="0" r="0" b="0"/>
            <wp:docPr id="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8470" cy="1223010"/>
                    </a:xfrm>
                    <a:prstGeom prst="rect">
                      <a:avLst/>
                    </a:prstGeom>
                    <a:noFill/>
                    <a:ln>
                      <a:noFill/>
                    </a:ln>
                  </pic:spPr>
                </pic:pic>
              </a:graphicData>
            </a:graphic>
          </wp:inline>
        </w:drawing>
      </w:r>
    </w:p>
    <w:p w14:paraId="11FF0052" w14:textId="1951BC11" w:rsidR="00434EBB" w:rsidRDefault="004D1F4E" w:rsidP="004D1F4E">
      <w:pPr>
        <w:pStyle w:val="Descripcin"/>
        <w:jc w:val="center"/>
        <w:rPr>
          <w:noProof/>
        </w:rPr>
      </w:pPr>
      <w:bookmarkStart w:id="3985" w:name="_Toc50736856"/>
      <w:r>
        <w:t xml:space="preserve">Figura </w:t>
      </w:r>
      <w:r>
        <w:fldChar w:fldCharType="begin"/>
      </w:r>
      <w:r>
        <w:instrText xml:space="preserve"> SEQ Figura \* ARABIC </w:instrText>
      </w:r>
      <w:r>
        <w:fldChar w:fldCharType="separate"/>
      </w:r>
      <w:ins w:id="3986" w:author="Graván Serrano Eduardo" w:date="2020-09-07T15:18:00Z">
        <w:r w:rsidR="00FA5913">
          <w:rPr>
            <w:noProof/>
          </w:rPr>
          <w:t>35</w:t>
        </w:r>
      </w:ins>
      <w:del w:id="3987" w:author="Graván Serrano Eduardo" w:date="2020-09-07T13:48:00Z">
        <w:r w:rsidR="00CD6BFB" w:rsidDel="00A63D46">
          <w:rPr>
            <w:noProof/>
          </w:rPr>
          <w:delText>28</w:delText>
        </w:r>
      </w:del>
      <w:r>
        <w:fldChar w:fldCharType="end"/>
      </w:r>
      <w:r>
        <w:t>. Ejemplo de respuestas APDU.</w:t>
      </w:r>
      <w:bookmarkEnd w:id="3985"/>
    </w:p>
    <w:p w14:paraId="7EBBF9AA" w14:textId="77777777" w:rsidR="00434EBB" w:rsidRDefault="00434EBB" w:rsidP="00434EBB">
      <w:pPr>
        <w:jc w:val="center"/>
      </w:pPr>
    </w:p>
    <w:p w14:paraId="0C65F196" w14:textId="77777777" w:rsidR="00434EBB" w:rsidRDefault="00434EBB">
      <w:pPr>
        <w:pStyle w:val="Texto"/>
        <w:pPrChange w:id="3988" w:author="Castillo Martínez Ana" w:date="2020-09-10T17:42:00Z">
          <w:pPr/>
        </w:pPrChange>
      </w:pPr>
      <w:r>
        <w:t xml:space="preserve">Estos </w:t>
      </w:r>
      <w:proofErr w:type="spellStart"/>
      <w:r>
        <w:t>arrays</w:t>
      </w:r>
      <w:proofErr w:type="spellEnd"/>
      <w:r>
        <w:t xml:space="preserve"> de bytes son los bytes especificados en el documento referente a la especificación de las etiquetas de tipo 4. El enlace a este documento se puede encontrar en la bibliografía.</w:t>
      </w:r>
    </w:p>
    <w:p w14:paraId="3DF1C0AA" w14:textId="0C63C1FB" w:rsidR="00434EBB" w:rsidDel="002F1664" w:rsidRDefault="00434EBB">
      <w:pPr>
        <w:pStyle w:val="Texto"/>
        <w:rPr>
          <w:del w:id="3989" w:author="Castillo Martínez Ana" w:date="2020-09-10T17:42:00Z"/>
        </w:rPr>
        <w:pPrChange w:id="3990" w:author="Castillo Martínez Ana" w:date="2020-09-10T17:42:00Z">
          <w:pPr/>
        </w:pPrChange>
      </w:pPr>
    </w:p>
    <w:p w14:paraId="7E7903EF" w14:textId="77777777" w:rsidR="00434EBB" w:rsidRDefault="00434EBB">
      <w:pPr>
        <w:pStyle w:val="Texto"/>
        <w:pPrChange w:id="3991" w:author="Castillo Martínez Ana" w:date="2020-09-10T17:42:00Z">
          <w:pPr/>
        </w:pPrChange>
      </w:pPr>
      <w:r>
        <w:t>Cuando el teléfono recibe un C-APDU, se llama al método “</w:t>
      </w:r>
      <w:proofErr w:type="spellStart"/>
      <w:r>
        <w:t>processCommandApdu</w:t>
      </w:r>
      <w:proofErr w:type="spellEnd"/>
      <w:r>
        <w:t xml:space="preserve">”, pasando el C-APDU como parámetro. Simplemente tenemos que comprobar que C-APDU es comparándolo con los C-APDU que tenemos reconocidos y responder en consecuencia. </w:t>
      </w:r>
    </w:p>
    <w:p w14:paraId="0398E149" w14:textId="77777777" w:rsidR="00434EBB" w:rsidRDefault="00434EBB">
      <w:pPr>
        <w:pStyle w:val="Texto"/>
        <w:pPrChange w:id="3992" w:author="Castillo Martínez Ana" w:date="2020-09-10T17:42:00Z">
          <w:pPr/>
        </w:pPrChange>
      </w:pPr>
      <w:r>
        <w:t xml:space="preserve">Antes de que empecemos a comprobar los C-APDU recibidos y compararlos con los del protocolo, primero debemos comprobar que tenemos un mensaje NDEF que servir, es decir, que el servicio de emulación de etiquetas NFC se ha lanzado a través de un </w:t>
      </w:r>
      <w:proofErr w:type="spellStart"/>
      <w:r>
        <w:t>Intent</w:t>
      </w:r>
      <w:proofErr w:type="spellEnd"/>
      <w:r>
        <w:t xml:space="preserve"> de la actividad de emulación de etiquetas. </w:t>
      </w:r>
    </w:p>
    <w:p w14:paraId="1B0771EF" w14:textId="6A156424" w:rsidR="00434EBB" w:rsidDel="002F1664" w:rsidRDefault="00434EBB">
      <w:pPr>
        <w:pStyle w:val="Texto"/>
        <w:rPr>
          <w:del w:id="3993" w:author="Castillo Martínez Ana" w:date="2020-09-10T17:42:00Z"/>
        </w:rPr>
        <w:pPrChange w:id="3994" w:author="Castillo Martínez Ana" w:date="2020-09-10T17:42:00Z">
          <w:pPr/>
        </w:pPrChange>
      </w:pPr>
    </w:p>
    <w:p w14:paraId="07AA8B16" w14:textId="77777777" w:rsidR="00434EBB" w:rsidRDefault="00434EBB">
      <w:pPr>
        <w:pStyle w:val="Texto"/>
        <w:pPrChange w:id="3995" w:author="Castillo Martínez Ana" w:date="2020-09-10T17:42:00Z">
          <w:pPr/>
        </w:pPrChange>
      </w:pPr>
      <w:r>
        <w:t xml:space="preserve">Es necesario hacer esta comprobación debido a que, como se ha explicado anteriormente, el servicio de emulación se podría haber iniciado si el teléfono ha registrado un </w:t>
      </w:r>
      <w:proofErr w:type="spellStart"/>
      <w:r>
        <w:t>Intent</w:t>
      </w:r>
      <w:proofErr w:type="spellEnd"/>
      <w:r>
        <w:t xml:space="preserve"> de NFC dirigido al AID especificado en el archivo XML. En caso de que esto haya ocurrido, el servicio no tiene la información del usuario y, por lo tanto, la aplicación accederá a posiciones de memoria que no han sido inicializadas, por lo que debemos parar el servicio.</w:t>
      </w:r>
    </w:p>
    <w:p w14:paraId="34A67361" w14:textId="77777777" w:rsidR="00434EBB" w:rsidRDefault="00434EBB" w:rsidP="00434EBB"/>
    <w:p w14:paraId="70A52667" w14:textId="77777777" w:rsidR="004D1F4E" w:rsidRDefault="003C4173" w:rsidP="004D1F4E">
      <w:pPr>
        <w:keepNext/>
      </w:pPr>
      <w:r>
        <w:rPr>
          <w:noProof/>
        </w:rPr>
        <w:drawing>
          <wp:inline distT="0" distB="0" distL="0" distR="0" wp14:anchorId="7EB706F6" wp14:editId="4E930C05">
            <wp:extent cx="5401310" cy="755015"/>
            <wp:effectExtent l="0" t="0" r="0" b="0"/>
            <wp:docPr id="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310" cy="755015"/>
                    </a:xfrm>
                    <a:prstGeom prst="rect">
                      <a:avLst/>
                    </a:prstGeom>
                    <a:noFill/>
                    <a:ln>
                      <a:noFill/>
                    </a:ln>
                  </pic:spPr>
                </pic:pic>
              </a:graphicData>
            </a:graphic>
          </wp:inline>
        </w:drawing>
      </w:r>
    </w:p>
    <w:p w14:paraId="0ABF3947" w14:textId="6DC74622" w:rsidR="00434EBB" w:rsidRDefault="004D1F4E" w:rsidP="004D1F4E">
      <w:pPr>
        <w:pStyle w:val="Descripcin"/>
        <w:jc w:val="center"/>
        <w:rPr>
          <w:noProof/>
        </w:rPr>
      </w:pPr>
      <w:bookmarkStart w:id="3996" w:name="_Toc50736857"/>
      <w:r>
        <w:t xml:space="preserve">Figura </w:t>
      </w:r>
      <w:r>
        <w:fldChar w:fldCharType="begin"/>
      </w:r>
      <w:r>
        <w:instrText xml:space="preserve"> SEQ Figura \* ARABIC </w:instrText>
      </w:r>
      <w:r>
        <w:fldChar w:fldCharType="separate"/>
      </w:r>
      <w:ins w:id="3997" w:author="Graván Serrano Eduardo" w:date="2020-09-07T15:18:00Z">
        <w:r w:rsidR="00FA5913">
          <w:rPr>
            <w:noProof/>
          </w:rPr>
          <w:t>36</w:t>
        </w:r>
      </w:ins>
      <w:del w:id="3998" w:author="Graván Serrano Eduardo" w:date="2020-09-07T13:48:00Z">
        <w:r w:rsidR="00CD6BFB" w:rsidDel="00A63D46">
          <w:rPr>
            <w:noProof/>
          </w:rPr>
          <w:delText>29</w:delText>
        </w:r>
      </w:del>
      <w:r>
        <w:fldChar w:fldCharType="end"/>
      </w:r>
      <w:r>
        <w:t>. Comprobación de la inicialización del servicio de emulación de etiquetas.</w:t>
      </w:r>
      <w:bookmarkEnd w:id="3996"/>
    </w:p>
    <w:p w14:paraId="65051602" w14:textId="77777777" w:rsidR="00434EBB" w:rsidRDefault="00434EBB" w:rsidP="00434EBB"/>
    <w:p w14:paraId="0F2A33EE" w14:textId="77777777" w:rsidR="00434EBB" w:rsidRDefault="00434EBB">
      <w:pPr>
        <w:pStyle w:val="Texto"/>
        <w:pPrChange w:id="3999" w:author="Castillo Martínez Ana" w:date="2020-09-10T17:42:00Z">
          <w:pPr/>
        </w:pPrChange>
      </w:pPr>
      <w:r>
        <w:t xml:space="preserve">En caso contrario, si </w:t>
      </w:r>
      <w:proofErr w:type="spellStart"/>
      <w:r>
        <w:t>ndefMessage</w:t>
      </w:r>
      <w:proofErr w:type="spellEnd"/>
      <w:r>
        <w:t xml:space="preserve"> no es </w:t>
      </w:r>
      <w:proofErr w:type="spellStart"/>
      <w:r>
        <w:t>null</w:t>
      </w:r>
      <w:proofErr w:type="spellEnd"/>
      <w:r>
        <w:t xml:space="preserve">, los C-APDU pueden empezar a ser procesados y podemos generar respuestas. Por ejemplo, en el caso de que se mande el primer comando (NDEF Tag </w:t>
      </w:r>
      <w:proofErr w:type="spellStart"/>
      <w:r>
        <w:t>Application</w:t>
      </w:r>
      <w:proofErr w:type="spellEnd"/>
      <w:r>
        <w:t xml:space="preserve"> </w:t>
      </w:r>
      <w:proofErr w:type="spellStart"/>
      <w:r>
        <w:t>Select</w:t>
      </w:r>
      <w:proofErr w:type="spellEnd"/>
      <w:r>
        <w:t>):</w:t>
      </w:r>
    </w:p>
    <w:p w14:paraId="6116E5D6" w14:textId="77777777" w:rsidR="004D1F4E" w:rsidRDefault="004D1F4E" w:rsidP="00434EBB"/>
    <w:p w14:paraId="467C1B4F" w14:textId="77777777" w:rsidR="004D1F4E" w:rsidRDefault="003C4173" w:rsidP="004D1F4E">
      <w:pPr>
        <w:keepNext/>
        <w:jc w:val="center"/>
      </w:pPr>
      <w:r>
        <w:rPr>
          <w:noProof/>
        </w:rPr>
        <w:drawing>
          <wp:inline distT="0" distB="0" distL="0" distR="0" wp14:anchorId="7A40F102" wp14:editId="286AC7B9">
            <wp:extent cx="4359275" cy="1042035"/>
            <wp:effectExtent l="0" t="0" r="0" b="0"/>
            <wp:docPr id="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9275" cy="1042035"/>
                    </a:xfrm>
                    <a:prstGeom prst="rect">
                      <a:avLst/>
                    </a:prstGeom>
                    <a:noFill/>
                    <a:ln>
                      <a:noFill/>
                    </a:ln>
                  </pic:spPr>
                </pic:pic>
              </a:graphicData>
            </a:graphic>
          </wp:inline>
        </w:drawing>
      </w:r>
    </w:p>
    <w:p w14:paraId="22307400" w14:textId="185C3934" w:rsidR="00434EBB" w:rsidRDefault="004D1F4E" w:rsidP="004D1F4E">
      <w:pPr>
        <w:pStyle w:val="Descripcin"/>
        <w:jc w:val="center"/>
        <w:rPr>
          <w:noProof/>
        </w:rPr>
      </w:pPr>
      <w:bookmarkStart w:id="4000" w:name="_Toc50736858"/>
      <w:r>
        <w:t xml:space="preserve">Figura </w:t>
      </w:r>
      <w:r>
        <w:fldChar w:fldCharType="begin"/>
      </w:r>
      <w:r>
        <w:instrText xml:space="preserve"> SEQ Figura \* ARABIC </w:instrText>
      </w:r>
      <w:r>
        <w:fldChar w:fldCharType="separate"/>
      </w:r>
      <w:ins w:id="4001" w:author="Graván Serrano Eduardo" w:date="2020-09-07T15:18:00Z">
        <w:r w:rsidR="00FA5913">
          <w:rPr>
            <w:noProof/>
          </w:rPr>
          <w:t>37</w:t>
        </w:r>
      </w:ins>
      <w:del w:id="4002" w:author="Graván Serrano Eduardo" w:date="2020-09-07T13:48:00Z">
        <w:r w:rsidR="00CD6BFB" w:rsidDel="00A63D46">
          <w:rPr>
            <w:noProof/>
          </w:rPr>
          <w:delText>30</w:delText>
        </w:r>
      </w:del>
      <w:r>
        <w:fldChar w:fldCharType="end"/>
      </w:r>
      <w:r>
        <w:t>. Ejemplo de procesamiento de los C-APDU.</w:t>
      </w:r>
      <w:bookmarkEnd w:id="4000"/>
    </w:p>
    <w:p w14:paraId="37DEF6B9" w14:textId="77777777" w:rsidR="00434EBB" w:rsidRDefault="00434EBB" w:rsidP="00434EBB">
      <w:pPr>
        <w:jc w:val="center"/>
      </w:pPr>
    </w:p>
    <w:p w14:paraId="7FABDF0F" w14:textId="77777777" w:rsidR="00434EBB" w:rsidRDefault="00434EBB">
      <w:pPr>
        <w:pStyle w:val="Texto"/>
        <w:pPrChange w:id="4003" w:author="Castillo Martínez Ana" w:date="2020-09-10T17:42:00Z">
          <w:pPr/>
        </w:pPrChange>
      </w:pPr>
      <w:r>
        <w:lastRenderedPageBreak/>
        <w:t>El lector seguirá respondiendo con C-APDU, hasta que al final se pida el mensaje NDEF. La siguiente captura corresponde a la construcción de la respuesta para conseguir este mensaje NDEF:</w:t>
      </w:r>
    </w:p>
    <w:p w14:paraId="7F994A11" w14:textId="77777777" w:rsidR="00434EBB" w:rsidRDefault="00434EBB" w:rsidP="00434EBB"/>
    <w:p w14:paraId="36BB65B0" w14:textId="77777777" w:rsidR="004D1F4E" w:rsidRDefault="003C4173" w:rsidP="00ED067B">
      <w:pPr>
        <w:keepNext/>
        <w:jc w:val="center"/>
      </w:pPr>
      <w:r>
        <w:rPr>
          <w:noProof/>
        </w:rPr>
        <w:drawing>
          <wp:inline distT="0" distB="0" distL="0" distR="0" wp14:anchorId="237CD090" wp14:editId="0659DB50">
            <wp:extent cx="5295265" cy="3902075"/>
            <wp:effectExtent l="0" t="0" r="0" b="0"/>
            <wp:docPr id="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265" cy="3902075"/>
                    </a:xfrm>
                    <a:prstGeom prst="rect">
                      <a:avLst/>
                    </a:prstGeom>
                    <a:noFill/>
                    <a:ln>
                      <a:noFill/>
                    </a:ln>
                  </pic:spPr>
                </pic:pic>
              </a:graphicData>
            </a:graphic>
          </wp:inline>
        </w:drawing>
      </w:r>
    </w:p>
    <w:p w14:paraId="4E38DFFC" w14:textId="7106DE63" w:rsidR="00434EBB" w:rsidRDefault="004D1F4E" w:rsidP="004D1F4E">
      <w:pPr>
        <w:pStyle w:val="Descripcin"/>
        <w:jc w:val="center"/>
        <w:rPr>
          <w:noProof/>
        </w:rPr>
      </w:pPr>
      <w:bookmarkStart w:id="4004" w:name="_Toc50736859"/>
      <w:r>
        <w:t xml:space="preserve">Figura </w:t>
      </w:r>
      <w:r>
        <w:fldChar w:fldCharType="begin"/>
      </w:r>
      <w:r>
        <w:instrText xml:space="preserve"> SEQ Figura \* ARABIC </w:instrText>
      </w:r>
      <w:r>
        <w:fldChar w:fldCharType="separate"/>
      </w:r>
      <w:ins w:id="4005" w:author="Graván Serrano Eduardo" w:date="2020-09-07T15:18:00Z">
        <w:r w:rsidR="00FA5913">
          <w:rPr>
            <w:noProof/>
          </w:rPr>
          <w:t>38</w:t>
        </w:r>
      </w:ins>
      <w:del w:id="4006" w:author="Graván Serrano Eduardo" w:date="2020-09-07T13:48:00Z">
        <w:r w:rsidR="00CD6BFB" w:rsidDel="00A63D46">
          <w:rPr>
            <w:noProof/>
          </w:rPr>
          <w:delText>31</w:delText>
        </w:r>
      </w:del>
      <w:r>
        <w:fldChar w:fldCharType="end"/>
      </w:r>
      <w:r>
        <w:t>. Creación de R-APDU con el mensaje NDEF.</w:t>
      </w:r>
      <w:bookmarkEnd w:id="4004"/>
    </w:p>
    <w:p w14:paraId="76F5B896" w14:textId="77777777" w:rsidR="00434EBB" w:rsidRDefault="00434EBB">
      <w:pPr>
        <w:pStyle w:val="Texto"/>
        <w:pPrChange w:id="4007" w:author="Castillo Martínez Ana" w:date="2020-09-10T17:42:00Z">
          <w:pPr/>
        </w:pPrChange>
      </w:pPr>
    </w:p>
    <w:p w14:paraId="4BB73DDD" w14:textId="77777777" w:rsidR="00434EBB" w:rsidRDefault="00434EBB">
      <w:pPr>
        <w:pStyle w:val="Texto"/>
        <w:pPrChange w:id="4008" w:author="Castillo Martínez Ana" w:date="2020-09-10T17:42:00Z">
          <w:pPr/>
        </w:pPrChange>
      </w:pPr>
      <w:r>
        <w:t>Como podemos comprobar, justo antes de enviar el R-APDU con el mensaje NDEF, se llama al método “</w:t>
      </w:r>
      <w:proofErr w:type="spellStart"/>
      <w:r>
        <w:t>sendBroadCast</w:t>
      </w:r>
      <w:proofErr w:type="spellEnd"/>
      <w:r>
        <w:t xml:space="preserve">”, pasándole como parámetro un booleano a true. </w:t>
      </w:r>
    </w:p>
    <w:p w14:paraId="4FCD2C5D" w14:textId="51AFAE7D" w:rsidR="00E54992" w:rsidDel="002F1664" w:rsidRDefault="00E54992">
      <w:pPr>
        <w:pStyle w:val="Texto"/>
        <w:rPr>
          <w:del w:id="4009" w:author="Castillo Martínez Ana" w:date="2020-09-10T17:42:00Z"/>
        </w:rPr>
        <w:pPrChange w:id="4010" w:author="Castillo Martínez Ana" w:date="2020-09-10T17:42:00Z">
          <w:pPr/>
        </w:pPrChange>
      </w:pPr>
    </w:p>
    <w:p w14:paraId="0D2BC6E7" w14:textId="77777777" w:rsidR="00434EBB" w:rsidRDefault="00434EBB">
      <w:pPr>
        <w:pStyle w:val="Texto"/>
        <w:pPrChange w:id="4011" w:author="Castillo Martínez Ana" w:date="2020-09-10T17:42:00Z">
          <w:pPr/>
        </w:pPrChange>
      </w:pPr>
      <w:r>
        <w:t>En caso de que algún comando NDEF no esté reconocido, se registra el error, se manda un broadcast con el booleano a false y se devuelve un R-APDU de error:</w:t>
      </w:r>
    </w:p>
    <w:p w14:paraId="637A3A99" w14:textId="77777777" w:rsidR="00434EBB" w:rsidRDefault="00434EBB" w:rsidP="00434EBB"/>
    <w:p w14:paraId="6326DFA3" w14:textId="77777777" w:rsidR="004D1F4E" w:rsidRDefault="003C4173" w:rsidP="004D1F4E">
      <w:pPr>
        <w:keepNext/>
      </w:pPr>
      <w:r>
        <w:rPr>
          <w:noProof/>
        </w:rPr>
        <w:drawing>
          <wp:inline distT="0" distB="0" distL="0" distR="0" wp14:anchorId="403F4BFA" wp14:editId="57528D56">
            <wp:extent cx="5401310" cy="563245"/>
            <wp:effectExtent l="0" t="0" r="0" b="0"/>
            <wp:docPr id="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563245"/>
                    </a:xfrm>
                    <a:prstGeom prst="rect">
                      <a:avLst/>
                    </a:prstGeom>
                    <a:noFill/>
                    <a:ln>
                      <a:noFill/>
                    </a:ln>
                  </pic:spPr>
                </pic:pic>
              </a:graphicData>
            </a:graphic>
          </wp:inline>
        </w:drawing>
      </w:r>
    </w:p>
    <w:p w14:paraId="655E6B2C" w14:textId="34EB71F1" w:rsidR="00434EBB" w:rsidRDefault="004D1F4E" w:rsidP="004D1F4E">
      <w:pPr>
        <w:pStyle w:val="Descripcin"/>
        <w:jc w:val="center"/>
      </w:pPr>
      <w:bookmarkStart w:id="4012" w:name="_Toc50736860"/>
      <w:r>
        <w:t xml:space="preserve">Figura </w:t>
      </w:r>
      <w:r>
        <w:fldChar w:fldCharType="begin"/>
      </w:r>
      <w:r>
        <w:instrText xml:space="preserve"> SEQ Figura \* ARABIC </w:instrText>
      </w:r>
      <w:r>
        <w:fldChar w:fldCharType="separate"/>
      </w:r>
      <w:ins w:id="4013" w:author="Graván Serrano Eduardo" w:date="2020-09-07T15:18:00Z">
        <w:r w:rsidR="00FA5913">
          <w:rPr>
            <w:noProof/>
          </w:rPr>
          <w:t>39</w:t>
        </w:r>
      </w:ins>
      <w:del w:id="4014" w:author="Graván Serrano Eduardo" w:date="2020-09-07T13:48:00Z">
        <w:r w:rsidR="00CD6BFB" w:rsidDel="00A63D46">
          <w:rPr>
            <w:noProof/>
          </w:rPr>
          <w:delText>32</w:delText>
        </w:r>
      </w:del>
      <w:r>
        <w:fldChar w:fldCharType="end"/>
      </w:r>
      <w:r>
        <w:t>. Respuesta con R-APDU de error.</w:t>
      </w:r>
      <w:bookmarkEnd w:id="4012"/>
    </w:p>
    <w:p w14:paraId="51B39E26" w14:textId="77777777" w:rsidR="002F1664" w:rsidRDefault="002F1664" w:rsidP="002F1664">
      <w:pPr>
        <w:pStyle w:val="Texto"/>
        <w:rPr>
          <w:ins w:id="4015" w:author="Castillo Martínez Ana" w:date="2020-09-10T17:42:00Z"/>
        </w:rPr>
      </w:pPr>
    </w:p>
    <w:p w14:paraId="72425398" w14:textId="5BC5E373" w:rsidR="00434EBB" w:rsidRDefault="00434EBB">
      <w:pPr>
        <w:pStyle w:val="Texto"/>
        <w:pPrChange w:id="4016" w:author="Castillo Martínez Ana" w:date="2020-09-10T17:42:00Z">
          <w:pPr/>
        </w:pPrChange>
      </w:pPr>
      <w:r>
        <w:t>En cuanto al método “</w:t>
      </w:r>
      <w:proofErr w:type="spellStart"/>
      <w:r>
        <w:t>sendBroadcast</w:t>
      </w:r>
      <w:proofErr w:type="spellEnd"/>
      <w:r>
        <w:t xml:space="preserve">”, simplemente se crea un </w:t>
      </w:r>
      <w:proofErr w:type="spellStart"/>
      <w:r>
        <w:t>Intent</w:t>
      </w:r>
      <w:proofErr w:type="spellEnd"/>
      <w:r>
        <w:t xml:space="preserve"> que registra si la lectura de la etiqueta NFC emulada es correcta y se manda el broadcast a través del </w:t>
      </w:r>
      <w:proofErr w:type="spellStart"/>
      <w:r>
        <w:t>LocalBroadCastManager</w:t>
      </w:r>
      <w:proofErr w:type="spellEnd"/>
      <w:r>
        <w:t>:</w:t>
      </w:r>
    </w:p>
    <w:p w14:paraId="758DDB89" w14:textId="72C6FCCE" w:rsidR="004D1F4E" w:rsidDel="002F1664" w:rsidRDefault="004D1F4E" w:rsidP="00434EBB">
      <w:pPr>
        <w:rPr>
          <w:del w:id="4017" w:author="Castillo Martínez Ana" w:date="2020-09-10T17:42:00Z"/>
        </w:rPr>
      </w:pPr>
    </w:p>
    <w:p w14:paraId="5E2C1792" w14:textId="77777777" w:rsidR="00ED067B" w:rsidRDefault="003C4173" w:rsidP="00ED067B">
      <w:pPr>
        <w:keepNext/>
        <w:jc w:val="center"/>
      </w:pPr>
      <w:r>
        <w:rPr>
          <w:noProof/>
        </w:rPr>
        <w:drawing>
          <wp:inline distT="0" distB="0" distL="0" distR="0" wp14:anchorId="1504FC14" wp14:editId="7B474AF4">
            <wp:extent cx="4104005" cy="1031240"/>
            <wp:effectExtent l="0" t="0" r="0" b="0"/>
            <wp:docPr id="6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4005" cy="1031240"/>
                    </a:xfrm>
                    <a:prstGeom prst="rect">
                      <a:avLst/>
                    </a:prstGeom>
                    <a:noFill/>
                    <a:ln>
                      <a:noFill/>
                    </a:ln>
                  </pic:spPr>
                </pic:pic>
              </a:graphicData>
            </a:graphic>
          </wp:inline>
        </w:drawing>
      </w:r>
    </w:p>
    <w:p w14:paraId="5C911F2B" w14:textId="280C34F3" w:rsidR="00434EBB" w:rsidRDefault="00ED067B" w:rsidP="00ED067B">
      <w:pPr>
        <w:pStyle w:val="Descripcin"/>
        <w:jc w:val="center"/>
        <w:rPr>
          <w:noProof/>
        </w:rPr>
      </w:pPr>
      <w:bookmarkStart w:id="4018" w:name="_Toc50736861"/>
      <w:r>
        <w:t xml:space="preserve">Figura </w:t>
      </w:r>
      <w:r>
        <w:fldChar w:fldCharType="begin"/>
      </w:r>
      <w:r>
        <w:instrText xml:space="preserve"> SEQ Figura \* ARABIC </w:instrText>
      </w:r>
      <w:r>
        <w:fldChar w:fldCharType="separate"/>
      </w:r>
      <w:ins w:id="4019" w:author="Graván Serrano Eduardo" w:date="2020-09-07T15:18:00Z">
        <w:r w:rsidR="00FA5913">
          <w:rPr>
            <w:noProof/>
          </w:rPr>
          <w:t>40</w:t>
        </w:r>
      </w:ins>
      <w:del w:id="4020" w:author="Graván Serrano Eduardo" w:date="2020-09-07T13:48:00Z">
        <w:r w:rsidR="00CD6BFB" w:rsidDel="00A63D46">
          <w:rPr>
            <w:noProof/>
          </w:rPr>
          <w:delText>33</w:delText>
        </w:r>
      </w:del>
      <w:r>
        <w:fldChar w:fldCharType="end"/>
      </w:r>
      <w:r>
        <w:t>. Método encargado de enviar los broadcasts desde el servicio de emulación de etiquetas.</w:t>
      </w:r>
      <w:bookmarkEnd w:id="4018"/>
    </w:p>
    <w:p w14:paraId="46659A60" w14:textId="77777777" w:rsidR="00434EBB" w:rsidRDefault="00434EBB" w:rsidP="00434EBB">
      <w:pPr>
        <w:jc w:val="center"/>
      </w:pPr>
    </w:p>
    <w:p w14:paraId="42E021FA" w14:textId="77777777" w:rsidR="00D174C1" w:rsidRDefault="00434EBB">
      <w:pPr>
        <w:pStyle w:val="Texto"/>
        <w:pPrChange w:id="4021" w:author="Castillo Martínez Ana" w:date="2020-09-10T17:42:00Z">
          <w:pPr/>
        </w:pPrChange>
      </w:pPr>
      <w:r>
        <w:t>El broadcast llegará a la actividad de emulación de etiquetas y seguirá la lógica definida anteriormente.</w:t>
      </w:r>
    </w:p>
    <w:p w14:paraId="2B844A24" w14:textId="77777777" w:rsidR="00D174C1" w:rsidRDefault="00D174C1">
      <w:pPr>
        <w:pStyle w:val="Ttulo3"/>
        <w:pPrChange w:id="4022" w:author="Graván Serrano Eduardo" w:date="2020-09-11T17:05:00Z">
          <w:pPr>
            <w:pStyle w:val="Texto"/>
          </w:pPr>
        </w:pPrChange>
      </w:pPr>
      <w:bookmarkStart w:id="4023" w:name="_Toc50375943"/>
      <w:bookmarkStart w:id="4024" w:name="_Toc50736622"/>
      <w:r>
        <w:t>Actividad de lectura de etiquetas</w:t>
      </w:r>
      <w:bookmarkEnd w:id="4023"/>
      <w:bookmarkEnd w:id="4024"/>
    </w:p>
    <w:p w14:paraId="0D1D0426" w14:textId="77777777" w:rsidR="00D013BF" w:rsidRDefault="00D013BF">
      <w:pPr>
        <w:pStyle w:val="Texto"/>
        <w:pPrChange w:id="4025" w:author="Castillo Martínez Ana" w:date="2020-09-10T17:42:00Z">
          <w:pPr/>
        </w:pPrChange>
      </w:pPr>
      <w:r>
        <w:t>La funcionalidad de lectura de etiquetas NFC se recoge en la actividad “</w:t>
      </w:r>
      <w:proofErr w:type="spellStart"/>
      <w:r>
        <w:t>ReadNFCActivity</w:t>
      </w:r>
      <w:proofErr w:type="spellEnd"/>
      <w:r>
        <w:t>”. Esta clase, como el resto de las actividades de Android, extienden a la clase “</w:t>
      </w:r>
      <w:proofErr w:type="spellStart"/>
      <w:r>
        <w:t>AppCompatActivity</w:t>
      </w:r>
      <w:proofErr w:type="spellEnd"/>
      <w:r>
        <w:t>”. En este caso, para poder leer las etiquetas internamente en la clase y no necesitar de una clase auxiliar, la clase “</w:t>
      </w:r>
      <w:proofErr w:type="spellStart"/>
      <w:r>
        <w:t>ReadNFCActivity</w:t>
      </w:r>
      <w:proofErr w:type="spellEnd"/>
      <w:r>
        <w:t>” también implementa la interfaz “</w:t>
      </w:r>
      <w:proofErr w:type="spellStart"/>
      <w:r>
        <w:t>NfcAdapter.ReaderCallback</w:t>
      </w:r>
      <w:proofErr w:type="spellEnd"/>
      <w:r>
        <w:t>”.</w:t>
      </w:r>
    </w:p>
    <w:p w14:paraId="2D34DAB5" w14:textId="28FCBD47" w:rsidR="00D013BF" w:rsidDel="002F1664" w:rsidRDefault="00D013BF">
      <w:pPr>
        <w:pStyle w:val="Texto"/>
        <w:rPr>
          <w:del w:id="4026" w:author="Castillo Martínez Ana" w:date="2020-09-10T17:42:00Z"/>
          <w:sz w:val="20"/>
          <w:szCs w:val="20"/>
        </w:rPr>
        <w:pPrChange w:id="4027" w:author="Castillo Martínez Ana" w:date="2020-09-10T17:42:00Z">
          <w:pPr>
            <w:ind w:firstLine="720"/>
          </w:pPr>
        </w:pPrChange>
      </w:pPr>
    </w:p>
    <w:p w14:paraId="5FB70E5F" w14:textId="77777777" w:rsidR="00D013BF" w:rsidRDefault="00D013BF">
      <w:pPr>
        <w:pStyle w:val="Texto"/>
        <w:pPrChange w:id="4028" w:author="Castillo Martínez Ana" w:date="2020-09-10T17:42:00Z">
          <w:pPr/>
        </w:pPrChange>
      </w:pPr>
      <w:r>
        <w:t xml:space="preserve">La interfaz de usuario asociada a la actividad es bastante sencilla, cuenta con un botón para lanzar la lectura de etiquetas NFC y un </w:t>
      </w:r>
      <w:proofErr w:type="spellStart"/>
      <w:r>
        <w:t>TextView</w:t>
      </w:r>
      <w:proofErr w:type="spellEnd"/>
      <w:r>
        <w:t xml:space="preserve"> para dejarle saber al usuario administrador el resultado de la lectura.</w:t>
      </w:r>
    </w:p>
    <w:p w14:paraId="0CAF2A55" w14:textId="534569E8" w:rsidR="00D013BF" w:rsidDel="002F1664" w:rsidRDefault="00D013BF">
      <w:pPr>
        <w:pStyle w:val="Texto"/>
        <w:rPr>
          <w:del w:id="4029" w:author="Castillo Martínez Ana" w:date="2020-09-10T17:42:00Z"/>
        </w:rPr>
        <w:pPrChange w:id="4030" w:author="Castillo Martínez Ana" w:date="2020-09-10T17:42:00Z">
          <w:pPr/>
        </w:pPrChange>
      </w:pPr>
    </w:p>
    <w:p w14:paraId="36F7ADDC" w14:textId="77777777" w:rsidR="00D013BF" w:rsidRDefault="00D013BF">
      <w:pPr>
        <w:pStyle w:val="Texto"/>
        <w:pPrChange w:id="4031" w:author="Castillo Martínez Ana" w:date="2020-09-10T17:42:00Z">
          <w:pPr/>
        </w:pPrChange>
      </w:pPr>
      <w:r>
        <w:t>De cara a la implementación de la lectura de etiquetas se probaron dos acercamientos. El primero de ellos fue haciendo uso de la clase “</w:t>
      </w:r>
      <w:proofErr w:type="spellStart"/>
      <w:r>
        <w:t>ForegroundDispatch</w:t>
      </w:r>
      <w:proofErr w:type="spellEnd"/>
      <w:r>
        <w:t>”.</w:t>
      </w:r>
    </w:p>
    <w:p w14:paraId="56D5A67D" w14:textId="0685BA36" w:rsidR="00D013BF" w:rsidDel="002F1664" w:rsidRDefault="00D013BF">
      <w:pPr>
        <w:pStyle w:val="Texto"/>
        <w:rPr>
          <w:del w:id="4032" w:author="Castillo Martínez Ana" w:date="2020-09-10T17:42:00Z"/>
        </w:rPr>
        <w:pPrChange w:id="4033" w:author="Castillo Martínez Ana" w:date="2020-09-10T17:42:00Z">
          <w:pPr/>
        </w:pPrChange>
      </w:pPr>
    </w:p>
    <w:p w14:paraId="5D60F3E2" w14:textId="77777777" w:rsidR="00D013BF" w:rsidRDefault="00D013BF">
      <w:pPr>
        <w:pStyle w:val="Texto"/>
        <w:pPrChange w:id="4034" w:author="Castillo Martínez Ana" w:date="2020-09-10T17:42:00Z">
          <w:pPr/>
        </w:pPrChange>
      </w:pPr>
      <w:proofErr w:type="spellStart"/>
      <w:r>
        <w:t>ForegroundDispatch</w:t>
      </w:r>
      <w:proofErr w:type="spellEnd"/>
      <w:r>
        <w:t xml:space="preserve"> es un sistema de Android diseñado para la lectura de etiquetas NFC. Este sistema se activa cuando la actividad de Android está en primer plano, y debe ser desactivado si la actividad deja de estar en primer plano. </w:t>
      </w:r>
      <w:proofErr w:type="spellStart"/>
      <w:r>
        <w:t>ForegroundDispatch</w:t>
      </w:r>
      <w:proofErr w:type="spellEnd"/>
      <w:r>
        <w:t xml:space="preserve"> se encarga de interceptar los </w:t>
      </w:r>
      <w:proofErr w:type="spellStart"/>
      <w:r>
        <w:t>Intents</w:t>
      </w:r>
      <w:proofErr w:type="spellEnd"/>
      <w:r>
        <w:t xml:space="preserve"> de NFC que le llegan al sistema Android, teniendo prioridad sobre el resto del sistema. La implementación es bastante simple y funciona perfectamente siempre que el teléfono móvil no sirva también etiquetas NFC a través de HCE.</w:t>
      </w:r>
    </w:p>
    <w:p w14:paraId="6B790336" w14:textId="56DD6558" w:rsidR="00D013BF" w:rsidDel="002F1664" w:rsidRDefault="00D013BF">
      <w:pPr>
        <w:pStyle w:val="Texto"/>
        <w:rPr>
          <w:del w:id="4035" w:author="Castillo Martínez Ana" w:date="2020-09-10T17:42:00Z"/>
        </w:rPr>
        <w:pPrChange w:id="4036" w:author="Castillo Martínez Ana" w:date="2020-09-10T17:42:00Z">
          <w:pPr/>
        </w:pPrChange>
      </w:pPr>
    </w:p>
    <w:p w14:paraId="1C7D0DDB" w14:textId="77777777" w:rsidR="00D013BF" w:rsidRDefault="00D013BF">
      <w:pPr>
        <w:pStyle w:val="Texto"/>
        <w:pPrChange w:id="4037" w:author="Castillo Martínez Ana" w:date="2020-09-10T17:42:00Z">
          <w:pPr/>
        </w:pPrChange>
      </w:pPr>
      <w:r>
        <w:t xml:space="preserve">El problema es que el chip NFC del teléfono está haciendo un sondeo constante, buscando etiquetas cercanas. Debido a que el emulador de etiquetas necesita registrar un </w:t>
      </w:r>
      <w:proofErr w:type="spellStart"/>
      <w:r>
        <w:t>Intent-Filter</w:t>
      </w:r>
      <w:proofErr w:type="spellEnd"/>
      <w:r>
        <w:t xml:space="preserve"> en su manifiesto para su funcionamiento, este servicio de emulación de etiquetas puede ser lanzado y recogerá los </w:t>
      </w:r>
      <w:proofErr w:type="spellStart"/>
      <w:r>
        <w:t>Intents</w:t>
      </w:r>
      <w:proofErr w:type="spellEnd"/>
      <w:r>
        <w:t xml:space="preserve"> de NFC que coincidan con el AID D2760000850101h</w:t>
      </w:r>
      <w:r>
        <w:rPr>
          <w:b/>
          <w:bCs/>
        </w:rPr>
        <w:t>,</w:t>
      </w:r>
      <w:r>
        <w:t xml:space="preserve"> aunque la aplicación no esté iniciada. </w:t>
      </w:r>
    </w:p>
    <w:p w14:paraId="048938F1" w14:textId="02F61806" w:rsidR="00D013BF" w:rsidDel="002F1664" w:rsidRDefault="00D013BF">
      <w:pPr>
        <w:pStyle w:val="Texto"/>
        <w:rPr>
          <w:del w:id="4038" w:author="Castillo Martínez Ana" w:date="2020-09-10T17:42:00Z"/>
        </w:rPr>
        <w:pPrChange w:id="4039" w:author="Castillo Martínez Ana" w:date="2020-09-10T17:42:00Z">
          <w:pPr/>
        </w:pPrChange>
      </w:pPr>
    </w:p>
    <w:p w14:paraId="1F5A39BD" w14:textId="77777777" w:rsidR="00D013BF" w:rsidRDefault="00D013BF">
      <w:pPr>
        <w:pStyle w:val="Texto"/>
        <w:pPrChange w:id="4040" w:author="Castillo Martínez Ana" w:date="2020-09-10T17:42:00Z">
          <w:pPr/>
        </w:pPrChange>
      </w:pPr>
      <w:r>
        <w:t xml:space="preserve">Cuando dos teléfonos se acercan entre sí, uno de ellos en modo lectura y el otro en modo emulación, aunque el segundo teléfono esté en modo emulación, el sondeo de búsqueda de etiquetas NFC cercanas continúa. El teléfono en modo emulación manda el </w:t>
      </w:r>
      <w:proofErr w:type="spellStart"/>
      <w:r>
        <w:t>Intent</w:t>
      </w:r>
      <w:proofErr w:type="spellEnd"/>
      <w:r>
        <w:t xml:space="preserve"> de NFC con el AID registrado en el </w:t>
      </w:r>
      <w:proofErr w:type="spellStart"/>
      <w:r>
        <w:t>Intent</w:t>
      </w:r>
      <w:proofErr w:type="spellEnd"/>
      <w:r>
        <w:t xml:space="preserve"> </w:t>
      </w:r>
      <w:proofErr w:type="spellStart"/>
      <w:r>
        <w:t>Filter</w:t>
      </w:r>
      <w:proofErr w:type="spellEnd"/>
      <w:r>
        <w:t xml:space="preserve">, por lo que el servicio de emulación de etiquetas del teléfono que está en modo lectura es lanzado. Esto produce que la lectura de etiquetas sea cancelada. Es </w:t>
      </w:r>
      <w:r>
        <w:lastRenderedPageBreak/>
        <w:t xml:space="preserve">por esto </w:t>
      </w:r>
      <w:proofErr w:type="gramStart"/>
      <w:r>
        <w:t>que</w:t>
      </w:r>
      <w:proofErr w:type="gramEnd"/>
      <w:r>
        <w:t xml:space="preserve"> </w:t>
      </w:r>
      <w:proofErr w:type="spellStart"/>
      <w:r>
        <w:t>ForegroundDispatch</w:t>
      </w:r>
      <w:proofErr w:type="spellEnd"/>
      <w:r>
        <w:t xml:space="preserve"> tuvo que ser descartado en el momento en el que se empezaron a hacer pruebas sobre el sistema y se descubrió el problema.</w:t>
      </w:r>
    </w:p>
    <w:p w14:paraId="6365C660" w14:textId="36045FBE" w:rsidR="00D013BF" w:rsidDel="002F1664" w:rsidRDefault="00D013BF">
      <w:pPr>
        <w:pStyle w:val="Texto"/>
        <w:rPr>
          <w:del w:id="4041" w:author="Castillo Martínez Ana" w:date="2020-09-10T17:42:00Z"/>
        </w:rPr>
        <w:pPrChange w:id="4042" w:author="Castillo Martínez Ana" w:date="2020-09-10T17:42:00Z">
          <w:pPr/>
        </w:pPrChange>
      </w:pPr>
    </w:p>
    <w:p w14:paraId="52782BFD" w14:textId="77777777" w:rsidR="00D013BF" w:rsidRDefault="00D013BF">
      <w:pPr>
        <w:pStyle w:val="Texto"/>
        <w:pPrChange w:id="4043" w:author="Castillo Martínez Ana" w:date="2020-09-10T17:42:00Z">
          <w:pPr/>
        </w:pPrChange>
      </w:pPr>
      <w:r>
        <w:t>La segunda opción y la implementada finalmente es haciendo uso de la funcionalidad “</w:t>
      </w:r>
      <w:proofErr w:type="spellStart"/>
      <w:r>
        <w:t>ReaderMode</w:t>
      </w:r>
      <w:proofErr w:type="spellEnd"/>
      <w:r>
        <w:t>” de la clase “</w:t>
      </w:r>
      <w:proofErr w:type="spellStart"/>
      <w:r>
        <w:t>NFCAdapter</w:t>
      </w:r>
      <w:proofErr w:type="spellEnd"/>
      <w:r>
        <w:t>”.</w:t>
      </w:r>
    </w:p>
    <w:p w14:paraId="673C5DF4" w14:textId="60D9D364" w:rsidR="00D013BF" w:rsidDel="002F1664" w:rsidRDefault="00D013BF">
      <w:pPr>
        <w:pStyle w:val="Texto"/>
        <w:rPr>
          <w:del w:id="4044" w:author="Castillo Martínez Ana" w:date="2020-09-10T17:43:00Z"/>
        </w:rPr>
        <w:pPrChange w:id="4045" w:author="Castillo Martínez Ana" w:date="2020-09-10T17:42:00Z">
          <w:pPr/>
        </w:pPrChange>
      </w:pPr>
    </w:p>
    <w:p w14:paraId="11ED39B4" w14:textId="77777777" w:rsidR="00D013BF" w:rsidRDefault="00D013BF">
      <w:pPr>
        <w:pStyle w:val="Texto"/>
        <w:pPrChange w:id="4046" w:author="Castillo Martínez Ana" w:date="2020-09-10T17:42:00Z">
          <w:pPr/>
        </w:pPrChange>
      </w:pPr>
      <w:proofErr w:type="spellStart"/>
      <w:r>
        <w:t>ReaderMode</w:t>
      </w:r>
      <w:proofErr w:type="spellEnd"/>
      <w:r>
        <w:t xml:space="preserve"> limita el controlador de NFC del teléfono a que pare de servir ningún tipo de servicio NFC que no sea la lectura de etiquetas cercanas. Permite también limitar el tipo de etiquetas que se quieren leer, teniendo que especificar el tipo de etiquetas NFC que se quieren leer, si se quieren obviar las etiquetas con mensajes NDEF, etcétera. El principal problema que se encontró a la hora de implementar el lector con </w:t>
      </w:r>
      <w:proofErr w:type="spellStart"/>
      <w:r>
        <w:t>ReaderMode</w:t>
      </w:r>
      <w:proofErr w:type="spellEnd"/>
      <w:r>
        <w:t xml:space="preserve"> fue la falta de documentación que hay con esta API.</w:t>
      </w:r>
    </w:p>
    <w:p w14:paraId="54CB5C9F" w14:textId="1F8F8C3B" w:rsidR="00D013BF" w:rsidRPr="00F879FE" w:rsidDel="002F1664" w:rsidRDefault="00D013BF">
      <w:pPr>
        <w:pStyle w:val="Texto"/>
        <w:rPr>
          <w:del w:id="4047" w:author="Castillo Martínez Ana" w:date="2020-09-10T17:43:00Z"/>
        </w:rPr>
        <w:pPrChange w:id="4048" w:author="Castillo Martínez Ana" w:date="2020-09-10T17:43:00Z">
          <w:pPr/>
        </w:pPrChange>
      </w:pPr>
    </w:p>
    <w:p w14:paraId="18AD1C60" w14:textId="77777777" w:rsidR="00D013BF" w:rsidRPr="002F1664" w:rsidRDefault="00D013BF">
      <w:pPr>
        <w:pStyle w:val="Texto"/>
        <w:rPr>
          <w:rPrChange w:id="4049" w:author="Castillo Martínez Ana" w:date="2020-09-10T17:43:00Z">
            <w:rPr/>
          </w:rPrChange>
        </w:rPr>
        <w:pPrChange w:id="4050" w:author="Castillo Martínez Ana" w:date="2020-09-10T17:43:00Z">
          <w:pPr/>
        </w:pPrChange>
      </w:pPr>
      <w:r w:rsidRPr="002F1664">
        <w:rPr>
          <w:rPrChange w:id="4051" w:author="Castillo Martínez Ana" w:date="2020-09-10T17:43:00Z">
            <w:rPr/>
          </w:rPrChange>
        </w:rPr>
        <w:t>Volviendo al funcionamiento de la actividad, empecemos a analizar el código.</w:t>
      </w:r>
    </w:p>
    <w:p w14:paraId="442655D5" w14:textId="77777777" w:rsidR="00D013BF" w:rsidRPr="002F1664" w:rsidRDefault="00D013BF">
      <w:pPr>
        <w:pStyle w:val="Texto"/>
        <w:rPr>
          <w:rPrChange w:id="4052" w:author="Castillo Martínez Ana" w:date="2020-09-10T17:43:00Z">
            <w:rPr/>
          </w:rPrChange>
        </w:rPr>
        <w:pPrChange w:id="4053" w:author="Castillo Martínez Ana" w:date="2020-09-10T17:43:00Z">
          <w:pPr/>
        </w:pPrChange>
      </w:pPr>
      <w:r w:rsidRPr="002F1664">
        <w:rPr>
          <w:rPrChange w:id="4054" w:author="Castillo Martínez Ana" w:date="2020-09-10T17:43:00Z">
            <w:rPr/>
          </w:rPrChange>
        </w:rPr>
        <w:t xml:space="preserve">En un primer momento, como en el resto de las actividades Android, se enlazan los elementos de la interfaz con atributos de la clase y se registra un </w:t>
      </w:r>
      <w:proofErr w:type="spellStart"/>
      <w:r w:rsidRPr="002F1664">
        <w:rPr>
          <w:rPrChange w:id="4055" w:author="Castillo Martínez Ana" w:date="2020-09-10T17:43:00Z">
            <w:rPr/>
          </w:rPrChange>
        </w:rPr>
        <w:t>listener</w:t>
      </w:r>
      <w:proofErr w:type="spellEnd"/>
      <w:r w:rsidRPr="002F1664">
        <w:rPr>
          <w:rPrChange w:id="4056" w:author="Castillo Martínez Ana" w:date="2020-09-10T17:43:00Z">
            <w:rPr/>
          </w:rPrChange>
        </w:rPr>
        <w:t xml:space="preserve"> para el botón de lectura. El </w:t>
      </w:r>
      <w:proofErr w:type="spellStart"/>
      <w:r w:rsidRPr="002F1664">
        <w:rPr>
          <w:rPrChange w:id="4057" w:author="Castillo Martínez Ana" w:date="2020-09-10T17:43:00Z">
            <w:rPr/>
          </w:rPrChange>
        </w:rPr>
        <w:t>listener</w:t>
      </w:r>
      <w:proofErr w:type="spellEnd"/>
      <w:r w:rsidRPr="002F1664">
        <w:rPr>
          <w:rPrChange w:id="4058" w:author="Castillo Martínez Ana" w:date="2020-09-10T17:43:00Z">
            <w:rPr/>
          </w:rPrChange>
        </w:rPr>
        <w:t xml:space="preserve"> está encargado de llamar al método “</w:t>
      </w:r>
      <w:proofErr w:type="spellStart"/>
      <w:proofErr w:type="gramStart"/>
      <w:r w:rsidRPr="002F1664">
        <w:rPr>
          <w:rPrChange w:id="4059" w:author="Castillo Martínez Ana" w:date="2020-09-10T17:43:00Z">
            <w:rPr/>
          </w:rPrChange>
        </w:rPr>
        <w:t>enableReaderMode</w:t>
      </w:r>
      <w:proofErr w:type="spellEnd"/>
      <w:r w:rsidRPr="002F1664">
        <w:rPr>
          <w:rPrChange w:id="4060" w:author="Castillo Martínez Ana" w:date="2020-09-10T17:43:00Z">
            <w:rPr/>
          </w:rPrChange>
        </w:rPr>
        <w:t>(</w:t>
      </w:r>
      <w:proofErr w:type="gramEnd"/>
      <w:r w:rsidRPr="002F1664">
        <w:rPr>
          <w:rPrChange w:id="4061" w:author="Castillo Martínez Ana" w:date="2020-09-10T17:43:00Z">
            <w:rPr/>
          </w:rPrChange>
        </w:rPr>
        <w:t>)”, cuyo código es el siguiente:</w:t>
      </w:r>
    </w:p>
    <w:p w14:paraId="0DB7A6BF" w14:textId="77777777" w:rsidR="00D013BF" w:rsidRDefault="00D013BF">
      <w:pPr>
        <w:pStyle w:val="Texto"/>
        <w:pPrChange w:id="4062" w:author="Castillo Martínez Ana" w:date="2020-09-10T17:42:00Z">
          <w:pPr/>
        </w:pPrChange>
      </w:pPr>
    </w:p>
    <w:p w14:paraId="5984A31C" w14:textId="77777777" w:rsidR="00D013BF" w:rsidRDefault="003C4173" w:rsidP="00D013BF">
      <w:pPr>
        <w:keepNext/>
        <w:jc w:val="center"/>
      </w:pPr>
      <w:r>
        <w:rPr>
          <w:noProof/>
        </w:rPr>
        <w:drawing>
          <wp:inline distT="0" distB="0" distL="0" distR="0" wp14:anchorId="79135B9D" wp14:editId="76AE824E">
            <wp:extent cx="5082540" cy="2413635"/>
            <wp:effectExtent l="0" t="0" r="0" b="0"/>
            <wp:docPr id="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2540" cy="2413635"/>
                    </a:xfrm>
                    <a:prstGeom prst="rect">
                      <a:avLst/>
                    </a:prstGeom>
                    <a:noFill/>
                    <a:ln>
                      <a:noFill/>
                    </a:ln>
                  </pic:spPr>
                </pic:pic>
              </a:graphicData>
            </a:graphic>
          </wp:inline>
        </w:drawing>
      </w:r>
    </w:p>
    <w:p w14:paraId="50724C14" w14:textId="5CD0FF44" w:rsidR="00D013BF" w:rsidRDefault="00D013BF" w:rsidP="00D013BF">
      <w:pPr>
        <w:pStyle w:val="Descripcin"/>
        <w:jc w:val="center"/>
        <w:rPr>
          <w:noProof/>
        </w:rPr>
      </w:pPr>
      <w:bookmarkStart w:id="4063" w:name="_Toc50736862"/>
      <w:r>
        <w:t xml:space="preserve">Figura </w:t>
      </w:r>
      <w:r>
        <w:fldChar w:fldCharType="begin"/>
      </w:r>
      <w:r>
        <w:instrText xml:space="preserve"> SEQ Figura \* ARABIC </w:instrText>
      </w:r>
      <w:r>
        <w:fldChar w:fldCharType="separate"/>
      </w:r>
      <w:ins w:id="4064" w:author="Graván Serrano Eduardo" w:date="2020-09-07T15:18:00Z">
        <w:r w:rsidR="00FA5913">
          <w:rPr>
            <w:noProof/>
          </w:rPr>
          <w:t>41</w:t>
        </w:r>
      </w:ins>
      <w:del w:id="4065" w:author="Graván Serrano Eduardo" w:date="2020-09-07T13:48:00Z">
        <w:r w:rsidR="00CD6BFB" w:rsidDel="00A63D46">
          <w:rPr>
            <w:noProof/>
          </w:rPr>
          <w:delText>34</w:delText>
        </w:r>
      </w:del>
      <w:r>
        <w:fldChar w:fldCharType="end"/>
      </w:r>
      <w:r>
        <w:t xml:space="preserve">. Método encargado de activar </w:t>
      </w:r>
      <w:proofErr w:type="spellStart"/>
      <w:r>
        <w:t>ReaderMode</w:t>
      </w:r>
      <w:proofErr w:type="spellEnd"/>
      <w:r>
        <w:t>.</w:t>
      </w:r>
      <w:bookmarkEnd w:id="4063"/>
    </w:p>
    <w:p w14:paraId="4BDD6C1D" w14:textId="77777777" w:rsidR="00D013BF" w:rsidRDefault="00D013BF" w:rsidP="00D013BF">
      <w:pPr>
        <w:jc w:val="center"/>
      </w:pPr>
    </w:p>
    <w:p w14:paraId="08896E01" w14:textId="77777777" w:rsidR="00D013BF" w:rsidRDefault="00D013BF">
      <w:pPr>
        <w:pStyle w:val="Texto"/>
        <w:pPrChange w:id="4066" w:author="Castillo Martínez Ana" w:date="2020-09-10T17:43:00Z">
          <w:pPr/>
        </w:pPrChange>
      </w:pPr>
      <w:r>
        <w:t xml:space="preserve">Este código se encarga de limpiar el </w:t>
      </w:r>
      <w:proofErr w:type="spellStart"/>
      <w:r>
        <w:t>TextView</w:t>
      </w:r>
      <w:proofErr w:type="spellEnd"/>
      <w:r>
        <w:t xml:space="preserve"> que ve el usuario en la interfaz gráfica. Después prepara la llamada para activar </w:t>
      </w:r>
      <w:proofErr w:type="spellStart"/>
      <w:r>
        <w:t>ReaderMode</w:t>
      </w:r>
      <w:proofErr w:type="spellEnd"/>
      <w:r>
        <w:t xml:space="preserve">. Se activa un </w:t>
      </w:r>
      <w:proofErr w:type="spellStart"/>
      <w:r>
        <w:t>flag</w:t>
      </w:r>
      <w:proofErr w:type="spellEnd"/>
      <w:r>
        <w:t xml:space="preserve"> para evitar que haya un </w:t>
      </w:r>
      <w:proofErr w:type="spellStart"/>
      <w:r>
        <w:t>delay</w:t>
      </w:r>
      <w:proofErr w:type="spellEnd"/>
      <w:r>
        <w:t xml:space="preserve"> de un segundo entre lecturas, y se activa un segundo </w:t>
      </w:r>
      <w:proofErr w:type="spellStart"/>
      <w:r>
        <w:t>flag</w:t>
      </w:r>
      <w:proofErr w:type="spellEnd"/>
      <w:r>
        <w:t xml:space="preserve"> para que el modo lectura recoja solo etiquetas NFC de tipo A. A parte de esto, se le debe proporcionar una instancia de la actividad, y la una instancia de la clase que implementa “</w:t>
      </w:r>
      <w:proofErr w:type="spellStart"/>
      <w:r>
        <w:t>NfcAdapter.ReaderCallback</w:t>
      </w:r>
      <w:proofErr w:type="spellEnd"/>
      <w:r>
        <w:t xml:space="preserve">”, en este caso, por simplicidad, se escogió que la propia actividad implementase los métodos de la interfaz y que simplemente se registrase a sí misma como </w:t>
      </w:r>
      <w:proofErr w:type="spellStart"/>
      <w:r>
        <w:t>ReaderCallback</w:t>
      </w:r>
      <w:proofErr w:type="spellEnd"/>
      <w:r>
        <w:t xml:space="preserve">. Por último, se llama a enseñar un </w:t>
      </w:r>
      <w:proofErr w:type="spellStart"/>
      <w:r>
        <w:t>AlertDialog</w:t>
      </w:r>
      <w:proofErr w:type="spellEnd"/>
      <w:r>
        <w:t xml:space="preserve"> en pantalla que estará activo hasta que pare la lectura. </w:t>
      </w:r>
    </w:p>
    <w:p w14:paraId="1B4DCB32" w14:textId="6103724C" w:rsidR="00D013BF" w:rsidDel="002F1664" w:rsidRDefault="00D013BF">
      <w:pPr>
        <w:pStyle w:val="Texto"/>
        <w:rPr>
          <w:del w:id="4067" w:author="Castillo Martínez Ana" w:date="2020-09-10T17:43:00Z"/>
        </w:rPr>
        <w:pPrChange w:id="4068" w:author="Castillo Martínez Ana" w:date="2020-09-10T17:43:00Z">
          <w:pPr/>
        </w:pPrChange>
      </w:pPr>
    </w:p>
    <w:p w14:paraId="127904CC" w14:textId="77777777" w:rsidR="00D013BF" w:rsidRDefault="00D013BF">
      <w:pPr>
        <w:pStyle w:val="Texto"/>
        <w:pPrChange w:id="4069" w:author="Castillo Martínez Ana" w:date="2020-09-10T17:43:00Z">
          <w:pPr/>
        </w:pPrChange>
      </w:pPr>
      <w:r>
        <w:t xml:space="preserve">El </w:t>
      </w:r>
      <w:proofErr w:type="spellStart"/>
      <w:r>
        <w:t>AlertDialog</w:t>
      </w:r>
      <w:proofErr w:type="spellEnd"/>
      <w:r>
        <w:t xml:space="preserve"> es creado al crear la actividad. Se registra un </w:t>
      </w:r>
      <w:proofErr w:type="spellStart"/>
      <w:r>
        <w:t>listener</w:t>
      </w:r>
      <w:proofErr w:type="spellEnd"/>
      <w:r>
        <w:t xml:space="preserve"> para que cuando el </w:t>
      </w:r>
      <w:proofErr w:type="spellStart"/>
      <w:r>
        <w:t>AlertDialog</w:t>
      </w:r>
      <w:proofErr w:type="spellEnd"/>
      <w:r>
        <w:t xml:space="preserve"> se haga desaparecer (</w:t>
      </w:r>
      <w:proofErr w:type="spellStart"/>
      <w:r>
        <w:t>dismiss</w:t>
      </w:r>
      <w:proofErr w:type="spellEnd"/>
      <w:r>
        <w:t xml:space="preserve">), ya sea porque se ha pulsado el botón de cancelar, </w:t>
      </w:r>
      <w:r>
        <w:lastRenderedPageBreak/>
        <w:t xml:space="preserve">minimizando la aplicación, o haciendo click en otras partes de la pantalla, se desactive el modo lectura. </w:t>
      </w:r>
    </w:p>
    <w:p w14:paraId="47B9D276" w14:textId="5C44B6A8" w:rsidR="00D013BF" w:rsidDel="002F1664" w:rsidRDefault="00D013BF">
      <w:pPr>
        <w:pStyle w:val="Texto"/>
        <w:rPr>
          <w:del w:id="4070" w:author="Castillo Martínez Ana" w:date="2020-09-10T17:43:00Z"/>
        </w:rPr>
        <w:pPrChange w:id="4071" w:author="Castillo Martínez Ana" w:date="2020-09-10T17:43:00Z">
          <w:pPr/>
        </w:pPrChange>
      </w:pPr>
    </w:p>
    <w:p w14:paraId="3ECBD63A" w14:textId="53203E32" w:rsidR="00D013BF" w:rsidRDefault="00D013BF" w:rsidP="002F1664">
      <w:pPr>
        <w:pStyle w:val="Texto"/>
        <w:rPr>
          <w:ins w:id="4072" w:author="Castillo Martínez Ana" w:date="2020-09-10T17:43:00Z"/>
        </w:rPr>
      </w:pPr>
      <w:r>
        <w:t>El código es el siguiente:</w:t>
      </w:r>
    </w:p>
    <w:p w14:paraId="16FEE4F9" w14:textId="77777777" w:rsidR="002F1664" w:rsidRDefault="002F1664">
      <w:pPr>
        <w:pStyle w:val="Texto"/>
        <w:pPrChange w:id="4073" w:author="Castillo Martínez Ana" w:date="2020-09-10T17:43:00Z">
          <w:pPr/>
        </w:pPrChange>
      </w:pPr>
    </w:p>
    <w:p w14:paraId="2CE65559" w14:textId="77777777" w:rsidR="00D013BF" w:rsidRDefault="003C4173" w:rsidP="00D013BF">
      <w:pPr>
        <w:keepNext/>
        <w:jc w:val="center"/>
      </w:pPr>
      <w:r>
        <w:rPr>
          <w:noProof/>
        </w:rPr>
        <w:drawing>
          <wp:inline distT="0" distB="0" distL="0" distR="0" wp14:anchorId="1FC9D64F" wp14:editId="1D2F64CD">
            <wp:extent cx="4444365" cy="2785745"/>
            <wp:effectExtent l="0" t="0" r="0"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4365" cy="2785745"/>
                    </a:xfrm>
                    <a:prstGeom prst="rect">
                      <a:avLst/>
                    </a:prstGeom>
                    <a:noFill/>
                    <a:ln>
                      <a:noFill/>
                    </a:ln>
                  </pic:spPr>
                </pic:pic>
              </a:graphicData>
            </a:graphic>
          </wp:inline>
        </w:drawing>
      </w:r>
    </w:p>
    <w:p w14:paraId="1B650EDA" w14:textId="6BF28BD0" w:rsidR="00D013BF" w:rsidRDefault="00D013BF" w:rsidP="00D013BF">
      <w:pPr>
        <w:pStyle w:val="Descripcin"/>
        <w:jc w:val="center"/>
        <w:rPr>
          <w:noProof/>
        </w:rPr>
      </w:pPr>
      <w:bookmarkStart w:id="4074" w:name="_Toc50736863"/>
      <w:r>
        <w:t xml:space="preserve">Figura </w:t>
      </w:r>
      <w:r>
        <w:fldChar w:fldCharType="begin"/>
      </w:r>
      <w:r>
        <w:instrText xml:space="preserve"> SEQ Figura \* ARABIC </w:instrText>
      </w:r>
      <w:r>
        <w:fldChar w:fldCharType="separate"/>
      </w:r>
      <w:ins w:id="4075" w:author="Graván Serrano Eduardo" w:date="2020-09-07T15:18:00Z">
        <w:r w:rsidR="00FA5913">
          <w:rPr>
            <w:noProof/>
          </w:rPr>
          <w:t>42</w:t>
        </w:r>
      </w:ins>
      <w:del w:id="4076" w:author="Graván Serrano Eduardo" w:date="2020-09-07T13:48:00Z">
        <w:r w:rsidR="00CD6BFB" w:rsidDel="00A63D46">
          <w:rPr>
            <w:noProof/>
          </w:rPr>
          <w:delText>35</w:delText>
        </w:r>
      </w:del>
      <w:r>
        <w:fldChar w:fldCharType="end"/>
      </w:r>
      <w:r>
        <w:t xml:space="preserve">. Creación del </w:t>
      </w:r>
      <w:proofErr w:type="spellStart"/>
      <w:r>
        <w:t>AlertDialog</w:t>
      </w:r>
      <w:proofErr w:type="spellEnd"/>
      <w:r>
        <w:t xml:space="preserve"> de lectura de etiquetas.</w:t>
      </w:r>
      <w:bookmarkEnd w:id="4074"/>
    </w:p>
    <w:p w14:paraId="0EF77AAB" w14:textId="77777777" w:rsidR="00D013BF" w:rsidRDefault="00D013BF" w:rsidP="00D013BF">
      <w:pPr>
        <w:jc w:val="center"/>
      </w:pPr>
    </w:p>
    <w:p w14:paraId="4729B1CF" w14:textId="77777777" w:rsidR="00D013BF" w:rsidRDefault="00D013BF">
      <w:pPr>
        <w:pStyle w:val="Texto"/>
        <w:pPrChange w:id="4077" w:author="Castillo Martínez Ana" w:date="2020-09-10T17:43:00Z">
          <w:pPr/>
        </w:pPrChange>
      </w:pPr>
      <w:r>
        <w:t>El método encargado de desactivar el modo lectura es mucho más sencillo:</w:t>
      </w:r>
    </w:p>
    <w:p w14:paraId="25973B2D" w14:textId="77777777" w:rsidR="00D013BF" w:rsidRDefault="00D013BF" w:rsidP="00D013BF"/>
    <w:p w14:paraId="35C5F32F" w14:textId="77777777" w:rsidR="00D013BF" w:rsidRDefault="003C4173" w:rsidP="00D013BF">
      <w:pPr>
        <w:keepNext/>
        <w:jc w:val="center"/>
      </w:pPr>
      <w:r>
        <w:rPr>
          <w:noProof/>
        </w:rPr>
        <w:drawing>
          <wp:inline distT="0" distB="0" distL="0" distR="0" wp14:anchorId="3E3AC69E" wp14:editId="6FE27370">
            <wp:extent cx="4508500" cy="903605"/>
            <wp:effectExtent l="0" t="0" r="0" b="0"/>
            <wp:docPr id="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8500" cy="903605"/>
                    </a:xfrm>
                    <a:prstGeom prst="rect">
                      <a:avLst/>
                    </a:prstGeom>
                    <a:noFill/>
                    <a:ln>
                      <a:noFill/>
                    </a:ln>
                  </pic:spPr>
                </pic:pic>
              </a:graphicData>
            </a:graphic>
          </wp:inline>
        </w:drawing>
      </w:r>
    </w:p>
    <w:p w14:paraId="060F10A5" w14:textId="7B55FED1" w:rsidR="00D013BF" w:rsidRDefault="00D013BF" w:rsidP="00D013BF">
      <w:pPr>
        <w:pStyle w:val="Descripcin"/>
        <w:jc w:val="center"/>
        <w:rPr>
          <w:noProof/>
        </w:rPr>
      </w:pPr>
      <w:bookmarkStart w:id="4078" w:name="_Toc50736864"/>
      <w:r>
        <w:t xml:space="preserve">Figura </w:t>
      </w:r>
      <w:r>
        <w:fldChar w:fldCharType="begin"/>
      </w:r>
      <w:r>
        <w:instrText xml:space="preserve"> SEQ Figura \* ARABIC </w:instrText>
      </w:r>
      <w:r>
        <w:fldChar w:fldCharType="separate"/>
      </w:r>
      <w:ins w:id="4079" w:author="Graván Serrano Eduardo" w:date="2020-09-07T15:18:00Z">
        <w:r w:rsidR="00FA5913">
          <w:rPr>
            <w:noProof/>
          </w:rPr>
          <w:t>43</w:t>
        </w:r>
      </w:ins>
      <w:del w:id="4080" w:author="Graván Serrano Eduardo" w:date="2020-09-07T13:48:00Z">
        <w:r w:rsidR="00CD6BFB" w:rsidDel="00A63D46">
          <w:rPr>
            <w:noProof/>
          </w:rPr>
          <w:delText>36</w:delText>
        </w:r>
      </w:del>
      <w:r>
        <w:fldChar w:fldCharType="end"/>
      </w:r>
      <w:r>
        <w:t xml:space="preserve">. Método encargado de desactivar </w:t>
      </w:r>
      <w:proofErr w:type="spellStart"/>
      <w:r>
        <w:t>ReaderMode</w:t>
      </w:r>
      <w:proofErr w:type="spellEnd"/>
      <w:r>
        <w:t>.</w:t>
      </w:r>
      <w:bookmarkEnd w:id="4078"/>
    </w:p>
    <w:p w14:paraId="0AFE30C2" w14:textId="77777777" w:rsidR="00D013BF" w:rsidRDefault="00D013BF" w:rsidP="00D013BF">
      <w:pPr>
        <w:jc w:val="center"/>
      </w:pPr>
    </w:p>
    <w:p w14:paraId="54A13966" w14:textId="77777777" w:rsidR="00D013BF" w:rsidRDefault="00D013BF">
      <w:pPr>
        <w:pStyle w:val="Texto"/>
        <w:pPrChange w:id="4081" w:author="Castillo Martínez Ana" w:date="2020-09-10T17:43:00Z">
          <w:pPr/>
        </w:pPrChange>
      </w:pPr>
      <w:r>
        <w:t xml:space="preserve">Recapitulando, cuando el usuario administrador haga click en el botón de lectura de etiquetas, se registrará el teléfono en modo lectura NFC y se creará un </w:t>
      </w:r>
      <w:proofErr w:type="spellStart"/>
      <w:r>
        <w:t>AlertDialog</w:t>
      </w:r>
      <w:proofErr w:type="spellEnd"/>
      <w:r>
        <w:t xml:space="preserve">. Si se cierra este </w:t>
      </w:r>
      <w:proofErr w:type="spellStart"/>
      <w:r>
        <w:t>AlertDialog</w:t>
      </w:r>
      <w:proofErr w:type="spellEnd"/>
      <w:r>
        <w:t xml:space="preserve"> de cualquier forma, se desactivará el modo lectura.</w:t>
      </w:r>
    </w:p>
    <w:p w14:paraId="4823DD5D" w14:textId="4BA2F202" w:rsidR="00D013BF" w:rsidDel="002F1664" w:rsidRDefault="00D013BF">
      <w:pPr>
        <w:pStyle w:val="Texto"/>
        <w:rPr>
          <w:del w:id="4082" w:author="Castillo Martínez Ana" w:date="2020-09-10T17:43:00Z"/>
        </w:rPr>
        <w:pPrChange w:id="4083" w:author="Castillo Martínez Ana" w:date="2020-09-10T17:43:00Z">
          <w:pPr/>
        </w:pPrChange>
      </w:pPr>
    </w:p>
    <w:p w14:paraId="22F0146D" w14:textId="77777777" w:rsidR="00D013BF" w:rsidRDefault="00D013BF">
      <w:pPr>
        <w:pStyle w:val="Texto"/>
        <w:pPrChange w:id="4084" w:author="Castillo Martínez Ana" w:date="2020-09-10T17:43:00Z">
          <w:pPr/>
        </w:pPrChange>
      </w:pPr>
      <w:r>
        <w:t xml:space="preserve">Cuando la actividad registre un </w:t>
      </w:r>
      <w:proofErr w:type="spellStart"/>
      <w:r>
        <w:t>Intent</w:t>
      </w:r>
      <w:proofErr w:type="spellEnd"/>
      <w:r>
        <w:t xml:space="preserve"> de NFC que coincida con el </w:t>
      </w:r>
      <w:proofErr w:type="spellStart"/>
      <w:r>
        <w:t>flag</w:t>
      </w:r>
      <w:proofErr w:type="spellEnd"/>
      <w:r>
        <w:t xml:space="preserve"> que hemos establecido anteriormente (NFC tipo A), se llamará al método de la interfaz “</w:t>
      </w:r>
      <w:proofErr w:type="spellStart"/>
      <w:r>
        <w:t>NfcAdapter.ReaderCallback</w:t>
      </w:r>
      <w:proofErr w:type="spellEnd"/>
      <w:r>
        <w:t>”, “</w:t>
      </w:r>
      <w:proofErr w:type="spellStart"/>
      <w:r>
        <w:t>onTagDiscovered</w:t>
      </w:r>
      <w:proofErr w:type="spellEnd"/>
      <w:r>
        <w:t>”.</w:t>
      </w:r>
    </w:p>
    <w:p w14:paraId="6F4C52B1" w14:textId="452B107E" w:rsidR="00D013BF" w:rsidDel="002F1664" w:rsidRDefault="00D013BF">
      <w:pPr>
        <w:pStyle w:val="Texto"/>
        <w:rPr>
          <w:del w:id="4085" w:author="Castillo Martínez Ana" w:date="2020-09-10T17:43:00Z"/>
        </w:rPr>
        <w:pPrChange w:id="4086" w:author="Castillo Martínez Ana" w:date="2020-09-10T17:43:00Z">
          <w:pPr/>
        </w:pPrChange>
      </w:pPr>
    </w:p>
    <w:p w14:paraId="5E0D39E0" w14:textId="77777777" w:rsidR="00D013BF" w:rsidRDefault="00D013BF">
      <w:pPr>
        <w:pStyle w:val="Texto"/>
        <w:pPrChange w:id="4087" w:author="Castillo Martínez Ana" w:date="2020-09-10T17:43:00Z">
          <w:pPr/>
        </w:pPrChange>
      </w:pPr>
      <w:r>
        <w:t>Este método recoge un objeto de tipo Tag. Los objetos de tipo Tag representan etiquetas NFC descubiertas. Una vez se ha descubierto la etiqueta, debemos recuperar su “</w:t>
      </w:r>
      <w:proofErr w:type="spellStart"/>
      <w:r>
        <w:t>TechList</w:t>
      </w:r>
      <w:proofErr w:type="spellEnd"/>
      <w:r>
        <w:t>”, es decir, la lista de tecnologías aceptadas por la etiqueta. En caso de que alguna de estas tecnologías sea NDEF, podemos proceder ya que coincide con lo que estamos buscando.</w:t>
      </w:r>
    </w:p>
    <w:p w14:paraId="3C721DAB" w14:textId="20247C7B" w:rsidR="00D013BF" w:rsidDel="002F1664" w:rsidRDefault="00D013BF">
      <w:pPr>
        <w:pStyle w:val="Texto"/>
        <w:rPr>
          <w:del w:id="4088" w:author="Castillo Martínez Ana" w:date="2020-09-10T17:43:00Z"/>
        </w:rPr>
        <w:pPrChange w:id="4089" w:author="Castillo Martínez Ana" w:date="2020-09-10T17:43:00Z">
          <w:pPr/>
        </w:pPrChange>
      </w:pPr>
    </w:p>
    <w:p w14:paraId="00E8F40E" w14:textId="77777777" w:rsidR="00D013BF" w:rsidRDefault="00D013BF">
      <w:pPr>
        <w:pStyle w:val="Texto"/>
        <w:pPrChange w:id="4090" w:author="Castillo Martínez Ana" w:date="2020-09-10T17:43:00Z">
          <w:pPr/>
        </w:pPrChange>
      </w:pPr>
      <w:r>
        <w:t xml:space="preserve">Se recupera el contenido NDEF de la etiqueta, se recupera el mensaje NDEF dentro de la etiqueta, el registro NDEF que haya dentro del mensaje y, por último, la </w:t>
      </w:r>
      <w:proofErr w:type="spellStart"/>
      <w:r>
        <w:t>payload</w:t>
      </w:r>
      <w:proofErr w:type="spellEnd"/>
      <w:r>
        <w:t xml:space="preserve"> de este mensaje, es decir, el texto:</w:t>
      </w:r>
    </w:p>
    <w:p w14:paraId="03E762C7" w14:textId="77777777" w:rsidR="00D013BF" w:rsidRDefault="003C4173" w:rsidP="00D013BF">
      <w:pPr>
        <w:keepNext/>
        <w:jc w:val="center"/>
      </w:pPr>
      <w:r>
        <w:rPr>
          <w:noProof/>
        </w:rPr>
        <w:drawing>
          <wp:inline distT="0" distB="0" distL="0" distR="0" wp14:anchorId="5D7379EF" wp14:editId="3219B58B">
            <wp:extent cx="3263900" cy="1701165"/>
            <wp:effectExtent l="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3900" cy="1701165"/>
                    </a:xfrm>
                    <a:prstGeom prst="rect">
                      <a:avLst/>
                    </a:prstGeom>
                    <a:noFill/>
                    <a:ln>
                      <a:noFill/>
                    </a:ln>
                  </pic:spPr>
                </pic:pic>
              </a:graphicData>
            </a:graphic>
          </wp:inline>
        </w:drawing>
      </w:r>
    </w:p>
    <w:p w14:paraId="5EC52DC8" w14:textId="7DF20097" w:rsidR="00D013BF" w:rsidRDefault="00D013BF" w:rsidP="00D013BF">
      <w:pPr>
        <w:pStyle w:val="Descripcin"/>
        <w:jc w:val="center"/>
        <w:rPr>
          <w:noProof/>
        </w:rPr>
      </w:pPr>
      <w:bookmarkStart w:id="4091" w:name="_Toc50736865"/>
      <w:r>
        <w:t xml:space="preserve">Figura </w:t>
      </w:r>
      <w:r>
        <w:fldChar w:fldCharType="begin"/>
      </w:r>
      <w:r>
        <w:instrText xml:space="preserve"> SEQ Figura \* ARABIC </w:instrText>
      </w:r>
      <w:r>
        <w:fldChar w:fldCharType="separate"/>
      </w:r>
      <w:ins w:id="4092" w:author="Graván Serrano Eduardo" w:date="2020-09-07T15:18:00Z">
        <w:r w:rsidR="00FA5913">
          <w:rPr>
            <w:noProof/>
          </w:rPr>
          <w:t>44</w:t>
        </w:r>
      </w:ins>
      <w:del w:id="4093" w:author="Graván Serrano Eduardo" w:date="2020-09-07T13:48:00Z">
        <w:r w:rsidR="00CD6BFB" w:rsidDel="00A63D46">
          <w:rPr>
            <w:noProof/>
          </w:rPr>
          <w:delText>37</w:delText>
        </w:r>
      </w:del>
      <w:r>
        <w:fldChar w:fldCharType="end"/>
      </w:r>
      <w:r>
        <w:t>. Primera parte del método encargado de recoger las etiquetas leídas por el lector.</w:t>
      </w:r>
      <w:bookmarkEnd w:id="4091"/>
    </w:p>
    <w:p w14:paraId="4D7A2D8D" w14:textId="77777777" w:rsidR="00D013BF" w:rsidRDefault="00D013BF" w:rsidP="00D013BF">
      <w:pPr>
        <w:jc w:val="center"/>
      </w:pPr>
    </w:p>
    <w:p w14:paraId="63325748" w14:textId="77777777" w:rsidR="00D013BF" w:rsidRDefault="00D013BF">
      <w:pPr>
        <w:pStyle w:val="Texto"/>
        <w:pPrChange w:id="4094" w:author="Castillo Martínez Ana" w:date="2020-09-10T17:43:00Z">
          <w:pPr/>
        </w:pPrChange>
      </w:pPr>
      <w:r>
        <w:t xml:space="preserve">Una vez tenemos el contenido del mensaje NDEF, tenemos que </w:t>
      </w:r>
      <w:proofErr w:type="spellStart"/>
      <w:r>
        <w:t>parsear</w:t>
      </w:r>
      <w:proofErr w:type="spellEnd"/>
      <w:r>
        <w:t xml:space="preserve"> el mensaje quitando los bits de la codificación de texto y los indicadores de idioma del mensaje:</w:t>
      </w:r>
    </w:p>
    <w:p w14:paraId="1D4B55ED" w14:textId="77777777" w:rsidR="00D013BF" w:rsidRDefault="00D013BF" w:rsidP="00D013BF"/>
    <w:p w14:paraId="6E2C26BB" w14:textId="77777777" w:rsidR="00D013BF" w:rsidRDefault="003C4173" w:rsidP="00C91D0B">
      <w:pPr>
        <w:keepNext/>
        <w:jc w:val="center"/>
      </w:pPr>
      <w:r>
        <w:rPr>
          <w:noProof/>
        </w:rPr>
        <w:drawing>
          <wp:inline distT="0" distB="0" distL="0" distR="0" wp14:anchorId="1F5668AB" wp14:editId="50FA336C">
            <wp:extent cx="5039995" cy="861060"/>
            <wp:effectExtent l="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861060"/>
                    </a:xfrm>
                    <a:prstGeom prst="rect">
                      <a:avLst/>
                    </a:prstGeom>
                    <a:noFill/>
                    <a:ln>
                      <a:noFill/>
                    </a:ln>
                  </pic:spPr>
                </pic:pic>
              </a:graphicData>
            </a:graphic>
          </wp:inline>
        </w:drawing>
      </w:r>
    </w:p>
    <w:p w14:paraId="2ED6D8A2" w14:textId="475D4D7C" w:rsidR="00D013BF" w:rsidRDefault="00D013BF" w:rsidP="00D013BF">
      <w:pPr>
        <w:pStyle w:val="Descripcin"/>
        <w:jc w:val="center"/>
        <w:rPr>
          <w:noProof/>
        </w:rPr>
      </w:pPr>
      <w:bookmarkStart w:id="4095" w:name="_Toc50736866"/>
      <w:r>
        <w:t xml:space="preserve">Figura </w:t>
      </w:r>
      <w:r>
        <w:fldChar w:fldCharType="begin"/>
      </w:r>
      <w:r>
        <w:instrText xml:space="preserve"> SEQ Figura \* ARABIC </w:instrText>
      </w:r>
      <w:r>
        <w:fldChar w:fldCharType="separate"/>
      </w:r>
      <w:ins w:id="4096" w:author="Graván Serrano Eduardo" w:date="2020-09-07T15:18:00Z">
        <w:r w:rsidR="00FA5913">
          <w:rPr>
            <w:noProof/>
          </w:rPr>
          <w:t>45</w:t>
        </w:r>
      </w:ins>
      <w:del w:id="4097" w:author="Graván Serrano Eduardo" w:date="2020-09-07T13:48:00Z">
        <w:r w:rsidR="00CD6BFB" w:rsidDel="00A63D46">
          <w:rPr>
            <w:noProof/>
          </w:rPr>
          <w:delText>38</w:delText>
        </w:r>
      </w:del>
      <w:r>
        <w:fldChar w:fldCharType="end"/>
      </w:r>
      <w:r>
        <w:t>. Segunda parte del método encargado de recoger las etiquetas leídas por el lector.</w:t>
      </w:r>
      <w:bookmarkEnd w:id="4095"/>
    </w:p>
    <w:p w14:paraId="03418CB5" w14:textId="77777777" w:rsidR="00D013BF" w:rsidRDefault="00D013BF" w:rsidP="00D013BF"/>
    <w:p w14:paraId="04BFA4AB" w14:textId="77777777" w:rsidR="00D013BF" w:rsidRDefault="00D013BF">
      <w:pPr>
        <w:pStyle w:val="Texto"/>
        <w:pPrChange w:id="4098" w:author="Castillo Martínez Ana" w:date="2020-09-10T17:43:00Z">
          <w:pPr/>
        </w:pPrChange>
      </w:pPr>
      <w:r>
        <w:t xml:space="preserve">De esta forma, en el atributo </w:t>
      </w:r>
      <w:proofErr w:type="spellStart"/>
      <w:r>
        <w:t>tagContent</w:t>
      </w:r>
      <w:proofErr w:type="spellEnd"/>
      <w:r>
        <w:t xml:space="preserve"> tenemos el contenido “limpio” de la etiqueta NDEF que se ha leído, que debería ser el email identificador del empleado que está fichando. El siguiente paso es llamar a la </w:t>
      </w:r>
      <w:proofErr w:type="spellStart"/>
      <w:r>
        <w:t>AsyncTask</w:t>
      </w:r>
      <w:proofErr w:type="spellEnd"/>
      <w:r>
        <w:t xml:space="preserve"> encargada de enviársela al servidor HTTP. El funcionamiento de estas </w:t>
      </w:r>
      <w:proofErr w:type="spellStart"/>
      <w:r>
        <w:t>AsyncTask</w:t>
      </w:r>
      <w:proofErr w:type="spellEnd"/>
      <w:r>
        <w:t xml:space="preserve"> ha sido descrito anteriormente, por lo que simplemente explicaremos la gestión de la respuesta del servidor.</w:t>
      </w:r>
    </w:p>
    <w:p w14:paraId="471CEE58" w14:textId="32C831D5" w:rsidR="00D013BF" w:rsidDel="002F1664" w:rsidRDefault="00D013BF">
      <w:pPr>
        <w:pStyle w:val="Texto"/>
        <w:rPr>
          <w:del w:id="4099" w:author="Castillo Martínez Ana" w:date="2020-09-10T17:43:00Z"/>
        </w:rPr>
        <w:pPrChange w:id="4100" w:author="Castillo Martínez Ana" w:date="2020-09-10T17:43:00Z">
          <w:pPr/>
        </w:pPrChange>
      </w:pPr>
    </w:p>
    <w:p w14:paraId="3BF0759C" w14:textId="77777777" w:rsidR="00D013BF" w:rsidRDefault="00D013BF">
      <w:pPr>
        <w:pStyle w:val="Texto"/>
        <w:pPrChange w:id="4101" w:author="Castillo Martínez Ana" w:date="2020-09-10T17:43:00Z">
          <w:pPr/>
        </w:pPrChange>
      </w:pPr>
      <w:r>
        <w:t>El método “</w:t>
      </w:r>
      <w:proofErr w:type="spellStart"/>
      <w:r>
        <w:t>onPostExecute</w:t>
      </w:r>
      <w:proofErr w:type="spellEnd"/>
      <w:r>
        <w:t>” llama al método “</w:t>
      </w:r>
      <w:proofErr w:type="spellStart"/>
      <w:r>
        <w:t>updateInterface</w:t>
      </w:r>
      <w:proofErr w:type="spellEnd"/>
      <w:r>
        <w:t xml:space="preserve">”, el cual recoge como parámetro el </w:t>
      </w:r>
      <w:proofErr w:type="spellStart"/>
      <w:r>
        <w:t>String</w:t>
      </w:r>
      <w:proofErr w:type="spellEnd"/>
      <w:r>
        <w:t xml:space="preserve"> de respuesta que el servidor HTTP está programado para devolver. En base a este </w:t>
      </w:r>
      <w:proofErr w:type="spellStart"/>
      <w:r>
        <w:t>String</w:t>
      </w:r>
      <w:proofErr w:type="spellEnd"/>
      <w:r>
        <w:t xml:space="preserve">, se le notifica al usuario del resultado de la operación. Por último, se hace </w:t>
      </w:r>
      <w:proofErr w:type="spellStart"/>
      <w:r>
        <w:t>dismiss</w:t>
      </w:r>
      <w:proofErr w:type="spellEnd"/>
      <w:r>
        <w:t xml:space="preserve"> del </w:t>
      </w:r>
      <w:proofErr w:type="spellStart"/>
      <w:r>
        <w:t>AlertDialog</w:t>
      </w:r>
      <w:proofErr w:type="spellEnd"/>
      <w:r>
        <w:t>, desactivando el modo lectura:</w:t>
      </w:r>
    </w:p>
    <w:p w14:paraId="12DCAF73" w14:textId="77777777" w:rsidR="00C91D0B" w:rsidRDefault="00C91D0B" w:rsidP="00D013BF"/>
    <w:p w14:paraId="37439716" w14:textId="77777777" w:rsidR="00C91D0B" w:rsidRDefault="003C4173" w:rsidP="00C91D0B">
      <w:pPr>
        <w:keepNext/>
        <w:jc w:val="center"/>
      </w:pPr>
      <w:r w:rsidRPr="00F536B2">
        <w:rPr>
          <w:noProof/>
        </w:rPr>
        <w:lastRenderedPageBreak/>
        <w:drawing>
          <wp:inline distT="0" distB="0" distL="0" distR="0" wp14:anchorId="2993A521" wp14:editId="2032B63C">
            <wp:extent cx="4412615" cy="2817495"/>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2615" cy="2817495"/>
                    </a:xfrm>
                    <a:prstGeom prst="rect">
                      <a:avLst/>
                    </a:prstGeom>
                    <a:noFill/>
                    <a:ln>
                      <a:noFill/>
                    </a:ln>
                  </pic:spPr>
                </pic:pic>
              </a:graphicData>
            </a:graphic>
          </wp:inline>
        </w:drawing>
      </w:r>
    </w:p>
    <w:p w14:paraId="3707E555" w14:textId="6927D755" w:rsidR="00D218BB" w:rsidRDefault="00C91D0B" w:rsidP="00C91D0B">
      <w:pPr>
        <w:pStyle w:val="Descripcin"/>
        <w:jc w:val="center"/>
      </w:pPr>
      <w:bookmarkStart w:id="4102" w:name="_Toc50736867"/>
      <w:r>
        <w:t xml:space="preserve">Figura </w:t>
      </w:r>
      <w:r>
        <w:fldChar w:fldCharType="begin"/>
      </w:r>
      <w:r>
        <w:instrText xml:space="preserve"> SEQ Figura \* ARABIC </w:instrText>
      </w:r>
      <w:r>
        <w:fldChar w:fldCharType="separate"/>
      </w:r>
      <w:ins w:id="4103" w:author="Graván Serrano Eduardo" w:date="2020-09-07T15:18:00Z">
        <w:r w:rsidR="00FA5913">
          <w:rPr>
            <w:noProof/>
          </w:rPr>
          <w:t>46</w:t>
        </w:r>
      </w:ins>
      <w:del w:id="4104" w:author="Graván Serrano Eduardo" w:date="2020-09-07T13:48:00Z">
        <w:r w:rsidR="00CD6BFB" w:rsidDel="00A63D46">
          <w:rPr>
            <w:noProof/>
          </w:rPr>
          <w:delText>39</w:delText>
        </w:r>
      </w:del>
      <w:r>
        <w:fldChar w:fldCharType="end"/>
      </w:r>
      <w:r>
        <w:t>. Análisis de la respuesta del servidor frente a la lectura de etiquetas y actualización de la interfaz de usuario.</w:t>
      </w:r>
      <w:bookmarkEnd w:id="4102"/>
    </w:p>
    <w:p w14:paraId="44F5CC83" w14:textId="77777777" w:rsidR="005473E3" w:rsidRDefault="005473E3">
      <w:pPr>
        <w:pStyle w:val="Ttulo2"/>
        <w:pPrChange w:id="4105" w:author="Graván Serrano Eduardo" w:date="2020-09-11T17:05:00Z">
          <w:pPr>
            <w:pStyle w:val="Texto"/>
          </w:pPr>
        </w:pPrChange>
      </w:pPr>
      <w:r>
        <w:t xml:space="preserve">   </w:t>
      </w:r>
      <w:bookmarkStart w:id="4106" w:name="_Toc50375944"/>
      <w:bookmarkStart w:id="4107" w:name="_Toc50736623"/>
      <w:r>
        <w:t>Aplicación de escritorio para administradores</w:t>
      </w:r>
      <w:bookmarkEnd w:id="4106"/>
      <w:bookmarkEnd w:id="4107"/>
    </w:p>
    <w:p w14:paraId="24B3A73E" w14:textId="77777777" w:rsidR="005473E3" w:rsidRDefault="005473E3">
      <w:pPr>
        <w:pStyle w:val="Texto"/>
        <w:pPrChange w:id="4108" w:author="Castillo Martínez Ana" w:date="2020-09-10T17:43:00Z">
          <w:pPr/>
        </w:pPrChange>
      </w:pPr>
      <w:r w:rsidRPr="005473E3">
        <w:t>Esta última aplicación se ha desarrollado para cubrir la necesidad de los usuarios administradores de tener una forma fácil de acceder y modificar los datos almacenados en la base de datos.</w:t>
      </w:r>
    </w:p>
    <w:p w14:paraId="1B23AD59" w14:textId="452C863B" w:rsidR="005473E3" w:rsidRPr="005473E3" w:rsidDel="002F1664" w:rsidRDefault="005473E3">
      <w:pPr>
        <w:pStyle w:val="Texto"/>
        <w:rPr>
          <w:del w:id="4109" w:author="Castillo Martínez Ana" w:date="2020-09-10T17:43:00Z"/>
        </w:rPr>
        <w:pPrChange w:id="4110" w:author="Castillo Martínez Ana" w:date="2020-09-10T17:43:00Z">
          <w:pPr/>
        </w:pPrChange>
      </w:pPr>
    </w:p>
    <w:p w14:paraId="42BDEF2C" w14:textId="77777777" w:rsidR="005473E3" w:rsidRDefault="005473E3">
      <w:pPr>
        <w:pStyle w:val="Texto"/>
        <w:pPrChange w:id="4111" w:author="Castillo Martínez Ana" w:date="2020-09-10T17:43:00Z">
          <w:pPr/>
        </w:pPrChange>
      </w:pPr>
      <w:r w:rsidRPr="005473E3">
        <w:t xml:space="preserve">Se ha creado una aplicación Java haciendo uso de la librería Swing para crear la interfaz gráfica. La aplicación les da la posibilidad a los usuarios administradores de acceder a las llamadas de gestión a través de la </w:t>
      </w:r>
      <w:proofErr w:type="spellStart"/>
      <w:r w:rsidRPr="005473E3">
        <w:t>ReST</w:t>
      </w:r>
      <w:proofErr w:type="spellEnd"/>
      <w:r w:rsidRPr="005473E3">
        <w:t xml:space="preserve"> API. Las clases Java creadas todas heredan de la clase Swing “</w:t>
      </w:r>
      <w:proofErr w:type="spellStart"/>
      <w:proofErr w:type="gramStart"/>
      <w:r w:rsidRPr="005473E3">
        <w:t>javax.swing</w:t>
      </w:r>
      <w:proofErr w:type="gramEnd"/>
      <w:r w:rsidRPr="005473E3">
        <w:t>.Jframe</w:t>
      </w:r>
      <w:proofErr w:type="spellEnd"/>
      <w:r w:rsidRPr="005473E3">
        <w:t>”, es decir, todas las clases Java son clases de interfaz gráfica.</w:t>
      </w:r>
    </w:p>
    <w:p w14:paraId="0B8D3B89" w14:textId="582654B5" w:rsidR="005473E3" w:rsidRPr="005473E3" w:rsidDel="002F1664" w:rsidRDefault="005473E3">
      <w:pPr>
        <w:pStyle w:val="Texto"/>
        <w:rPr>
          <w:del w:id="4112" w:author="Castillo Martínez Ana" w:date="2020-09-10T17:43:00Z"/>
        </w:rPr>
        <w:pPrChange w:id="4113" w:author="Castillo Martínez Ana" w:date="2020-09-10T17:43:00Z">
          <w:pPr/>
        </w:pPrChange>
      </w:pPr>
    </w:p>
    <w:p w14:paraId="4431B45C" w14:textId="77777777" w:rsidR="005473E3" w:rsidRDefault="005473E3">
      <w:pPr>
        <w:pStyle w:val="Texto"/>
        <w:pPrChange w:id="4114" w:author="Castillo Martínez Ana" w:date="2020-09-10T17:43:00Z">
          <w:pPr/>
        </w:pPrChange>
      </w:pPr>
      <w:r w:rsidRPr="005473E3">
        <w:t xml:space="preserve">La lógica de la aplicación está pensada para mapear las tablas de la base de datos. Tenemos, por lo tanto, clases relacionadas con la tabla </w:t>
      </w:r>
      <w:proofErr w:type="spellStart"/>
      <w:r w:rsidRPr="005473E3">
        <w:t>Employee</w:t>
      </w:r>
      <w:proofErr w:type="spellEnd"/>
      <w:r w:rsidRPr="005473E3">
        <w:t xml:space="preserve">, clases relacionadas con la tabla Schedule y, por último, clases relacionadas con la tabla </w:t>
      </w:r>
      <w:proofErr w:type="spellStart"/>
      <w:r w:rsidRPr="005473E3">
        <w:t>Attendance</w:t>
      </w:r>
      <w:proofErr w:type="spellEnd"/>
      <w:r w:rsidRPr="005473E3">
        <w:t>.</w:t>
      </w:r>
    </w:p>
    <w:p w14:paraId="41E1131A" w14:textId="518C8456" w:rsidR="005473E3" w:rsidRPr="005473E3" w:rsidDel="002F1664" w:rsidRDefault="005473E3">
      <w:pPr>
        <w:pStyle w:val="Texto"/>
        <w:rPr>
          <w:del w:id="4115" w:author="Castillo Martínez Ana" w:date="2020-09-10T17:43:00Z"/>
        </w:rPr>
        <w:pPrChange w:id="4116" w:author="Castillo Martínez Ana" w:date="2020-09-10T17:43:00Z">
          <w:pPr/>
        </w:pPrChange>
      </w:pPr>
    </w:p>
    <w:p w14:paraId="72A69293" w14:textId="77777777" w:rsidR="005473E3" w:rsidRPr="005473E3" w:rsidRDefault="005473E3">
      <w:pPr>
        <w:pStyle w:val="Texto"/>
        <w:pPrChange w:id="4117" w:author="Castillo Martínez Ana" w:date="2020-09-10T17:43:00Z">
          <w:pPr/>
        </w:pPrChange>
      </w:pPr>
      <w:r w:rsidRPr="005473E3">
        <w:t xml:space="preserve">En cuanto a la tabla </w:t>
      </w:r>
      <w:proofErr w:type="spellStart"/>
      <w:r w:rsidRPr="005473E3">
        <w:t>Employee</w:t>
      </w:r>
      <w:proofErr w:type="spellEnd"/>
      <w:r w:rsidRPr="005473E3">
        <w:t>:</w:t>
      </w:r>
    </w:p>
    <w:p w14:paraId="7B521233" w14:textId="77777777" w:rsidR="005473E3" w:rsidRPr="005473E3" w:rsidRDefault="005473E3">
      <w:pPr>
        <w:pStyle w:val="Texto"/>
        <w:numPr>
          <w:ilvl w:val="0"/>
          <w:numId w:val="54"/>
        </w:numPr>
        <w:pPrChange w:id="4118" w:author="Castillo Martínez Ana" w:date="2020-09-10T17:43:00Z">
          <w:pPr>
            <w:pStyle w:val="Prrafodelista"/>
            <w:numPr>
              <w:numId w:val="16"/>
            </w:numPr>
            <w:ind w:left="765" w:hanging="360"/>
          </w:pPr>
        </w:pPrChange>
      </w:pPr>
      <w:proofErr w:type="spellStart"/>
      <w:r w:rsidRPr="005473E3">
        <w:rPr>
          <w:b/>
          <w:bCs/>
        </w:rPr>
        <w:t>RegisterEmployee</w:t>
      </w:r>
      <w:proofErr w:type="spellEnd"/>
      <w:r w:rsidRPr="005473E3">
        <w:rPr>
          <w:b/>
          <w:bCs/>
        </w:rPr>
        <w:t xml:space="preserve">: </w:t>
      </w:r>
      <w:r w:rsidRPr="005473E3">
        <w:t>la clase tiene las herramientas necesarias para recuperar toda la información necesaria para registrar un nuevo empleado en la base de datos. Una vez se ha recogido toda la información, se hace la llamada al servidor HTTP para intentar insertarlo en la base de datos y se analiza la respuesta del servidor.</w:t>
      </w:r>
    </w:p>
    <w:p w14:paraId="16913806" w14:textId="77777777" w:rsidR="005473E3" w:rsidRPr="005473E3" w:rsidRDefault="005473E3">
      <w:pPr>
        <w:pStyle w:val="Texto"/>
        <w:numPr>
          <w:ilvl w:val="0"/>
          <w:numId w:val="54"/>
        </w:numPr>
        <w:pPrChange w:id="4119" w:author="Castillo Martínez Ana" w:date="2020-09-10T17:43:00Z">
          <w:pPr>
            <w:pStyle w:val="Prrafodelista"/>
            <w:numPr>
              <w:numId w:val="16"/>
            </w:numPr>
            <w:ind w:left="765" w:hanging="360"/>
          </w:pPr>
        </w:pPrChange>
      </w:pPr>
      <w:proofErr w:type="spellStart"/>
      <w:r w:rsidRPr="005473E3">
        <w:rPr>
          <w:b/>
          <w:bCs/>
        </w:rPr>
        <w:t>DeleteEmployee</w:t>
      </w:r>
      <w:proofErr w:type="spellEnd"/>
      <w:r w:rsidRPr="005473E3">
        <w:rPr>
          <w:b/>
          <w:bCs/>
        </w:rPr>
        <w:t xml:space="preserve">: </w:t>
      </w:r>
      <w:r w:rsidRPr="005473E3">
        <w:t>esta clase pide el email de un empleado y le manda una petición al servidor HTTP para eliminar al usuario de la base de datos.</w:t>
      </w:r>
    </w:p>
    <w:p w14:paraId="5C1EFDA4" w14:textId="77777777" w:rsidR="005473E3" w:rsidRPr="005473E3" w:rsidRDefault="005473E3">
      <w:pPr>
        <w:pStyle w:val="Texto"/>
        <w:numPr>
          <w:ilvl w:val="0"/>
          <w:numId w:val="54"/>
        </w:numPr>
        <w:pPrChange w:id="4120" w:author="Castillo Martínez Ana" w:date="2020-09-10T17:43:00Z">
          <w:pPr>
            <w:pStyle w:val="Prrafodelista"/>
            <w:numPr>
              <w:numId w:val="16"/>
            </w:numPr>
            <w:ind w:left="765" w:hanging="360"/>
          </w:pPr>
        </w:pPrChange>
      </w:pPr>
      <w:proofErr w:type="spellStart"/>
      <w:r w:rsidRPr="005473E3">
        <w:rPr>
          <w:b/>
          <w:bCs/>
        </w:rPr>
        <w:t>EmployeeInfo</w:t>
      </w:r>
      <w:proofErr w:type="spellEnd"/>
      <w:r w:rsidRPr="005473E3">
        <w:rPr>
          <w:b/>
          <w:bCs/>
        </w:rPr>
        <w:t xml:space="preserve">: </w:t>
      </w:r>
      <w:r w:rsidRPr="005473E3">
        <w:t>esta clase está pensada para recuperar información sobre un usuario. La principal idea es recuperar el email del empleado para usarlo como identificador en el resto de las partes de la aplicación. La consulta para buscar el email se hace a partir del nombre del empleado.</w:t>
      </w:r>
    </w:p>
    <w:p w14:paraId="2BF57703" w14:textId="77777777" w:rsidR="005473E3" w:rsidRPr="005473E3" w:rsidRDefault="005473E3">
      <w:pPr>
        <w:pStyle w:val="Texto"/>
        <w:pPrChange w:id="4121" w:author="Castillo Martínez Ana" w:date="2020-09-10T17:43:00Z">
          <w:pPr>
            <w:jc w:val="left"/>
          </w:pPr>
        </w:pPrChange>
      </w:pPr>
      <w:r w:rsidRPr="005473E3">
        <w:lastRenderedPageBreak/>
        <w:t>Para la tabla Schedule:</w:t>
      </w:r>
    </w:p>
    <w:p w14:paraId="02E3804A" w14:textId="77777777" w:rsidR="005473E3" w:rsidRPr="005473E3" w:rsidRDefault="005473E3">
      <w:pPr>
        <w:pStyle w:val="Texto"/>
        <w:numPr>
          <w:ilvl w:val="0"/>
          <w:numId w:val="55"/>
        </w:numPr>
        <w:pPrChange w:id="4122" w:author="Castillo Martínez Ana" w:date="2020-09-10T17:43:00Z">
          <w:pPr>
            <w:pStyle w:val="Prrafodelista"/>
            <w:numPr>
              <w:numId w:val="17"/>
            </w:numPr>
            <w:ind w:hanging="360"/>
          </w:pPr>
        </w:pPrChange>
      </w:pPr>
      <w:proofErr w:type="spellStart"/>
      <w:r w:rsidRPr="005473E3">
        <w:rPr>
          <w:b/>
          <w:bCs/>
        </w:rPr>
        <w:t>AddSchedule</w:t>
      </w:r>
      <w:proofErr w:type="spellEnd"/>
      <w:r w:rsidRPr="005473E3">
        <w:rPr>
          <w:b/>
          <w:bCs/>
        </w:rPr>
        <w:t xml:space="preserve">: </w:t>
      </w:r>
      <w:r w:rsidRPr="005473E3">
        <w:t>se recogen los datos del empleado sobre el que crear el registro de horario y la fecha en la que se quiere crear el horario. Después se manda la petición al servidor y se analiza la respuesta para ver si la inserción ha sido correcta.</w:t>
      </w:r>
    </w:p>
    <w:p w14:paraId="6CBD5452" w14:textId="77777777" w:rsidR="005473E3" w:rsidRPr="005473E3" w:rsidRDefault="005473E3">
      <w:pPr>
        <w:pStyle w:val="Texto"/>
        <w:numPr>
          <w:ilvl w:val="0"/>
          <w:numId w:val="55"/>
        </w:numPr>
        <w:pPrChange w:id="4123" w:author="Castillo Martínez Ana" w:date="2020-09-10T17:43:00Z">
          <w:pPr>
            <w:pStyle w:val="Prrafodelista"/>
            <w:numPr>
              <w:numId w:val="17"/>
            </w:numPr>
            <w:ind w:hanging="360"/>
          </w:pPr>
        </w:pPrChange>
      </w:pPr>
      <w:proofErr w:type="spellStart"/>
      <w:r w:rsidRPr="005473E3">
        <w:rPr>
          <w:b/>
          <w:bCs/>
        </w:rPr>
        <w:t>DeleteSchedule</w:t>
      </w:r>
      <w:proofErr w:type="spellEnd"/>
      <w:r w:rsidRPr="005473E3">
        <w:rPr>
          <w:b/>
          <w:bCs/>
        </w:rPr>
        <w:t xml:space="preserve">: </w:t>
      </w:r>
      <w:r w:rsidRPr="005473E3">
        <w:t>se intenta borrar el registro de horario de un empleado a partir de su email y la fecha registrada para el horario. Se analiza la respuesta del servidor para ver si la eliminación ha sido correcta.</w:t>
      </w:r>
    </w:p>
    <w:p w14:paraId="3658CBE6" w14:textId="77777777" w:rsidR="005473E3" w:rsidRPr="005473E3" w:rsidRDefault="005473E3">
      <w:pPr>
        <w:pStyle w:val="Texto"/>
        <w:numPr>
          <w:ilvl w:val="0"/>
          <w:numId w:val="55"/>
        </w:numPr>
        <w:pPrChange w:id="4124" w:author="Castillo Martínez Ana" w:date="2020-09-10T17:43:00Z">
          <w:pPr>
            <w:pStyle w:val="Prrafodelista"/>
            <w:numPr>
              <w:numId w:val="17"/>
            </w:numPr>
            <w:ind w:hanging="360"/>
          </w:pPr>
        </w:pPrChange>
      </w:pPr>
      <w:proofErr w:type="spellStart"/>
      <w:r w:rsidRPr="005473E3">
        <w:rPr>
          <w:b/>
          <w:bCs/>
        </w:rPr>
        <w:t>ScheduleInfo</w:t>
      </w:r>
      <w:proofErr w:type="spellEnd"/>
      <w:r w:rsidRPr="005473E3">
        <w:rPr>
          <w:b/>
          <w:bCs/>
        </w:rPr>
        <w:t xml:space="preserve">: </w:t>
      </w:r>
      <w:r w:rsidRPr="005473E3">
        <w:t xml:space="preserve">clase pensada de cara a consultar la información de horarios de un empleado. Se pide el email del empleado a buscar y el mes y año de la información de horarios para acortarla. Se muestra la información en una tabla para su mejor visualización. </w:t>
      </w:r>
    </w:p>
    <w:p w14:paraId="0792F593" w14:textId="77777777" w:rsidR="005473E3" w:rsidRPr="005473E3" w:rsidRDefault="005473E3">
      <w:pPr>
        <w:pStyle w:val="Texto"/>
        <w:pPrChange w:id="4125" w:author="Castillo Martínez Ana" w:date="2020-09-10T17:43:00Z">
          <w:pPr/>
        </w:pPrChange>
      </w:pPr>
      <w:r w:rsidRPr="005473E3">
        <w:t xml:space="preserve">Y en cuanto a la tabla </w:t>
      </w:r>
      <w:proofErr w:type="spellStart"/>
      <w:r w:rsidRPr="005473E3">
        <w:t>Attendance</w:t>
      </w:r>
      <w:proofErr w:type="spellEnd"/>
      <w:r w:rsidRPr="005473E3">
        <w:t>:</w:t>
      </w:r>
    </w:p>
    <w:p w14:paraId="2BE3B2AA" w14:textId="77777777" w:rsidR="005473E3" w:rsidRPr="005473E3" w:rsidRDefault="005473E3">
      <w:pPr>
        <w:pStyle w:val="Texto"/>
        <w:numPr>
          <w:ilvl w:val="0"/>
          <w:numId w:val="56"/>
        </w:numPr>
        <w:pPrChange w:id="4126" w:author="Castillo Martínez Ana" w:date="2020-09-10T17:44:00Z">
          <w:pPr>
            <w:pStyle w:val="Prrafodelista"/>
            <w:numPr>
              <w:numId w:val="18"/>
            </w:numPr>
            <w:ind w:hanging="360"/>
          </w:pPr>
        </w:pPrChange>
      </w:pPr>
      <w:proofErr w:type="spellStart"/>
      <w:r w:rsidRPr="005473E3">
        <w:rPr>
          <w:b/>
          <w:bCs/>
        </w:rPr>
        <w:t>AttendanceInfo</w:t>
      </w:r>
      <w:proofErr w:type="spellEnd"/>
      <w:r w:rsidRPr="005473E3">
        <w:rPr>
          <w:b/>
          <w:bCs/>
        </w:rPr>
        <w:t xml:space="preserve">: </w:t>
      </w:r>
      <w:r w:rsidRPr="005473E3">
        <w:t>clase encargada de consultar los registros de asistencia de un empleado. Se pide el email del empleado, el mes y el año a buscar en la base de datos. Se presentan los datos recuperados en una tabla para su mejor visualización.</w:t>
      </w:r>
    </w:p>
    <w:p w14:paraId="5949E851" w14:textId="77777777" w:rsidR="005473E3" w:rsidRPr="005473E3" w:rsidRDefault="005473E3">
      <w:pPr>
        <w:pStyle w:val="Texto"/>
        <w:numPr>
          <w:ilvl w:val="0"/>
          <w:numId w:val="56"/>
        </w:numPr>
        <w:pPrChange w:id="4127" w:author="Castillo Martínez Ana" w:date="2020-09-10T17:44:00Z">
          <w:pPr>
            <w:pStyle w:val="Prrafodelista"/>
            <w:numPr>
              <w:numId w:val="18"/>
            </w:numPr>
            <w:ind w:hanging="360"/>
          </w:pPr>
        </w:pPrChange>
      </w:pPr>
      <w:proofErr w:type="spellStart"/>
      <w:r w:rsidRPr="005473E3">
        <w:rPr>
          <w:b/>
          <w:bCs/>
        </w:rPr>
        <w:t>AttendanceHourAnalysis</w:t>
      </w:r>
      <w:proofErr w:type="spellEnd"/>
      <w:r w:rsidRPr="005473E3">
        <w:rPr>
          <w:b/>
          <w:bCs/>
        </w:rPr>
        <w:t xml:space="preserve">: </w:t>
      </w:r>
      <w:r w:rsidRPr="005473E3">
        <w:t>clase encargada de generar un reporte con la recopilación de información sobre horas de trabajo para un trabajador. Se pide el email, el mes y el año que se quiere analizar. Se devuelve información sobre horas trabajadas, horas totales que debía trabajar, faltas de asistencia, etc.</w:t>
      </w:r>
    </w:p>
    <w:p w14:paraId="03624CFD" w14:textId="77777777" w:rsidR="005473E3" w:rsidRPr="005473E3" w:rsidRDefault="005473E3">
      <w:pPr>
        <w:pStyle w:val="Texto"/>
        <w:pPrChange w:id="4128" w:author="Castillo Martínez Ana" w:date="2020-09-10T17:44:00Z">
          <w:pPr/>
        </w:pPrChange>
      </w:pPr>
      <w:r w:rsidRPr="005473E3">
        <w:t>Por último, con la finalidad de enlazar todas las clases anteriores y debido a la necesidad de que el usuario se identifique antes de darle acceso a estas funcionalidades, tenemos las siguientes clases:</w:t>
      </w:r>
    </w:p>
    <w:p w14:paraId="6D30260D" w14:textId="77777777" w:rsidR="005473E3" w:rsidRPr="005473E3" w:rsidRDefault="005473E3">
      <w:pPr>
        <w:pStyle w:val="Texto"/>
        <w:numPr>
          <w:ilvl w:val="0"/>
          <w:numId w:val="57"/>
        </w:numPr>
        <w:pPrChange w:id="4129" w:author="Castillo Martínez Ana" w:date="2020-09-10T17:44:00Z">
          <w:pPr>
            <w:pStyle w:val="Prrafodelista"/>
            <w:numPr>
              <w:numId w:val="19"/>
            </w:numPr>
            <w:ind w:left="765" w:hanging="360"/>
          </w:pPr>
        </w:pPrChange>
      </w:pPr>
      <w:proofErr w:type="spellStart"/>
      <w:r w:rsidRPr="005473E3">
        <w:rPr>
          <w:b/>
          <w:bCs/>
        </w:rPr>
        <w:t>Login</w:t>
      </w:r>
      <w:proofErr w:type="spellEnd"/>
      <w:r w:rsidRPr="005473E3">
        <w:rPr>
          <w:b/>
          <w:bCs/>
        </w:rPr>
        <w:t xml:space="preserve">: </w:t>
      </w:r>
      <w:r w:rsidRPr="005473E3">
        <w:t xml:space="preserve">es la clase con la función </w:t>
      </w:r>
      <w:proofErr w:type="spellStart"/>
      <w:r w:rsidRPr="005473E3">
        <w:t>Main</w:t>
      </w:r>
      <w:proofErr w:type="spellEnd"/>
      <w:r w:rsidRPr="005473E3">
        <w:t xml:space="preserve"> y el punto de acceso a la aplicación. Se piden las credenciales del usuario y se lanzan contra la base de datos. En caso de que el usuario exista se analiza la respuesta para saber si el usuario es un administrador. Solo se le permitirá acceso a la aplicación en caso de que tenga privilegios de administrador.</w:t>
      </w:r>
    </w:p>
    <w:p w14:paraId="6B30BE00" w14:textId="77777777" w:rsidR="005473E3" w:rsidRPr="005473E3" w:rsidRDefault="005473E3">
      <w:pPr>
        <w:pStyle w:val="Texto"/>
        <w:numPr>
          <w:ilvl w:val="0"/>
          <w:numId w:val="57"/>
        </w:numPr>
        <w:pPrChange w:id="4130" w:author="Castillo Martínez Ana" w:date="2020-09-10T17:44:00Z">
          <w:pPr>
            <w:pStyle w:val="Prrafodelista"/>
            <w:numPr>
              <w:numId w:val="19"/>
            </w:numPr>
            <w:ind w:left="765" w:hanging="360"/>
          </w:pPr>
        </w:pPrChange>
      </w:pPr>
      <w:proofErr w:type="spellStart"/>
      <w:r w:rsidRPr="005473E3">
        <w:rPr>
          <w:b/>
          <w:bCs/>
        </w:rPr>
        <w:t>MainMenu</w:t>
      </w:r>
      <w:proofErr w:type="spellEnd"/>
      <w:r w:rsidRPr="005473E3">
        <w:rPr>
          <w:b/>
          <w:bCs/>
        </w:rPr>
        <w:t xml:space="preserve">: </w:t>
      </w:r>
      <w:r w:rsidRPr="005473E3">
        <w:t>menú principal que hace de nexo para el resto de las clases de la aplicación. Tiene enlaces al resto de funcionalidades, separadas en menús para cada una de las tablas (</w:t>
      </w:r>
      <w:proofErr w:type="spellStart"/>
      <w:r w:rsidRPr="005473E3">
        <w:t>Employee</w:t>
      </w:r>
      <w:proofErr w:type="spellEnd"/>
      <w:r w:rsidRPr="005473E3">
        <w:t xml:space="preserve">, Schedule y </w:t>
      </w:r>
      <w:proofErr w:type="spellStart"/>
      <w:r w:rsidRPr="005473E3">
        <w:t>Attendance</w:t>
      </w:r>
      <w:proofErr w:type="spellEnd"/>
      <w:r w:rsidRPr="005473E3">
        <w:t>).</w:t>
      </w:r>
    </w:p>
    <w:p w14:paraId="47F5FAD0" w14:textId="77777777" w:rsidR="005473E3" w:rsidRPr="005473E3" w:rsidRDefault="005473E3">
      <w:pPr>
        <w:pStyle w:val="Texto"/>
        <w:pPrChange w:id="4131" w:author="Castillo Martínez Ana" w:date="2020-09-10T17:44:00Z">
          <w:pPr/>
        </w:pPrChange>
      </w:pPr>
      <w:r w:rsidRPr="005473E3">
        <w:t>Todas las clases que tienen llamadas para registrar/eliminar/consultar datos de la base de datos tienen la misma estructura. La estructura sigue el siguiente patrón:</w:t>
      </w:r>
    </w:p>
    <w:p w14:paraId="42A3DE4C" w14:textId="77777777" w:rsidR="005473E3" w:rsidRPr="005473E3" w:rsidRDefault="005473E3">
      <w:pPr>
        <w:pStyle w:val="Texto"/>
        <w:numPr>
          <w:ilvl w:val="0"/>
          <w:numId w:val="27"/>
        </w:numPr>
        <w:pPrChange w:id="4132" w:author="Castillo Martínez Ana" w:date="2020-09-10T17:44:00Z">
          <w:pPr>
            <w:pStyle w:val="Prrafodelista"/>
            <w:numPr>
              <w:numId w:val="20"/>
            </w:numPr>
            <w:ind w:hanging="360"/>
          </w:pPr>
        </w:pPrChange>
      </w:pPr>
      <w:r w:rsidRPr="005473E3">
        <w:t xml:space="preserve">Una vez el usuario ha rellenado los campos que se piden para hacer la llamada a la API, el usuario pulsa un botón. </w:t>
      </w:r>
    </w:p>
    <w:p w14:paraId="2393D032" w14:textId="77777777" w:rsidR="005473E3" w:rsidRPr="005473E3" w:rsidRDefault="005473E3">
      <w:pPr>
        <w:pStyle w:val="Texto"/>
        <w:numPr>
          <w:ilvl w:val="0"/>
          <w:numId w:val="27"/>
        </w:numPr>
        <w:pPrChange w:id="4133" w:author="Castillo Martínez Ana" w:date="2020-09-10T17:44:00Z">
          <w:pPr>
            <w:pStyle w:val="Prrafodelista"/>
            <w:numPr>
              <w:numId w:val="20"/>
            </w:numPr>
            <w:ind w:hanging="360"/>
          </w:pPr>
        </w:pPrChange>
      </w:pPr>
      <w:r w:rsidRPr="005473E3">
        <w:lastRenderedPageBreak/>
        <w:t>Se recogen los datos introducidos por el usuario de la interfaz y se procesan en busca de posibles errores o campos en blanco. En caso de que el campo necesite procesamiento, se hace ahí. (</w:t>
      </w:r>
      <w:proofErr w:type="spellStart"/>
      <w:r w:rsidRPr="005473E3">
        <w:t>Ej</w:t>
      </w:r>
      <w:proofErr w:type="spellEnd"/>
      <w:r w:rsidRPr="005473E3">
        <w:t>: recogida de datos de cara a crear un registro horario):</w:t>
      </w:r>
    </w:p>
    <w:p w14:paraId="78A6C5AF" w14:textId="77777777" w:rsidR="005473E3" w:rsidRDefault="003C4173" w:rsidP="005473E3">
      <w:pPr>
        <w:keepNext/>
        <w:ind w:left="360"/>
        <w:jc w:val="center"/>
      </w:pPr>
      <w:r w:rsidRPr="005473E3">
        <w:rPr>
          <w:noProof/>
          <w:szCs w:val="22"/>
        </w:rPr>
        <w:drawing>
          <wp:inline distT="0" distB="0" distL="0" distR="0" wp14:anchorId="5485EE11" wp14:editId="310AECF3">
            <wp:extent cx="4029710" cy="1732915"/>
            <wp:effectExtent l="0" t="0" r="0" b="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9710" cy="1732915"/>
                    </a:xfrm>
                    <a:prstGeom prst="rect">
                      <a:avLst/>
                    </a:prstGeom>
                    <a:noFill/>
                    <a:ln>
                      <a:noFill/>
                    </a:ln>
                  </pic:spPr>
                </pic:pic>
              </a:graphicData>
            </a:graphic>
          </wp:inline>
        </w:drawing>
      </w:r>
    </w:p>
    <w:p w14:paraId="30FABB45" w14:textId="1AEFA11C" w:rsidR="005473E3" w:rsidRPr="005473E3" w:rsidRDefault="005473E3" w:rsidP="005473E3">
      <w:pPr>
        <w:pStyle w:val="Descripcin"/>
        <w:jc w:val="center"/>
        <w:rPr>
          <w:sz w:val="22"/>
          <w:szCs w:val="22"/>
        </w:rPr>
      </w:pPr>
      <w:bookmarkStart w:id="4134" w:name="_Toc50736868"/>
      <w:r>
        <w:t xml:space="preserve">Figura </w:t>
      </w:r>
      <w:r>
        <w:fldChar w:fldCharType="begin"/>
      </w:r>
      <w:r>
        <w:instrText xml:space="preserve"> SEQ Figura \* ARABIC </w:instrText>
      </w:r>
      <w:r>
        <w:fldChar w:fldCharType="separate"/>
      </w:r>
      <w:ins w:id="4135" w:author="Graván Serrano Eduardo" w:date="2020-09-07T15:18:00Z">
        <w:r w:rsidR="00FA5913">
          <w:rPr>
            <w:noProof/>
          </w:rPr>
          <w:t>47</w:t>
        </w:r>
      </w:ins>
      <w:del w:id="4136" w:author="Graván Serrano Eduardo" w:date="2020-09-07T13:48:00Z">
        <w:r w:rsidR="00CD6BFB" w:rsidDel="00A63D46">
          <w:rPr>
            <w:noProof/>
          </w:rPr>
          <w:delText>40</w:delText>
        </w:r>
      </w:del>
      <w:r>
        <w:fldChar w:fldCharType="end"/>
      </w:r>
      <w:r>
        <w:t>. Ejemplo de recogida y formateo de datos en la aplicación de administración.</w:t>
      </w:r>
      <w:bookmarkEnd w:id="4134"/>
    </w:p>
    <w:p w14:paraId="1DEF00BD" w14:textId="77777777" w:rsidR="005473E3" w:rsidRPr="005473E3" w:rsidRDefault="005473E3">
      <w:pPr>
        <w:pStyle w:val="Texto"/>
        <w:numPr>
          <w:ilvl w:val="0"/>
          <w:numId w:val="27"/>
        </w:numPr>
        <w:pPrChange w:id="4137" w:author="Castillo Martínez Ana" w:date="2020-09-10T17:44:00Z">
          <w:pPr>
            <w:pStyle w:val="Prrafodelista"/>
            <w:numPr>
              <w:numId w:val="20"/>
            </w:numPr>
            <w:ind w:hanging="360"/>
          </w:pPr>
        </w:pPrChange>
      </w:pPr>
      <w:r w:rsidRPr="005473E3">
        <w:t xml:space="preserve">Si es necesario, se compila la información en un JSON. En cualquier caso, se hace la llamada al </w:t>
      </w:r>
      <w:proofErr w:type="spellStart"/>
      <w:r w:rsidRPr="005473E3">
        <w:t>endpoint</w:t>
      </w:r>
      <w:proofErr w:type="spellEnd"/>
      <w:r w:rsidRPr="005473E3">
        <w:t xml:space="preserve"> de la API correspondiente en función de lo que tengamos que hacer:</w:t>
      </w:r>
    </w:p>
    <w:p w14:paraId="74FC0EC0" w14:textId="77777777" w:rsidR="005473E3" w:rsidRDefault="003C4173" w:rsidP="005473E3">
      <w:pPr>
        <w:keepNext/>
        <w:ind w:left="360"/>
        <w:jc w:val="center"/>
      </w:pPr>
      <w:r w:rsidRPr="005473E3">
        <w:rPr>
          <w:noProof/>
          <w:szCs w:val="22"/>
        </w:rPr>
        <w:drawing>
          <wp:inline distT="0" distB="0" distL="0" distR="0" wp14:anchorId="0B30F9E7" wp14:editId="70EFBB4D">
            <wp:extent cx="5401310" cy="118046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10" cy="1180465"/>
                    </a:xfrm>
                    <a:prstGeom prst="rect">
                      <a:avLst/>
                    </a:prstGeom>
                    <a:noFill/>
                    <a:ln>
                      <a:noFill/>
                    </a:ln>
                  </pic:spPr>
                </pic:pic>
              </a:graphicData>
            </a:graphic>
          </wp:inline>
        </w:drawing>
      </w:r>
    </w:p>
    <w:p w14:paraId="04CECF85" w14:textId="40007FAE" w:rsidR="005473E3" w:rsidRPr="005473E3" w:rsidRDefault="005473E3" w:rsidP="005473E3">
      <w:pPr>
        <w:pStyle w:val="Descripcin"/>
        <w:jc w:val="center"/>
        <w:rPr>
          <w:sz w:val="22"/>
          <w:szCs w:val="22"/>
        </w:rPr>
      </w:pPr>
      <w:bookmarkStart w:id="4138" w:name="_Toc50736869"/>
      <w:r>
        <w:t xml:space="preserve">Figura </w:t>
      </w:r>
      <w:r>
        <w:fldChar w:fldCharType="begin"/>
      </w:r>
      <w:r>
        <w:instrText xml:space="preserve"> SEQ Figura \* ARABIC </w:instrText>
      </w:r>
      <w:r>
        <w:fldChar w:fldCharType="separate"/>
      </w:r>
      <w:ins w:id="4139" w:author="Graván Serrano Eduardo" w:date="2020-09-07T15:18:00Z">
        <w:r w:rsidR="00FA5913">
          <w:rPr>
            <w:noProof/>
          </w:rPr>
          <w:t>48</w:t>
        </w:r>
      </w:ins>
      <w:del w:id="4140" w:author="Graván Serrano Eduardo" w:date="2020-09-07T13:48:00Z">
        <w:r w:rsidR="00CD6BFB" w:rsidDel="00A63D46">
          <w:rPr>
            <w:noProof/>
          </w:rPr>
          <w:delText>41</w:delText>
        </w:r>
      </w:del>
      <w:r>
        <w:fldChar w:fldCharType="end"/>
      </w:r>
      <w:r>
        <w:t>. Ejemplo de conexión con el servidor HTTP en la aplicación de administración.</w:t>
      </w:r>
      <w:bookmarkEnd w:id="4138"/>
    </w:p>
    <w:p w14:paraId="0CFBC6DC" w14:textId="77777777" w:rsidR="005473E3" w:rsidRPr="005473E3" w:rsidRDefault="005473E3">
      <w:pPr>
        <w:pStyle w:val="Texto"/>
        <w:numPr>
          <w:ilvl w:val="0"/>
          <w:numId w:val="27"/>
        </w:numPr>
        <w:pPrChange w:id="4141" w:author="Castillo Martínez Ana" w:date="2020-09-10T17:44:00Z">
          <w:pPr>
            <w:pStyle w:val="Prrafodelista"/>
            <w:numPr>
              <w:numId w:val="20"/>
            </w:numPr>
            <w:ind w:hanging="360"/>
          </w:pPr>
        </w:pPrChange>
      </w:pPr>
      <w:r w:rsidRPr="005473E3">
        <w:t>Se recoge la respuesta del servidor y en base a esta respuesta se le notifica al usuario de si la aplicación se ha realizado correctamente:</w:t>
      </w:r>
    </w:p>
    <w:p w14:paraId="32089979" w14:textId="77777777" w:rsidR="005473E3" w:rsidRDefault="003C4173" w:rsidP="005473E3">
      <w:pPr>
        <w:keepNext/>
        <w:ind w:left="360"/>
        <w:jc w:val="center"/>
      </w:pPr>
      <w:r w:rsidRPr="005473E3">
        <w:rPr>
          <w:noProof/>
          <w:szCs w:val="22"/>
        </w:rPr>
        <w:drawing>
          <wp:inline distT="0" distB="0" distL="0" distR="0" wp14:anchorId="37F17581" wp14:editId="4535AB82">
            <wp:extent cx="5401310" cy="1637665"/>
            <wp:effectExtent l="0" t="0" r="0" b="0"/>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1310" cy="1637665"/>
                    </a:xfrm>
                    <a:prstGeom prst="rect">
                      <a:avLst/>
                    </a:prstGeom>
                    <a:noFill/>
                    <a:ln>
                      <a:noFill/>
                    </a:ln>
                  </pic:spPr>
                </pic:pic>
              </a:graphicData>
            </a:graphic>
          </wp:inline>
        </w:drawing>
      </w:r>
    </w:p>
    <w:p w14:paraId="0EF48F9A" w14:textId="6D0CA8EF" w:rsidR="005473E3" w:rsidRPr="005473E3" w:rsidRDefault="005473E3" w:rsidP="005473E3">
      <w:pPr>
        <w:pStyle w:val="Descripcin"/>
        <w:jc w:val="center"/>
        <w:rPr>
          <w:sz w:val="22"/>
          <w:szCs w:val="22"/>
        </w:rPr>
      </w:pPr>
      <w:bookmarkStart w:id="4142" w:name="_Toc50736870"/>
      <w:r>
        <w:t xml:space="preserve">Figura </w:t>
      </w:r>
      <w:r>
        <w:fldChar w:fldCharType="begin"/>
      </w:r>
      <w:r>
        <w:instrText xml:space="preserve"> SEQ Figura \* ARABIC </w:instrText>
      </w:r>
      <w:r>
        <w:fldChar w:fldCharType="separate"/>
      </w:r>
      <w:ins w:id="4143" w:author="Graván Serrano Eduardo" w:date="2020-09-07T15:18:00Z">
        <w:r w:rsidR="00FA5913">
          <w:rPr>
            <w:noProof/>
          </w:rPr>
          <w:t>49</w:t>
        </w:r>
      </w:ins>
      <w:del w:id="4144" w:author="Graván Serrano Eduardo" w:date="2020-09-07T13:48:00Z">
        <w:r w:rsidR="00CD6BFB" w:rsidDel="00A63D46">
          <w:rPr>
            <w:noProof/>
          </w:rPr>
          <w:delText>42</w:delText>
        </w:r>
      </w:del>
      <w:r>
        <w:fldChar w:fldCharType="end"/>
      </w:r>
      <w:r>
        <w:t>. Ejemplo de procesamiento de respuesta del servidor HTTP en la aplicación de administración.</w:t>
      </w:r>
      <w:bookmarkEnd w:id="4142"/>
    </w:p>
    <w:p w14:paraId="5735B5D9" w14:textId="77777777" w:rsidR="005473E3" w:rsidRPr="005473E3" w:rsidRDefault="005473E3">
      <w:pPr>
        <w:pStyle w:val="Texto"/>
        <w:numPr>
          <w:ilvl w:val="0"/>
          <w:numId w:val="27"/>
        </w:numPr>
        <w:pPrChange w:id="4145" w:author="Castillo Martínez Ana" w:date="2020-09-10T17:44:00Z">
          <w:pPr>
            <w:pStyle w:val="Prrafodelista"/>
            <w:numPr>
              <w:numId w:val="20"/>
            </w:numPr>
            <w:ind w:hanging="360"/>
          </w:pPr>
        </w:pPrChange>
      </w:pPr>
      <w:r w:rsidRPr="005473E3">
        <w:t>En caso de que se tenga que actualizar la interfaz porque es un método de consulta, se llama a una función auxiliar encargada de ello:</w:t>
      </w:r>
    </w:p>
    <w:p w14:paraId="428E3ACC" w14:textId="77777777" w:rsidR="005473E3" w:rsidRDefault="003C4173" w:rsidP="005473E3">
      <w:pPr>
        <w:keepNext/>
        <w:jc w:val="center"/>
      </w:pPr>
      <w:r w:rsidRPr="005473E3">
        <w:rPr>
          <w:noProof/>
          <w:szCs w:val="22"/>
        </w:rPr>
        <w:lastRenderedPageBreak/>
        <w:drawing>
          <wp:inline distT="0" distB="0" distL="0" distR="0" wp14:anchorId="3701654E" wp14:editId="4B983B53">
            <wp:extent cx="5082540" cy="3115310"/>
            <wp:effectExtent l="0" t="0" r="0" b="0"/>
            <wp:docPr id="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2540" cy="3115310"/>
                    </a:xfrm>
                    <a:prstGeom prst="rect">
                      <a:avLst/>
                    </a:prstGeom>
                    <a:noFill/>
                    <a:ln>
                      <a:noFill/>
                    </a:ln>
                  </pic:spPr>
                </pic:pic>
              </a:graphicData>
            </a:graphic>
          </wp:inline>
        </w:drawing>
      </w:r>
    </w:p>
    <w:p w14:paraId="65726C57" w14:textId="21613DE0" w:rsidR="005473E3" w:rsidRDefault="005473E3" w:rsidP="005473E3">
      <w:pPr>
        <w:pStyle w:val="Descripcin"/>
        <w:jc w:val="center"/>
        <w:rPr>
          <w:noProof/>
          <w:szCs w:val="22"/>
        </w:rPr>
      </w:pPr>
      <w:bookmarkStart w:id="4146" w:name="_Toc50736871"/>
      <w:r>
        <w:t xml:space="preserve">Figura </w:t>
      </w:r>
      <w:r>
        <w:fldChar w:fldCharType="begin"/>
      </w:r>
      <w:r>
        <w:instrText xml:space="preserve"> SEQ Figura \* ARABIC </w:instrText>
      </w:r>
      <w:r>
        <w:fldChar w:fldCharType="separate"/>
      </w:r>
      <w:ins w:id="4147" w:author="Graván Serrano Eduardo" w:date="2020-09-07T15:18:00Z">
        <w:r w:rsidR="00FA5913">
          <w:rPr>
            <w:noProof/>
          </w:rPr>
          <w:t>50</w:t>
        </w:r>
      </w:ins>
      <w:del w:id="4148" w:author="Graván Serrano Eduardo" w:date="2020-09-07T13:48:00Z">
        <w:r w:rsidR="00CD6BFB" w:rsidDel="00A63D46">
          <w:rPr>
            <w:noProof/>
          </w:rPr>
          <w:delText>43</w:delText>
        </w:r>
      </w:del>
      <w:r>
        <w:fldChar w:fldCharType="end"/>
      </w:r>
      <w:r>
        <w:t xml:space="preserve">. Función encargada de rellenar un objeto de tipo </w:t>
      </w:r>
      <w:proofErr w:type="spellStart"/>
      <w:r>
        <w:t>jTable</w:t>
      </w:r>
      <w:proofErr w:type="spellEnd"/>
      <w:r>
        <w:t>.</w:t>
      </w:r>
      <w:bookmarkEnd w:id="4146"/>
    </w:p>
    <w:p w14:paraId="71B32357" w14:textId="77777777" w:rsidR="005473E3" w:rsidRPr="005473E3" w:rsidRDefault="005473E3" w:rsidP="005473E3">
      <w:pPr>
        <w:jc w:val="center"/>
        <w:rPr>
          <w:szCs w:val="22"/>
        </w:rPr>
      </w:pPr>
    </w:p>
    <w:p w14:paraId="005FA35D" w14:textId="77777777" w:rsidR="005473E3" w:rsidRDefault="005473E3">
      <w:pPr>
        <w:pStyle w:val="Texto"/>
        <w:pPrChange w:id="4149" w:author="Castillo Martínez Ana" w:date="2020-09-10T17:45:00Z">
          <w:pPr/>
        </w:pPrChange>
      </w:pPr>
      <w:r w:rsidRPr="005473E3">
        <w:t xml:space="preserve">En cuanto a la clase </w:t>
      </w:r>
      <w:proofErr w:type="spellStart"/>
      <w:r w:rsidRPr="005473E3">
        <w:t>Main</w:t>
      </w:r>
      <w:proofErr w:type="spellEnd"/>
      <w:r w:rsidRPr="005473E3">
        <w:t>, la clase implementa un “</w:t>
      </w:r>
      <w:proofErr w:type="spellStart"/>
      <w:r w:rsidRPr="005473E3">
        <w:t>TabbedPane</w:t>
      </w:r>
      <w:proofErr w:type="spellEnd"/>
      <w:r w:rsidRPr="005473E3">
        <w:t xml:space="preserve">” para separar las funcionalidades de cada tabla. La lógica de la clase simplemente se encarga de establecer </w:t>
      </w:r>
      <w:proofErr w:type="spellStart"/>
      <w:r w:rsidRPr="005473E3">
        <w:t>listeners</w:t>
      </w:r>
      <w:proofErr w:type="spellEnd"/>
      <w:r w:rsidRPr="005473E3">
        <w:t xml:space="preserve"> para los eventos de pulsar los botones. </w:t>
      </w:r>
    </w:p>
    <w:p w14:paraId="700AE9D8" w14:textId="6A71696E" w:rsidR="005473E3" w:rsidRPr="005473E3" w:rsidDel="002F1664" w:rsidRDefault="005473E3">
      <w:pPr>
        <w:pStyle w:val="Texto"/>
        <w:rPr>
          <w:del w:id="4150" w:author="Castillo Martínez Ana" w:date="2020-09-10T17:45:00Z"/>
        </w:rPr>
        <w:pPrChange w:id="4151" w:author="Castillo Martínez Ana" w:date="2020-09-10T17:45:00Z">
          <w:pPr/>
        </w:pPrChange>
      </w:pPr>
    </w:p>
    <w:p w14:paraId="6DB9F31C" w14:textId="77777777" w:rsidR="005473E3" w:rsidRDefault="005473E3">
      <w:pPr>
        <w:pStyle w:val="Texto"/>
        <w:pPrChange w:id="4152" w:author="Castillo Martínez Ana" w:date="2020-09-10T17:45:00Z">
          <w:pPr/>
        </w:pPrChange>
      </w:pPr>
      <w:r w:rsidRPr="005473E3">
        <w:t>Cuando el usuario pulsa un botón, se instancia la nueva clase y se oculta la ventana del menú principal. Al terminar de hacer las gestiones que tenga que hacer el usuario en la nueva ventana, puede cerrar la ventana, abriéndose de nuevo la del menú principal.</w:t>
      </w:r>
    </w:p>
    <w:p w14:paraId="11B07A20" w14:textId="1BE696B2" w:rsidR="005473E3" w:rsidRPr="005473E3" w:rsidDel="002F1664" w:rsidRDefault="005473E3">
      <w:pPr>
        <w:pStyle w:val="Texto"/>
        <w:rPr>
          <w:del w:id="4153" w:author="Castillo Martínez Ana" w:date="2020-09-10T17:45:00Z"/>
        </w:rPr>
        <w:pPrChange w:id="4154" w:author="Castillo Martínez Ana" w:date="2020-09-10T17:45:00Z">
          <w:pPr/>
        </w:pPrChange>
      </w:pPr>
    </w:p>
    <w:p w14:paraId="3A49E854" w14:textId="77777777" w:rsidR="005473E3" w:rsidRPr="005473E3" w:rsidRDefault="005473E3">
      <w:pPr>
        <w:pStyle w:val="Texto"/>
        <w:pPrChange w:id="4155" w:author="Castillo Martínez Ana" w:date="2020-09-10T17:45:00Z">
          <w:pPr/>
        </w:pPrChange>
      </w:pPr>
      <w:r w:rsidRPr="005473E3">
        <w:t>La clase “</w:t>
      </w:r>
      <w:proofErr w:type="spellStart"/>
      <w:r w:rsidRPr="005473E3">
        <w:t>MainMenu</w:t>
      </w:r>
      <w:proofErr w:type="spellEnd"/>
      <w:r w:rsidRPr="005473E3">
        <w:t>” tiene la siguiente forma:</w:t>
      </w:r>
    </w:p>
    <w:p w14:paraId="4062BC07" w14:textId="77777777" w:rsidR="005473E3" w:rsidRDefault="003C4173" w:rsidP="005473E3">
      <w:pPr>
        <w:keepNext/>
        <w:jc w:val="center"/>
      </w:pPr>
      <w:r w:rsidRPr="005473E3">
        <w:rPr>
          <w:noProof/>
          <w:szCs w:val="22"/>
        </w:rPr>
        <w:drawing>
          <wp:inline distT="0" distB="0" distL="0" distR="0" wp14:anchorId="2A28BEC3" wp14:editId="782B0FFC">
            <wp:extent cx="5401310" cy="2987675"/>
            <wp:effectExtent l="0" t="0" r="0" b="0"/>
            <wp:docPr id="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14:paraId="26D42665" w14:textId="0F1B5FEE" w:rsidR="005473E3" w:rsidRDefault="005473E3" w:rsidP="005473E3">
      <w:pPr>
        <w:pStyle w:val="Descripcin"/>
        <w:jc w:val="center"/>
        <w:rPr>
          <w:noProof/>
          <w:szCs w:val="22"/>
        </w:rPr>
      </w:pPr>
      <w:bookmarkStart w:id="4156" w:name="_Toc50736872"/>
      <w:r>
        <w:t xml:space="preserve">Figura </w:t>
      </w:r>
      <w:r>
        <w:fldChar w:fldCharType="begin"/>
      </w:r>
      <w:r>
        <w:instrText xml:space="preserve"> SEQ Figura \* ARABIC </w:instrText>
      </w:r>
      <w:r>
        <w:fldChar w:fldCharType="separate"/>
      </w:r>
      <w:ins w:id="4157" w:author="Graván Serrano Eduardo" w:date="2020-09-07T15:18:00Z">
        <w:r w:rsidR="00FA5913">
          <w:rPr>
            <w:noProof/>
          </w:rPr>
          <w:t>51</w:t>
        </w:r>
      </w:ins>
      <w:del w:id="4158" w:author="Graván Serrano Eduardo" w:date="2020-09-07T13:48:00Z">
        <w:r w:rsidR="00CD6BFB" w:rsidDel="00A63D46">
          <w:rPr>
            <w:noProof/>
          </w:rPr>
          <w:delText>44</w:delText>
        </w:r>
      </w:del>
      <w:r>
        <w:fldChar w:fldCharType="end"/>
      </w:r>
      <w:r>
        <w:t>. Ejemplos de métodos encargados de gestionar el evento de pulsar un botón en la interfaz.</w:t>
      </w:r>
      <w:bookmarkEnd w:id="4156"/>
    </w:p>
    <w:p w14:paraId="33D1BFF7" w14:textId="771376D6" w:rsidR="005473E3" w:rsidRPr="005473E3" w:rsidDel="000F63C6" w:rsidRDefault="005473E3">
      <w:pPr>
        <w:pStyle w:val="Texto"/>
        <w:rPr>
          <w:del w:id="4159" w:author="Castillo Martínez Ana" w:date="2020-09-10T17:45:00Z"/>
        </w:rPr>
        <w:pPrChange w:id="4160" w:author="Castillo Martínez Ana" w:date="2020-09-10T17:45:00Z">
          <w:pPr>
            <w:jc w:val="center"/>
          </w:pPr>
        </w:pPrChange>
      </w:pPr>
    </w:p>
    <w:p w14:paraId="10BE4751" w14:textId="77777777" w:rsidR="005473E3" w:rsidRDefault="005473E3">
      <w:pPr>
        <w:pStyle w:val="Texto"/>
        <w:pPrChange w:id="4161" w:author="Castillo Martínez Ana" w:date="2020-09-10T17:45:00Z">
          <w:pPr/>
        </w:pPrChange>
      </w:pPr>
      <w:r w:rsidRPr="005473E3">
        <w:t xml:space="preserve">En cuanto a la clase de </w:t>
      </w:r>
      <w:proofErr w:type="spellStart"/>
      <w:r w:rsidRPr="005473E3">
        <w:t>Login</w:t>
      </w:r>
      <w:proofErr w:type="spellEnd"/>
      <w:r w:rsidRPr="005473E3">
        <w:t>, su estructura es bastante parecida a la de las clases de gestión de la base de datos. Recoge las credenciales del usuario, los manda contra el servidor y analiza los privilegios del usuario en caso de que exista. Solo en caso de que sea un administrador se lanzará el menú principal, en cualquier otro caso se le mostrará un mensaje de error al usuario:</w:t>
      </w:r>
    </w:p>
    <w:p w14:paraId="6EC2A712" w14:textId="77777777" w:rsidR="005473E3" w:rsidRPr="005473E3" w:rsidRDefault="005473E3" w:rsidP="005473E3">
      <w:pPr>
        <w:rPr>
          <w:szCs w:val="22"/>
        </w:rPr>
      </w:pPr>
    </w:p>
    <w:p w14:paraId="3C9043AB" w14:textId="77777777" w:rsidR="005473E3" w:rsidRDefault="003C4173" w:rsidP="005473E3">
      <w:pPr>
        <w:keepNext/>
        <w:jc w:val="center"/>
      </w:pPr>
      <w:r>
        <w:rPr>
          <w:noProof/>
        </w:rPr>
        <w:drawing>
          <wp:inline distT="0" distB="0" distL="0" distR="0" wp14:anchorId="27112BE3" wp14:editId="58CD6853">
            <wp:extent cx="5390515" cy="2828290"/>
            <wp:effectExtent l="0" t="0" r="0" b="0"/>
            <wp:docPr id="4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515" cy="2828290"/>
                    </a:xfrm>
                    <a:prstGeom prst="rect">
                      <a:avLst/>
                    </a:prstGeom>
                    <a:noFill/>
                    <a:ln>
                      <a:noFill/>
                    </a:ln>
                  </pic:spPr>
                </pic:pic>
              </a:graphicData>
            </a:graphic>
          </wp:inline>
        </w:drawing>
      </w:r>
    </w:p>
    <w:p w14:paraId="0580C0C8" w14:textId="5371A346" w:rsidR="005473E3" w:rsidRDefault="005473E3" w:rsidP="005473E3">
      <w:pPr>
        <w:pStyle w:val="Descripcin"/>
        <w:jc w:val="center"/>
      </w:pPr>
      <w:bookmarkStart w:id="4162" w:name="_Toc50736873"/>
      <w:r>
        <w:t xml:space="preserve">Figura </w:t>
      </w:r>
      <w:r>
        <w:fldChar w:fldCharType="begin"/>
      </w:r>
      <w:r>
        <w:instrText xml:space="preserve"> SEQ Figura \* ARABIC </w:instrText>
      </w:r>
      <w:r>
        <w:fldChar w:fldCharType="separate"/>
      </w:r>
      <w:ins w:id="4163" w:author="Graván Serrano Eduardo" w:date="2020-09-07T15:18:00Z">
        <w:r w:rsidR="00FA5913">
          <w:rPr>
            <w:noProof/>
          </w:rPr>
          <w:t>52</w:t>
        </w:r>
      </w:ins>
      <w:del w:id="4164" w:author="Graván Serrano Eduardo" w:date="2020-09-07T13:48:00Z">
        <w:r w:rsidR="00CD6BFB" w:rsidDel="00A63D46">
          <w:rPr>
            <w:noProof/>
          </w:rPr>
          <w:delText>45</w:delText>
        </w:r>
      </w:del>
      <w:r>
        <w:fldChar w:fldCharType="end"/>
      </w:r>
      <w:r>
        <w:t xml:space="preserve">. Procesamiento de la respuesta del servidor HTTP en el caso del </w:t>
      </w:r>
      <w:proofErr w:type="spellStart"/>
      <w:r>
        <w:t>login</w:t>
      </w:r>
      <w:proofErr w:type="spellEnd"/>
      <w:r>
        <w:t>.</w:t>
      </w:r>
      <w:bookmarkEnd w:id="4162"/>
    </w:p>
    <w:p w14:paraId="37705AF9" w14:textId="7BCB7AC1" w:rsidR="005473E3" w:rsidDel="00D244E2" w:rsidRDefault="00CA13D5">
      <w:pPr>
        <w:pStyle w:val="Ttulo1"/>
        <w:rPr>
          <w:del w:id="4165" w:author="Castillo Martínez Ana" w:date="2020-09-04T17:55:00Z"/>
        </w:rPr>
      </w:pPr>
      <w:r>
        <w:br w:type="page"/>
      </w:r>
      <w:del w:id="4166" w:author="Castillo Martínez Ana" w:date="2020-09-04T17:55:00Z">
        <w:r w:rsidDel="00D244E2">
          <w:lastRenderedPageBreak/>
          <w:delText xml:space="preserve"> Manual de usuario</w:delText>
        </w:r>
      </w:del>
    </w:p>
    <w:p w14:paraId="6C5EE3A3" w14:textId="77777777" w:rsidR="00CA13D5" w:rsidRPr="00C15B35" w:rsidDel="00D244E2" w:rsidRDefault="00CA13D5">
      <w:pPr>
        <w:pStyle w:val="Ttulo1"/>
        <w:rPr>
          <w:del w:id="4167" w:author="Castillo Martínez Ana" w:date="2020-09-04T17:55:00Z"/>
          <w:rPrChange w:id="4168" w:author="Castillo Martínez Ana" w:date="2020-09-10T18:45:00Z">
            <w:rPr>
              <w:del w:id="4169" w:author="Castillo Martínez Ana" w:date="2020-09-04T17:55:00Z"/>
              <w:sz w:val="20"/>
              <w:szCs w:val="20"/>
              <w:lang w:eastAsia="ja-JP"/>
            </w:rPr>
          </w:rPrChange>
        </w:rPr>
        <w:pPrChange w:id="4170" w:author="Graván Serrano Eduardo" w:date="2020-09-11T17:05:00Z">
          <w:pPr/>
        </w:pPrChange>
      </w:pPr>
      <w:del w:id="4171" w:author="Castillo Martínez Ana" w:date="2020-09-04T17:55:00Z">
        <w:r w:rsidDel="00D244E2">
          <w:delText>Este apartado de la memoria recopila los manuales de usuario de todas las partes de la aplicación accesibles por usuarios.</w:delText>
        </w:r>
        <w:bookmarkStart w:id="4172" w:name="_Toc50375945"/>
        <w:bookmarkStart w:id="4173" w:name="_Toc50388211"/>
        <w:bookmarkStart w:id="4174" w:name="_Toc50388424"/>
        <w:bookmarkStart w:id="4175" w:name="_Toc50388638"/>
        <w:bookmarkStart w:id="4176" w:name="_Toc50388857"/>
        <w:bookmarkStart w:id="4177" w:name="_Toc50389069"/>
        <w:bookmarkStart w:id="4178" w:name="_Toc50389281"/>
        <w:bookmarkStart w:id="4179" w:name="_Toc50389494"/>
        <w:bookmarkStart w:id="4180" w:name="_Toc50389706"/>
        <w:bookmarkStart w:id="4181" w:name="_Toc50390025"/>
        <w:bookmarkStart w:id="4182" w:name="_Toc50392554"/>
        <w:bookmarkStart w:id="4183" w:name="_Toc50568839"/>
        <w:bookmarkStart w:id="4184" w:name="_Toc50652620"/>
        <w:bookmarkStart w:id="4185" w:name="_Toc50720284"/>
        <w:bookmarkStart w:id="4186" w:name="_Toc50725899"/>
        <w:bookmarkStart w:id="4187" w:name="_Toc50736299"/>
        <w:bookmarkStart w:id="4188" w:name="_Toc50736624"/>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del>
    </w:p>
    <w:p w14:paraId="0F4FD49C" w14:textId="77777777" w:rsidR="00485518" w:rsidRPr="00C15B35" w:rsidDel="00D244E2" w:rsidRDefault="00CA13D5">
      <w:pPr>
        <w:pStyle w:val="Ttulo1"/>
        <w:rPr>
          <w:del w:id="4189" w:author="Castillo Martínez Ana" w:date="2020-09-04T17:55:00Z"/>
          <w:rPrChange w:id="4190" w:author="Castillo Martínez Ana" w:date="2020-09-10T18:45:00Z">
            <w:rPr>
              <w:del w:id="4191" w:author="Castillo Martínez Ana" w:date="2020-09-04T17:55:00Z"/>
              <w:rFonts w:eastAsia="Yu Mincho"/>
            </w:rPr>
          </w:rPrChange>
        </w:rPr>
      </w:pPr>
      <w:bookmarkStart w:id="4192" w:name="_Toc49008548"/>
      <w:del w:id="4193" w:author="Castillo Martínez Ana" w:date="2020-09-04T17:55:00Z">
        <w:r w:rsidRPr="00C15B35" w:rsidDel="00D244E2">
          <w:rPr>
            <w:rPrChange w:id="4194" w:author="Castillo Martínez Ana" w:date="2020-09-10T18:45:00Z">
              <w:rPr>
                <w:rFonts w:eastAsia="Yu Mincho"/>
              </w:rPr>
            </w:rPrChange>
          </w:rPr>
          <w:delText>5.1 Aplicación Android</w:delText>
        </w:r>
        <w:bookmarkStart w:id="4195" w:name="_Toc50375946"/>
        <w:bookmarkStart w:id="4196" w:name="_Toc50388212"/>
        <w:bookmarkStart w:id="4197" w:name="_Toc50388425"/>
        <w:bookmarkStart w:id="4198" w:name="_Toc50388639"/>
        <w:bookmarkStart w:id="4199" w:name="_Toc50388858"/>
        <w:bookmarkStart w:id="4200" w:name="_Toc50389070"/>
        <w:bookmarkStart w:id="4201" w:name="_Toc50389282"/>
        <w:bookmarkStart w:id="4202" w:name="_Toc50389495"/>
        <w:bookmarkStart w:id="4203" w:name="_Toc50389707"/>
        <w:bookmarkStart w:id="4204" w:name="_Toc50390026"/>
        <w:bookmarkStart w:id="4205" w:name="_Toc50392555"/>
        <w:bookmarkStart w:id="4206" w:name="_Toc50568840"/>
        <w:bookmarkStart w:id="4207" w:name="_Toc50652621"/>
        <w:bookmarkStart w:id="4208" w:name="_Toc50720285"/>
        <w:bookmarkStart w:id="4209" w:name="_Toc50725900"/>
        <w:bookmarkStart w:id="4210" w:name="_Toc50736300"/>
        <w:bookmarkStart w:id="4211" w:name="_Toc50736625"/>
        <w:bookmarkEnd w:id="4192"/>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del>
    </w:p>
    <w:p w14:paraId="049C29D6" w14:textId="77777777" w:rsidR="00CA13D5" w:rsidDel="00D244E2" w:rsidRDefault="00CA13D5">
      <w:pPr>
        <w:pStyle w:val="Ttulo1"/>
        <w:rPr>
          <w:del w:id="4212" w:author="Castillo Martínez Ana" w:date="2020-09-04T17:55:00Z"/>
        </w:rPr>
        <w:pPrChange w:id="4213" w:author="Graván Serrano Eduardo" w:date="2020-09-11T17:05:00Z">
          <w:pPr/>
        </w:pPrChange>
      </w:pPr>
      <w:del w:id="4214" w:author="Castillo Martínez Ana" w:date="2020-09-04T17:55:00Z">
        <w:r w:rsidDel="00D244E2">
          <w:delText>La aplicación de Android puede ser utilizada tanto por empleados sin privilegios como por usuarios administradores. Las funcionalidades de la aplicación a las que se puede acceder dependerán de qué tipo de usuario se haya identificado en la aplicación.</w:delText>
        </w:r>
        <w:bookmarkStart w:id="4215" w:name="_Toc50375947"/>
        <w:bookmarkStart w:id="4216" w:name="_Toc50388213"/>
        <w:bookmarkStart w:id="4217" w:name="_Toc50388426"/>
        <w:bookmarkStart w:id="4218" w:name="_Toc50388640"/>
        <w:bookmarkStart w:id="4219" w:name="_Toc50388859"/>
        <w:bookmarkStart w:id="4220" w:name="_Toc50389071"/>
        <w:bookmarkStart w:id="4221" w:name="_Toc50389283"/>
        <w:bookmarkStart w:id="4222" w:name="_Toc50389496"/>
        <w:bookmarkStart w:id="4223" w:name="_Toc50389708"/>
        <w:bookmarkStart w:id="4224" w:name="_Toc50390027"/>
        <w:bookmarkStart w:id="4225" w:name="_Toc50392556"/>
        <w:bookmarkStart w:id="4226" w:name="_Toc50568841"/>
        <w:bookmarkStart w:id="4227" w:name="_Toc50652622"/>
        <w:bookmarkStart w:id="4228" w:name="_Toc50720286"/>
        <w:bookmarkStart w:id="4229" w:name="_Toc50725901"/>
        <w:bookmarkStart w:id="4230" w:name="_Toc50736301"/>
        <w:bookmarkStart w:id="4231" w:name="_Toc50736626"/>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del>
    </w:p>
    <w:p w14:paraId="75FD9CF4" w14:textId="77777777" w:rsidR="00CA13D5" w:rsidRPr="00C15B35" w:rsidDel="00D244E2" w:rsidRDefault="00CA13D5">
      <w:pPr>
        <w:pStyle w:val="Ttulo1"/>
        <w:rPr>
          <w:del w:id="4232" w:author="Castillo Martínez Ana" w:date="2020-09-04T17:55:00Z"/>
          <w:rPrChange w:id="4233" w:author="Castillo Martínez Ana" w:date="2020-09-10T18:45:00Z">
            <w:rPr>
              <w:del w:id="4234" w:author="Castillo Martínez Ana" w:date="2020-09-04T17:55:00Z"/>
              <w:rFonts w:eastAsia="Yu Mincho"/>
            </w:rPr>
          </w:rPrChange>
        </w:rPr>
        <w:pPrChange w:id="4235" w:author="Graván Serrano Eduardo" w:date="2020-09-11T17:05:00Z">
          <w:pPr/>
        </w:pPrChange>
      </w:pPr>
      <w:bookmarkStart w:id="4236" w:name="_Toc50375948"/>
      <w:bookmarkStart w:id="4237" w:name="_Toc50388214"/>
      <w:bookmarkStart w:id="4238" w:name="_Toc50388427"/>
      <w:bookmarkStart w:id="4239" w:name="_Toc50388641"/>
      <w:bookmarkStart w:id="4240" w:name="_Toc50388860"/>
      <w:bookmarkStart w:id="4241" w:name="_Toc50389072"/>
      <w:bookmarkStart w:id="4242" w:name="_Toc50389284"/>
      <w:bookmarkStart w:id="4243" w:name="_Toc50389497"/>
      <w:bookmarkStart w:id="4244" w:name="_Toc50389709"/>
      <w:bookmarkStart w:id="4245" w:name="_Toc50390028"/>
      <w:bookmarkStart w:id="4246" w:name="_Toc50392557"/>
      <w:bookmarkStart w:id="4247" w:name="_Toc50568842"/>
      <w:bookmarkStart w:id="4248" w:name="_Toc50652623"/>
      <w:bookmarkStart w:id="4249" w:name="_Toc50720287"/>
      <w:bookmarkStart w:id="4250" w:name="_Toc50725902"/>
      <w:bookmarkStart w:id="4251" w:name="_Toc50736302"/>
      <w:bookmarkStart w:id="4252" w:name="_Toc50736627"/>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1D7B2EE9" w14:textId="77777777" w:rsidR="00CA13D5" w:rsidDel="00D244E2" w:rsidRDefault="00CA13D5">
      <w:pPr>
        <w:pStyle w:val="Ttulo1"/>
        <w:rPr>
          <w:del w:id="4253" w:author="Castillo Martínez Ana" w:date="2020-09-04T17:55:00Z"/>
        </w:rPr>
        <w:pPrChange w:id="4254" w:author="Graván Serrano Eduardo" w:date="2020-09-11T17:05:00Z">
          <w:pPr/>
        </w:pPrChange>
      </w:pPr>
      <w:del w:id="4255" w:author="Castillo Martínez Ana" w:date="2020-09-04T17:55:00Z">
        <w:r w:rsidDel="00D244E2">
          <w:delText>El proceso de login es el mismo para ambos tipos de usuarios. En la pantalla de login se nos pedirán las credenciales de nuestro usuario que deben coincidir con las credenciales guardadas en la base de datos.</w:delText>
        </w:r>
        <w:bookmarkStart w:id="4256" w:name="_Toc50375949"/>
        <w:bookmarkStart w:id="4257" w:name="_Toc50388215"/>
        <w:bookmarkStart w:id="4258" w:name="_Toc50388428"/>
        <w:bookmarkStart w:id="4259" w:name="_Toc50388642"/>
        <w:bookmarkStart w:id="4260" w:name="_Toc50388861"/>
        <w:bookmarkStart w:id="4261" w:name="_Toc50389073"/>
        <w:bookmarkStart w:id="4262" w:name="_Toc50389285"/>
        <w:bookmarkStart w:id="4263" w:name="_Toc50389498"/>
        <w:bookmarkStart w:id="4264" w:name="_Toc50389710"/>
        <w:bookmarkStart w:id="4265" w:name="_Toc50390029"/>
        <w:bookmarkStart w:id="4266" w:name="_Toc50392558"/>
        <w:bookmarkStart w:id="4267" w:name="_Toc50568843"/>
        <w:bookmarkStart w:id="4268" w:name="_Toc50652624"/>
        <w:bookmarkStart w:id="4269" w:name="_Toc50720288"/>
        <w:bookmarkStart w:id="4270" w:name="_Toc50725903"/>
        <w:bookmarkStart w:id="4271" w:name="_Toc50736303"/>
        <w:bookmarkStart w:id="4272" w:name="_Toc50736628"/>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del>
    </w:p>
    <w:p w14:paraId="19C35446" w14:textId="77777777" w:rsidR="00CA13D5" w:rsidDel="00D244E2" w:rsidRDefault="00CA13D5">
      <w:pPr>
        <w:pStyle w:val="Ttulo1"/>
        <w:rPr>
          <w:del w:id="4273" w:author="Castillo Martínez Ana" w:date="2020-09-04T17:55:00Z"/>
        </w:rPr>
        <w:pPrChange w:id="4274" w:author="Graván Serrano Eduardo" w:date="2020-09-11T17:05:00Z">
          <w:pPr/>
        </w:pPrChange>
      </w:pPr>
      <w:bookmarkStart w:id="4275" w:name="_Toc50375950"/>
      <w:bookmarkStart w:id="4276" w:name="_Toc50388216"/>
      <w:bookmarkStart w:id="4277" w:name="_Toc50388429"/>
      <w:bookmarkStart w:id="4278" w:name="_Toc50388643"/>
      <w:bookmarkStart w:id="4279" w:name="_Toc50388862"/>
      <w:bookmarkStart w:id="4280" w:name="_Toc50389074"/>
      <w:bookmarkStart w:id="4281" w:name="_Toc50389286"/>
      <w:bookmarkStart w:id="4282" w:name="_Toc50389499"/>
      <w:bookmarkStart w:id="4283" w:name="_Toc50389711"/>
      <w:bookmarkStart w:id="4284" w:name="_Toc50390030"/>
      <w:bookmarkStart w:id="4285" w:name="_Toc50392559"/>
      <w:bookmarkStart w:id="4286" w:name="_Toc50568844"/>
      <w:bookmarkStart w:id="4287" w:name="_Toc50652625"/>
      <w:bookmarkStart w:id="4288" w:name="_Toc50720289"/>
      <w:bookmarkStart w:id="4289" w:name="_Toc50725904"/>
      <w:bookmarkStart w:id="4290" w:name="_Toc50736304"/>
      <w:bookmarkStart w:id="4291" w:name="_Toc50736629"/>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p>
    <w:p w14:paraId="7584BAAC" w14:textId="77777777" w:rsidR="00CA13D5" w:rsidDel="00D244E2" w:rsidRDefault="00CA13D5">
      <w:pPr>
        <w:pStyle w:val="Ttulo1"/>
        <w:rPr>
          <w:del w:id="4292" w:author="Castillo Martínez Ana" w:date="2020-09-04T17:55:00Z"/>
        </w:rPr>
        <w:pPrChange w:id="4293" w:author="Graván Serrano Eduardo" w:date="2020-09-11T17:05:00Z">
          <w:pPr/>
        </w:pPrChange>
      </w:pPr>
      <w:del w:id="4294" w:author="Castillo Martínez Ana" w:date="2020-09-04T17:55:00Z">
        <w:r w:rsidDel="00D244E2">
          <w:delText>En caso de que haya algún tipo de error, la interfaz gráfica nos lo hará saber a través de un mensaje Toast:</w:delText>
        </w:r>
        <w:bookmarkStart w:id="4295" w:name="_Toc50375951"/>
        <w:bookmarkStart w:id="4296" w:name="_Toc50388217"/>
        <w:bookmarkStart w:id="4297" w:name="_Toc50388430"/>
        <w:bookmarkStart w:id="4298" w:name="_Toc50388644"/>
        <w:bookmarkStart w:id="4299" w:name="_Toc50388863"/>
        <w:bookmarkStart w:id="4300" w:name="_Toc50389075"/>
        <w:bookmarkStart w:id="4301" w:name="_Toc50389287"/>
        <w:bookmarkStart w:id="4302" w:name="_Toc50389500"/>
        <w:bookmarkStart w:id="4303" w:name="_Toc50389712"/>
        <w:bookmarkStart w:id="4304" w:name="_Toc50390031"/>
        <w:bookmarkStart w:id="4305" w:name="_Toc50392560"/>
        <w:bookmarkStart w:id="4306" w:name="_Toc50568845"/>
        <w:bookmarkStart w:id="4307" w:name="_Toc50652626"/>
        <w:bookmarkStart w:id="4308" w:name="_Toc50720290"/>
        <w:bookmarkStart w:id="4309" w:name="_Toc50725905"/>
        <w:bookmarkStart w:id="4310" w:name="_Toc50736305"/>
        <w:bookmarkStart w:id="4311" w:name="_Toc50736630"/>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del>
    </w:p>
    <w:p w14:paraId="7FFA4FFE" w14:textId="77777777" w:rsidR="00CA13D5" w:rsidDel="00D244E2" w:rsidRDefault="003C4173">
      <w:pPr>
        <w:pStyle w:val="Ttulo1"/>
        <w:rPr>
          <w:del w:id="4312" w:author="Castillo Martínez Ana" w:date="2020-09-04T17:55:00Z"/>
        </w:rPr>
        <w:pPrChange w:id="4313" w:author="Graván Serrano Eduardo" w:date="2020-09-11T17:05:00Z">
          <w:pPr>
            <w:jc w:val="center"/>
          </w:pPr>
        </w:pPrChange>
      </w:pPr>
      <w:del w:id="4314" w:author="Castillo Martínez Ana" w:date="2020-09-04T17:55:00Z">
        <w:r w:rsidRPr="00C15B35" w:rsidDel="00D244E2">
          <w:rPr>
            <w:b w:val="0"/>
            <w:bCs w:val="0"/>
            <w:noProof/>
            <w:rPrChange w:id="4315" w:author="Castillo Martínez Ana" w:date="2020-09-10T18:45:00Z">
              <w:rPr>
                <w:b/>
                <w:bCs/>
                <w:noProof/>
              </w:rPr>
            </w:rPrChange>
          </w:rPr>
          <mc:AlternateContent>
            <mc:Choice Requires="wps">
              <w:drawing>
                <wp:anchor distT="0" distB="0" distL="114300" distR="114300" simplePos="0" relativeHeight="251638272" behindDoc="0" locked="0" layoutInCell="1" allowOverlap="1" wp14:anchorId="5B280F38" wp14:editId="2ADCB3BB">
                  <wp:simplePos x="0" y="0"/>
                  <wp:positionH relativeFrom="column">
                    <wp:posOffset>0</wp:posOffset>
                  </wp:positionH>
                  <wp:positionV relativeFrom="paragraph">
                    <wp:posOffset>3091180</wp:posOffset>
                  </wp:positionV>
                  <wp:extent cx="5400040" cy="146050"/>
                  <wp:effectExtent l="0" t="0" r="0" b="0"/>
                  <wp:wrapNone/>
                  <wp:docPr id="148"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9E6E0" w14:textId="1609DC58" w:rsidR="00374611" w:rsidRPr="00764C8A" w:rsidRDefault="00374611" w:rsidP="00A33145">
                              <w:pPr>
                                <w:pStyle w:val="Descripcin"/>
                                <w:jc w:val="center"/>
                                <w:rPr>
                                  <w:noProof/>
                                  <w:szCs w:val="24"/>
                                </w:rPr>
                              </w:pPr>
                              <w:bookmarkStart w:id="4316" w:name="_Toc50736874"/>
                              <w:r>
                                <w:t xml:space="preserve">Figura </w:t>
                              </w:r>
                              <w:r>
                                <w:fldChar w:fldCharType="begin"/>
                              </w:r>
                              <w:r>
                                <w:instrText xml:space="preserve"> SEQ Figura \* ARABIC </w:instrText>
                              </w:r>
                              <w:r>
                                <w:fldChar w:fldCharType="separate"/>
                              </w:r>
                              <w:ins w:id="4317" w:author="Graván Serrano Eduardo" w:date="2020-09-07T15:18:00Z">
                                <w:r>
                                  <w:rPr>
                                    <w:noProof/>
                                  </w:rPr>
                                  <w:t>53</w:t>
                                </w:r>
                              </w:ins>
                              <w:del w:id="4318" w:author="Graván Serrano Eduardo" w:date="2020-09-07T13:48:00Z">
                                <w:r w:rsidDel="00A63D46">
                                  <w:rPr>
                                    <w:noProof/>
                                  </w:rPr>
                                  <w:delText>46</w:delText>
                                </w:r>
                              </w:del>
                              <w:r>
                                <w:fldChar w:fldCharType="end"/>
                              </w:r>
                              <w:r>
                                <w:t>. Capturas del panel de login en la aplicación Android.</w:t>
                              </w:r>
                              <w:bookmarkEnd w:id="4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280F38" id="_x0000_t202" coordsize="21600,21600" o:spt="202" path="m,l,21600r21600,l21600,xe">
                  <v:stroke joinstyle="miter"/>
                  <v:path gradientshapeok="t" o:connecttype="rect"/>
                </v:shapetype>
                <v:shape id="Text Box 133" o:spid="_x0000_s1026" type="#_x0000_t202" style="position:absolute;left:0;text-align:left;margin-left:0;margin-top:243.4pt;width:425.2pt;height:1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" stroked="f">
                  <v:textbox style="mso-fit-shape-to-text:t" inset="0,0,0,0">
                    <w:txbxContent>
                      <w:p w14:paraId="0D69E6E0" w14:textId="1609DC58" w:rsidR="00374611" w:rsidRPr="00764C8A" w:rsidRDefault="00374611" w:rsidP="00A33145">
                        <w:pPr>
                          <w:pStyle w:val="Descripcin"/>
                          <w:jc w:val="center"/>
                          <w:rPr>
                            <w:noProof/>
                            <w:szCs w:val="24"/>
                          </w:rPr>
                        </w:pPr>
                        <w:bookmarkStart w:id="4319" w:name="_Toc50736874"/>
                        <w:r>
                          <w:t xml:space="preserve">Figura </w:t>
                        </w:r>
                        <w:r>
                          <w:fldChar w:fldCharType="begin"/>
                        </w:r>
                        <w:r>
                          <w:instrText xml:space="preserve"> SEQ Figura \* ARABIC </w:instrText>
                        </w:r>
                        <w:r>
                          <w:fldChar w:fldCharType="separate"/>
                        </w:r>
                        <w:ins w:id="4320" w:author="Graván Serrano Eduardo" w:date="2020-09-07T15:18:00Z">
                          <w:r>
                            <w:rPr>
                              <w:noProof/>
                            </w:rPr>
                            <w:t>53</w:t>
                          </w:r>
                        </w:ins>
                        <w:del w:id="4321" w:author="Graván Serrano Eduardo" w:date="2020-09-07T13:48:00Z">
                          <w:r w:rsidDel="00A63D46">
                            <w:rPr>
                              <w:noProof/>
                            </w:rPr>
                            <w:delText>46</w:delText>
                          </w:r>
                        </w:del>
                        <w:r>
                          <w:fldChar w:fldCharType="end"/>
                        </w:r>
                        <w:r>
                          <w:t>. Capturas del panel de login en la aplicación Android.</w:t>
                        </w:r>
                        <w:bookmarkEnd w:id="4319"/>
                      </w:p>
                    </w:txbxContent>
                  </v:textbox>
                </v:shape>
              </w:pict>
            </mc:Fallback>
          </mc:AlternateContent>
        </w:r>
        <w:r w:rsidRPr="00C15B35" w:rsidDel="00D244E2">
          <w:rPr>
            <w:b w:val="0"/>
            <w:bCs w:val="0"/>
            <w:noProof/>
            <w:rPrChange w:id="4322" w:author="Castillo Martínez Ana" w:date="2020-09-10T18:45:00Z">
              <w:rPr>
                <w:b/>
                <w:bCs/>
                <w:noProof/>
              </w:rPr>
            </w:rPrChange>
          </w:rPr>
          <mc:AlternateContent>
            <mc:Choice Requires="wpc">
              <w:drawing>
                <wp:anchor distT="0" distB="0" distL="114300" distR="114300" simplePos="0" relativeHeight="251636224" behindDoc="0" locked="0" layoutInCell="1" allowOverlap="1" wp14:anchorId="6FE7E559" wp14:editId="2E566E0F">
                  <wp:simplePos x="0" y="0"/>
                  <wp:positionH relativeFrom="character">
                    <wp:posOffset>0</wp:posOffset>
                  </wp:positionH>
                  <wp:positionV relativeFrom="line">
                    <wp:posOffset>204470</wp:posOffset>
                  </wp:positionV>
                  <wp:extent cx="5400040" cy="2829560"/>
                  <wp:effectExtent l="0" t="0" r="0" b="0"/>
                  <wp:wrapNone/>
                  <wp:docPr id="146" name="Lienzo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5" name="Picture 1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B462827" id="Lienzo 128" o:spid="_x0000_s1026" editas="canvas" style="position:absolute;margin-left:0;margin-top:16.1pt;width:425.2pt;height:222.8pt;z-index:251636224;mso-position-horizontal-relative:char;mso-position-vertical-relative:line" coordsize="54000,282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8295;visibility:visible;mso-wrap-style:square">
                    <v:fill o:detectmouseclick="t"/>
                    <v:path o:connecttype="none"/>
                  </v:shape>
                  <v:shape id="Picture 130" o:spid="_x0000_s1028" type="#_x0000_t75" style="position:absolute;width:54000;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">
                    <v:imagedata r:id="rId78" o:title=""/>
                  </v:shape>
                  <w10:wrap anchory="line"/>
                </v:group>
              </w:pict>
            </mc:Fallback>
          </mc:AlternateContent>
        </w:r>
        <w:r w:rsidRPr="00C15B35" w:rsidDel="00D244E2">
          <w:rPr>
            <w:b w:val="0"/>
            <w:bCs w:val="0"/>
            <w:noProof/>
            <w:rPrChange w:id="4323" w:author="Castillo Martínez Ana" w:date="2020-09-10T18:45:00Z">
              <w:rPr>
                <w:b/>
                <w:bCs/>
                <w:noProof/>
              </w:rPr>
            </w:rPrChange>
          </w:rPr>
          <mc:AlternateContent>
            <mc:Choice Requires="wps">
              <w:drawing>
                <wp:inline distT="0" distB="0" distL="0" distR="0" wp14:anchorId="44C9107D" wp14:editId="708A597C">
                  <wp:extent cx="5401310" cy="3242945"/>
                  <wp:effectExtent l="0" t="0" r="0" b="0"/>
                  <wp:docPr id="43" name="AutoShap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C439FC" id="AutoShape 48"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" filled="f" stroked="f">
                  <o:lock v:ext="edit" aspectratio="t"/>
                  <w10:anchorlock/>
                </v:rect>
              </w:pict>
            </mc:Fallback>
          </mc:AlternateContent>
        </w:r>
        <w:bookmarkStart w:id="4324" w:name="_Toc50375952"/>
        <w:bookmarkStart w:id="4325" w:name="_Toc50388218"/>
        <w:bookmarkStart w:id="4326" w:name="_Toc50388431"/>
        <w:bookmarkStart w:id="4327" w:name="_Toc50388645"/>
        <w:bookmarkStart w:id="4328" w:name="_Toc50388864"/>
        <w:bookmarkStart w:id="4329" w:name="_Toc50389076"/>
        <w:bookmarkStart w:id="4330" w:name="_Toc50389288"/>
        <w:bookmarkStart w:id="4331" w:name="_Toc50389501"/>
        <w:bookmarkStart w:id="4332" w:name="_Toc50389713"/>
        <w:bookmarkStart w:id="4333" w:name="_Toc50390032"/>
        <w:bookmarkStart w:id="4334" w:name="_Toc50392561"/>
        <w:bookmarkStart w:id="4335" w:name="_Toc50568846"/>
        <w:bookmarkStart w:id="4336" w:name="_Toc50652627"/>
        <w:bookmarkStart w:id="4337" w:name="_Toc50720291"/>
        <w:bookmarkStart w:id="4338" w:name="_Toc50725906"/>
        <w:bookmarkStart w:id="4339" w:name="_Toc50736306"/>
        <w:bookmarkStart w:id="4340" w:name="_Toc50736631"/>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del>
    </w:p>
    <w:p w14:paraId="40DBB8B0" w14:textId="77777777" w:rsidR="00A33145" w:rsidDel="00D244E2" w:rsidRDefault="00A33145">
      <w:pPr>
        <w:pStyle w:val="Ttulo1"/>
        <w:rPr>
          <w:del w:id="4341" w:author="Castillo Martínez Ana" w:date="2020-09-04T17:55:00Z"/>
        </w:rPr>
        <w:pPrChange w:id="4342" w:author="Graván Serrano Eduardo" w:date="2020-09-11T17:05:00Z">
          <w:pPr/>
        </w:pPrChange>
      </w:pPr>
      <w:bookmarkStart w:id="4343" w:name="_Toc50375953"/>
      <w:bookmarkStart w:id="4344" w:name="_Toc50388219"/>
      <w:bookmarkStart w:id="4345" w:name="_Toc50388432"/>
      <w:bookmarkStart w:id="4346" w:name="_Toc50388646"/>
      <w:bookmarkStart w:id="4347" w:name="_Toc50388865"/>
      <w:bookmarkStart w:id="4348" w:name="_Toc50389077"/>
      <w:bookmarkStart w:id="4349" w:name="_Toc50389289"/>
      <w:bookmarkStart w:id="4350" w:name="_Toc50389502"/>
      <w:bookmarkStart w:id="4351" w:name="_Toc50389714"/>
      <w:bookmarkStart w:id="4352" w:name="_Toc50390033"/>
      <w:bookmarkStart w:id="4353" w:name="_Toc50392562"/>
      <w:bookmarkStart w:id="4354" w:name="_Toc50568847"/>
      <w:bookmarkStart w:id="4355" w:name="_Toc50652628"/>
      <w:bookmarkStart w:id="4356" w:name="_Toc50720292"/>
      <w:bookmarkStart w:id="4357" w:name="_Toc50725907"/>
      <w:bookmarkStart w:id="4358" w:name="_Toc50736307"/>
      <w:bookmarkStart w:id="4359" w:name="_Toc5073663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p>
    <w:p w14:paraId="484903B1" w14:textId="77777777" w:rsidR="00CA13D5" w:rsidDel="00D244E2" w:rsidRDefault="00CA13D5">
      <w:pPr>
        <w:pStyle w:val="Ttulo1"/>
        <w:rPr>
          <w:del w:id="4360" w:author="Castillo Martínez Ana" w:date="2020-09-04T17:55:00Z"/>
        </w:rPr>
        <w:pPrChange w:id="4361" w:author="Graván Serrano Eduardo" w:date="2020-09-11T17:05:00Z">
          <w:pPr/>
        </w:pPrChange>
      </w:pPr>
      <w:del w:id="4362" w:author="Castillo Martínez Ana" w:date="2020-09-04T17:55:00Z">
        <w:r w:rsidDel="00D244E2">
          <w:delText>Una vez hayamos iniciado sesión correctamente, se nos redirigirá al menú principal. Este menú principal cambiará en base a si el usuario tiene permisos de administración o no.</w:delText>
        </w:r>
        <w:bookmarkStart w:id="4363" w:name="_Toc50375954"/>
        <w:bookmarkStart w:id="4364" w:name="_Toc50388220"/>
        <w:bookmarkStart w:id="4365" w:name="_Toc50388433"/>
        <w:bookmarkStart w:id="4366" w:name="_Toc50388647"/>
        <w:bookmarkStart w:id="4367" w:name="_Toc50388866"/>
        <w:bookmarkStart w:id="4368" w:name="_Toc50389078"/>
        <w:bookmarkStart w:id="4369" w:name="_Toc50389290"/>
        <w:bookmarkStart w:id="4370" w:name="_Toc50389503"/>
        <w:bookmarkStart w:id="4371" w:name="_Toc50389715"/>
        <w:bookmarkStart w:id="4372" w:name="_Toc50390034"/>
        <w:bookmarkStart w:id="4373" w:name="_Toc50392563"/>
        <w:bookmarkStart w:id="4374" w:name="_Toc50568848"/>
        <w:bookmarkStart w:id="4375" w:name="_Toc50652629"/>
        <w:bookmarkStart w:id="4376" w:name="_Toc50720293"/>
        <w:bookmarkStart w:id="4377" w:name="_Toc50725908"/>
        <w:bookmarkStart w:id="4378" w:name="_Toc50736308"/>
        <w:bookmarkStart w:id="4379" w:name="_Toc50736633"/>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del>
    </w:p>
    <w:p w14:paraId="341F6947" w14:textId="77777777" w:rsidR="00CA13D5" w:rsidDel="00D244E2" w:rsidRDefault="00CA13D5">
      <w:pPr>
        <w:pStyle w:val="Ttulo1"/>
        <w:rPr>
          <w:del w:id="4380" w:author="Castillo Martínez Ana" w:date="2020-09-04T17:55:00Z"/>
        </w:rPr>
        <w:pPrChange w:id="4381" w:author="Graván Serrano Eduardo" w:date="2020-09-11T17:05:00Z">
          <w:pPr/>
        </w:pPrChange>
      </w:pPr>
      <w:bookmarkStart w:id="4382" w:name="_Toc50375955"/>
      <w:bookmarkStart w:id="4383" w:name="_Toc50388221"/>
      <w:bookmarkStart w:id="4384" w:name="_Toc50388434"/>
      <w:bookmarkStart w:id="4385" w:name="_Toc50388648"/>
      <w:bookmarkStart w:id="4386" w:name="_Toc50388867"/>
      <w:bookmarkStart w:id="4387" w:name="_Toc50389079"/>
      <w:bookmarkStart w:id="4388" w:name="_Toc50389291"/>
      <w:bookmarkStart w:id="4389" w:name="_Toc50389504"/>
      <w:bookmarkStart w:id="4390" w:name="_Toc50389716"/>
      <w:bookmarkStart w:id="4391" w:name="_Toc50390035"/>
      <w:bookmarkStart w:id="4392" w:name="_Toc50392564"/>
      <w:bookmarkStart w:id="4393" w:name="_Toc50568849"/>
      <w:bookmarkStart w:id="4394" w:name="_Toc50652630"/>
      <w:bookmarkStart w:id="4395" w:name="_Toc50720294"/>
      <w:bookmarkStart w:id="4396" w:name="_Toc50725909"/>
      <w:bookmarkStart w:id="4397" w:name="_Toc50736309"/>
      <w:bookmarkStart w:id="4398" w:name="_Toc50736634"/>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p>
    <w:p w14:paraId="3416A9AD" w14:textId="77777777" w:rsidR="00F75ED3" w:rsidDel="00D244E2" w:rsidRDefault="00CA13D5">
      <w:pPr>
        <w:pStyle w:val="Ttulo1"/>
        <w:rPr>
          <w:del w:id="4399" w:author="Castillo Martínez Ana" w:date="2020-09-04T17:55:00Z"/>
        </w:rPr>
        <w:pPrChange w:id="4400" w:author="Graván Serrano Eduardo" w:date="2020-09-11T17:05:00Z">
          <w:pPr/>
        </w:pPrChange>
      </w:pPr>
      <w:del w:id="4401" w:author="Castillo Martínez Ana" w:date="2020-09-04T17:55:00Z">
        <w:r w:rsidDel="00D244E2">
          <w:delText>En caso de que el usuario quiera cerrar sesión, simplemente tiene que hacer click en el menú desplegable localizado en la esquina superior derecha en la pantalla del menú principal y cerrar sesión, redirigiéndole de nuevo a la pantalla de login:</w:delText>
        </w:r>
        <w:bookmarkStart w:id="4402" w:name="_Toc50375956"/>
        <w:bookmarkStart w:id="4403" w:name="_Toc50388222"/>
        <w:bookmarkStart w:id="4404" w:name="_Toc50388435"/>
        <w:bookmarkStart w:id="4405" w:name="_Toc50388649"/>
        <w:bookmarkStart w:id="4406" w:name="_Toc50388868"/>
        <w:bookmarkStart w:id="4407" w:name="_Toc50389080"/>
        <w:bookmarkStart w:id="4408" w:name="_Toc50389292"/>
        <w:bookmarkStart w:id="4409" w:name="_Toc50389505"/>
        <w:bookmarkStart w:id="4410" w:name="_Toc50389717"/>
        <w:bookmarkStart w:id="4411" w:name="_Toc50390036"/>
        <w:bookmarkStart w:id="4412" w:name="_Toc50392565"/>
        <w:bookmarkStart w:id="4413" w:name="_Toc50568850"/>
        <w:bookmarkStart w:id="4414" w:name="_Toc50652631"/>
        <w:bookmarkStart w:id="4415" w:name="_Toc50720295"/>
        <w:bookmarkStart w:id="4416" w:name="_Toc50725910"/>
        <w:bookmarkStart w:id="4417" w:name="_Toc50736310"/>
        <w:bookmarkStart w:id="4418" w:name="_Toc50736635"/>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del>
    </w:p>
    <w:p w14:paraId="6478265D" w14:textId="77777777" w:rsidR="00F75ED3" w:rsidDel="00D244E2" w:rsidRDefault="00F75ED3">
      <w:pPr>
        <w:pStyle w:val="Ttulo1"/>
        <w:rPr>
          <w:del w:id="4419" w:author="Castillo Martínez Ana" w:date="2020-09-04T17:55:00Z"/>
        </w:rPr>
        <w:pPrChange w:id="4420" w:author="Graván Serrano Eduardo" w:date="2020-09-11T17:05:00Z">
          <w:pPr/>
        </w:pPrChange>
      </w:pPr>
      <w:bookmarkStart w:id="4421" w:name="_Toc50375957"/>
      <w:bookmarkStart w:id="4422" w:name="_Toc50388223"/>
      <w:bookmarkStart w:id="4423" w:name="_Toc50388436"/>
      <w:bookmarkStart w:id="4424" w:name="_Toc50388650"/>
      <w:bookmarkStart w:id="4425" w:name="_Toc50388869"/>
      <w:bookmarkStart w:id="4426" w:name="_Toc50389081"/>
      <w:bookmarkStart w:id="4427" w:name="_Toc50389293"/>
      <w:bookmarkStart w:id="4428" w:name="_Toc50389506"/>
      <w:bookmarkStart w:id="4429" w:name="_Toc50389718"/>
      <w:bookmarkStart w:id="4430" w:name="_Toc50390037"/>
      <w:bookmarkStart w:id="4431" w:name="_Toc50392566"/>
      <w:bookmarkStart w:id="4432" w:name="_Toc50568851"/>
      <w:bookmarkStart w:id="4433" w:name="_Toc50652632"/>
      <w:bookmarkStart w:id="4434" w:name="_Toc50720296"/>
      <w:bookmarkStart w:id="4435" w:name="_Toc50725911"/>
      <w:bookmarkStart w:id="4436" w:name="_Toc50736311"/>
      <w:bookmarkStart w:id="4437" w:name="_Toc50736636"/>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7064B9CA" w14:textId="77777777" w:rsidR="00CA13D5" w:rsidDel="00D244E2" w:rsidRDefault="003C4173">
      <w:pPr>
        <w:pStyle w:val="Ttulo1"/>
        <w:rPr>
          <w:del w:id="4438" w:author="Castillo Martínez Ana" w:date="2020-09-04T17:55:00Z"/>
        </w:rPr>
        <w:pPrChange w:id="4439" w:author="Graván Serrano Eduardo" w:date="2020-09-11T17:05:00Z">
          <w:pPr/>
        </w:pPrChange>
      </w:pPr>
      <w:del w:id="4440" w:author="Castillo Martínez Ana" w:date="2020-09-04T17:55:00Z">
        <w:r w:rsidRPr="00C15B35" w:rsidDel="00D244E2">
          <w:rPr>
            <w:b w:val="0"/>
            <w:bCs w:val="0"/>
            <w:noProof/>
            <w:rPrChange w:id="4441" w:author="Castillo Martínez Ana" w:date="2020-09-10T18:45:00Z">
              <w:rPr>
                <w:b/>
                <w:bCs/>
                <w:noProof/>
              </w:rPr>
            </w:rPrChange>
          </w:rPr>
          <mc:AlternateContent>
            <mc:Choice Requires="wps">
              <w:drawing>
                <wp:anchor distT="0" distB="0" distL="114300" distR="114300" simplePos="0" relativeHeight="251639296" behindDoc="0" locked="0" layoutInCell="1" allowOverlap="1" wp14:anchorId="0697CE3B" wp14:editId="08CF5B5E">
                  <wp:simplePos x="0" y="0"/>
                  <wp:positionH relativeFrom="column">
                    <wp:posOffset>47625</wp:posOffset>
                  </wp:positionH>
                  <wp:positionV relativeFrom="paragraph">
                    <wp:posOffset>742315</wp:posOffset>
                  </wp:positionV>
                  <wp:extent cx="5400040" cy="146050"/>
                  <wp:effectExtent l="0" t="0" r="0" b="0"/>
                  <wp:wrapNone/>
                  <wp:docPr id="14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6D883" w14:textId="303AD59F" w:rsidR="00374611" w:rsidRPr="006569D3" w:rsidRDefault="00374611" w:rsidP="00A33145">
                              <w:pPr>
                                <w:pStyle w:val="Descripcin"/>
                                <w:jc w:val="center"/>
                                <w:rPr>
                                  <w:szCs w:val="24"/>
                                </w:rPr>
                              </w:pPr>
                              <w:bookmarkStart w:id="4442" w:name="_Toc50736875"/>
                              <w:r>
                                <w:t xml:space="preserve">Figura </w:t>
                              </w:r>
                              <w:r>
                                <w:fldChar w:fldCharType="begin"/>
                              </w:r>
                              <w:r>
                                <w:instrText xml:space="preserve"> SEQ Figura \* ARABIC </w:instrText>
                              </w:r>
                              <w:r>
                                <w:fldChar w:fldCharType="separate"/>
                              </w:r>
                              <w:ins w:id="4443" w:author="Graván Serrano Eduardo" w:date="2020-09-07T15:18:00Z">
                                <w:r>
                                  <w:rPr>
                                    <w:noProof/>
                                  </w:rPr>
                                  <w:t>54</w:t>
                                </w:r>
                              </w:ins>
                              <w:del w:id="4444" w:author="Graván Serrano Eduardo" w:date="2020-09-07T13:48:00Z">
                                <w:r w:rsidDel="00A63D46">
                                  <w:rPr>
                                    <w:noProof/>
                                  </w:rPr>
                                  <w:delText>47</w:delText>
                                </w:r>
                              </w:del>
                              <w:r>
                                <w:fldChar w:fldCharType="end"/>
                              </w:r>
                              <w:r>
                                <w:t>. Menú desplegable dentro de la pantalla principal de la aplicación Android.</w:t>
                              </w:r>
                              <w:bookmarkEnd w:id="44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97CE3B" id="Text Box 137" o:spid="_x0000_s1027" type="#_x0000_t202" style="position:absolute;left:0;text-align:left;margin-left:3.75pt;margin-top:58.45pt;width:425.2pt;height:1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" stroked="f">
                  <v:textbox style="mso-fit-shape-to-text:t" inset="0,0,0,0">
                    <w:txbxContent>
                      <w:p w14:paraId="2B46D883" w14:textId="303AD59F" w:rsidR="00374611" w:rsidRPr="006569D3" w:rsidRDefault="00374611" w:rsidP="00A33145">
                        <w:pPr>
                          <w:pStyle w:val="Descripcin"/>
                          <w:jc w:val="center"/>
                          <w:rPr>
                            <w:szCs w:val="24"/>
                          </w:rPr>
                        </w:pPr>
                        <w:bookmarkStart w:id="4445" w:name="_Toc50736875"/>
                        <w:r>
                          <w:t xml:space="preserve">Figura </w:t>
                        </w:r>
                        <w:r>
                          <w:fldChar w:fldCharType="begin"/>
                        </w:r>
                        <w:r>
                          <w:instrText xml:space="preserve"> SEQ Figura \* ARABIC </w:instrText>
                        </w:r>
                        <w:r>
                          <w:fldChar w:fldCharType="separate"/>
                        </w:r>
                        <w:ins w:id="4446" w:author="Graván Serrano Eduardo" w:date="2020-09-07T15:18:00Z">
                          <w:r>
                            <w:rPr>
                              <w:noProof/>
                            </w:rPr>
                            <w:t>54</w:t>
                          </w:r>
                        </w:ins>
                        <w:del w:id="4447" w:author="Graván Serrano Eduardo" w:date="2020-09-07T13:48:00Z">
                          <w:r w:rsidDel="00A63D46">
                            <w:rPr>
                              <w:noProof/>
                            </w:rPr>
                            <w:delText>47</w:delText>
                          </w:r>
                        </w:del>
                        <w:r>
                          <w:fldChar w:fldCharType="end"/>
                        </w:r>
                        <w:r>
                          <w:t>. Menú desplegable dentro de la pantalla principal de la aplicación Android.</w:t>
                        </w:r>
                        <w:bookmarkEnd w:id="4445"/>
                      </w:p>
                    </w:txbxContent>
                  </v:textbox>
                </v:shape>
              </w:pict>
            </mc:Fallback>
          </mc:AlternateContent>
        </w:r>
        <w:r w:rsidRPr="00C15B35" w:rsidDel="00D244E2">
          <w:rPr>
            <w:b w:val="0"/>
            <w:bCs w:val="0"/>
            <w:noProof/>
            <w:rPrChange w:id="4448" w:author="Castillo Martínez Ana" w:date="2020-09-10T18:45:00Z">
              <w:rPr>
                <w:b/>
                <w:bCs/>
                <w:noProof/>
              </w:rPr>
            </w:rPrChange>
          </w:rPr>
          <mc:AlternateContent>
            <mc:Choice Requires="wpc">
              <w:drawing>
                <wp:anchor distT="0" distB="0" distL="114300" distR="114300" simplePos="0" relativeHeight="251616768" behindDoc="0" locked="0" layoutInCell="1" allowOverlap="1" wp14:anchorId="15F0E5E4" wp14:editId="55B00CE8">
                  <wp:simplePos x="0" y="0"/>
                  <wp:positionH relativeFrom="character">
                    <wp:posOffset>0</wp:posOffset>
                  </wp:positionH>
                  <wp:positionV relativeFrom="line">
                    <wp:posOffset>0</wp:posOffset>
                  </wp:positionV>
                  <wp:extent cx="5400040" cy="742315"/>
                  <wp:effectExtent l="0" t="0" r="0" b="0"/>
                  <wp:wrapNone/>
                  <wp:docPr id="143" name="Lienzo 135"/>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2" name="Picture 1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7423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34D924A" id="Lienzo 135" o:spid="_x0000_s1026" editas="canvas" style="position:absolute;margin-left:0;margin-top:0;width:425.2pt;height:58.45pt;z-index:251616768;mso-position-horizontal-relative:char;mso-position-vertical-relative:line" coordsize="54000,74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">
                  <v:shape id="_x0000_s1027" type="#_x0000_t75" style="position:absolute;width:54000;height:7423;visibility:visible;mso-wrap-style:square">
                    <v:fill o:detectmouseclick="t"/>
                    <v:path o:connecttype="none"/>
                  </v:shape>
                  <v:shape id="Picture 136" o:spid="_x0000_s1028" type="#_x0000_t75" style="position:absolute;width:5400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">
                    <v:imagedata r:id="rId80" o:title=""/>
                  </v:shape>
                  <w10:wrap anchory="line"/>
                </v:group>
              </w:pict>
            </mc:Fallback>
          </mc:AlternateContent>
        </w:r>
        <w:r w:rsidRPr="00C15B35" w:rsidDel="00D244E2">
          <w:rPr>
            <w:b w:val="0"/>
            <w:bCs w:val="0"/>
            <w:noProof/>
            <w:rPrChange w:id="4449" w:author="Castillo Martínez Ana" w:date="2020-09-10T18:45:00Z">
              <w:rPr>
                <w:b/>
                <w:bCs/>
                <w:noProof/>
              </w:rPr>
            </w:rPrChange>
          </w:rPr>
          <mc:AlternateContent>
            <mc:Choice Requires="wps">
              <w:drawing>
                <wp:inline distT="0" distB="0" distL="0" distR="0" wp14:anchorId="5DEBF925" wp14:editId="40C1EA9D">
                  <wp:extent cx="5401310" cy="744220"/>
                  <wp:effectExtent l="0" t="0" r="0" b="0"/>
                  <wp:docPr id="42" name="AutoShape 49"/>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74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53D6F" id="AutoShape 49" o:spid="_x0000_s1026" style="width:425.3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" filled="f" stroked="f">
                  <o:lock v:ext="edit" rotation="t" aspectratio="t" position="t"/>
                  <w10:anchorlock/>
                </v:rect>
              </w:pict>
            </mc:Fallback>
          </mc:AlternateContent>
        </w:r>
        <w:bookmarkStart w:id="4450" w:name="_Toc50375958"/>
        <w:bookmarkStart w:id="4451" w:name="_Toc50388224"/>
        <w:bookmarkStart w:id="4452" w:name="_Toc50388437"/>
        <w:bookmarkStart w:id="4453" w:name="_Toc50388651"/>
        <w:bookmarkStart w:id="4454" w:name="_Toc50388870"/>
        <w:bookmarkStart w:id="4455" w:name="_Toc50389082"/>
        <w:bookmarkStart w:id="4456" w:name="_Toc50389294"/>
        <w:bookmarkStart w:id="4457" w:name="_Toc50389507"/>
        <w:bookmarkStart w:id="4458" w:name="_Toc50389719"/>
        <w:bookmarkStart w:id="4459" w:name="_Toc50390038"/>
        <w:bookmarkStart w:id="4460" w:name="_Toc50392567"/>
        <w:bookmarkStart w:id="4461" w:name="_Toc50568852"/>
        <w:bookmarkStart w:id="4462" w:name="_Toc50652633"/>
        <w:bookmarkStart w:id="4463" w:name="_Toc50720297"/>
        <w:bookmarkStart w:id="4464" w:name="_Toc50725912"/>
        <w:bookmarkStart w:id="4465" w:name="_Toc50736312"/>
        <w:bookmarkStart w:id="4466" w:name="_Toc50736637"/>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del>
    </w:p>
    <w:p w14:paraId="63386BD3" w14:textId="77777777" w:rsidR="00F75ED3" w:rsidDel="00D244E2" w:rsidRDefault="00F75ED3">
      <w:pPr>
        <w:pStyle w:val="Ttulo1"/>
        <w:rPr>
          <w:del w:id="4467" w:author="Castillo Martínez Ana" w:date="2020-09-04T17:55:00Z"/>
        </w:rPr>
        <w:pPrChange w:id="4468" w:author="Graván Serrano Eduardo" w:date="2020-09-11T17:05:00Z">
          <w:pPr/>
        </w:pPrChange>
      </w:pPr>
      <w:bookmarkStart w:id="4469" w:name="_Toc50375959"/>
      <w:bookmarkStart w:id="4470" w:name="_Toc50388225"/>
      <w:bookmarkStart w:id="4471" w:name="_Toc50388438"/>
      <w:bookmarkStart w:id="4472" w:name="_Toc50388652"/>
      <w:bookmarkStart w:id="4473" w:name="_Toc50388871"/>
      <w:bookmarkStart w:id="4474" w:name="_Toc50389083"/>
      <w:bookmarkStart w:id="4475" w:name="_Toc50389295"/>
      <w:bookmarkStart w:id="4476" w:name="_Toc50389508"/>
      <w:bookmarkStart w:id="4477" w:name="_Toc50389720"/>
      <w:bookmarkStart w:id="4478" w:name="_Toc50390039"/>
      <w:bookmarkStart w:id="4479" w:name="_Toc50392568"/>
      <w:bookmarkStart w:id="4480" w:name="_Toc50568853"/>
      <w:bookmarkStart w:id="4481" w:name="_Toc50652634"/>
      <w:bookmarkStart w:id="4482" w:name="_Toc50720298"/>
      <w:bookmarkStart w:id="4483" w:name="_Toc50725913"/>
      <w:bookmarkStart w:id="4484" w:name="_Toc50736313"/>
      <w:bookmarkStart w:id="4485" w:name="_Toc5073663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p>
    <w:p w14:paraId="068D57CB" w14:textId="77777777" w:rsidR="00CA13D5" w:rsidDel="00D244E2" w:rsidRDefault="00CA13D5">
      <w:pPr>
        <w:pStyle w:val="Ttulo1"/>
        <w:rPr>
          <w:del w:id="4486" w:author="Castillo Martínez Ana" w:date="2020-09-04T17:55:00Z"/>
        </w:rPr>
        <w:pPrChange w:id="4487" w:author="Graván Serrano Eduardo" w:date="2020-09-11T17:05:00Z">
          <w:pPr/>
        </w:pPrChange>
      </w:pPr>
      <w:del w:id="4488" w:author="Castillo Martínez Ana" w:date="2020-09-04T17:55:00Z">
        <w:r w:rsidDel="00D244E2">
          <w:delText>A partir de este punto, el manual de usuario se divide entre los tipos de usuarios que pueden utilizar la aplicación.</w:delText>
        </w:r>
        <w:bookmarkStart w:id="4489" w:name="_Toc50375960"/>
        <w:bookmarkStart w:id="4490" w:name="_Toc50388226"/>
        <w:bookmarkStart w:id="4491" w:name="_Toc50388439"/>
        <w:bookmarkStart w:id="4492" w:name="_Toc50388653"/>
        <w:bookmarkStart w:id="4493" w:name="_Toc50388872"/>
        <w:bookmarkStart w:id="4494" w:name="_Toc50389084"/>
        <w:bookmarkStart w:id="4495" w:name="_Toc50389296"/>
        <w:bookmarkStart w:id="4496" w:name="_Toc50389509"/>
        <w:bookmarkStart w:id="4497" w:name="_Toc50389721"/>
        <w:bookmarkStart w:id="4498" w:name="_Toc50390040"/>
        <w:bookmarkStart w:id="4499" w:name="_Toc50392569"/>
        <w:bookmarkStart w:id="4500" w:name="_Toc50568854"/>
        <w:bookmarkStart w:id="4501" w:name="_Toc50652635"/>
        <w:bookmarkStart w:id="4502" w:name="_Toc50720299"/>
        <w:bookmarkStart w:id="4503" w:name="_Toc50725914"/>
        <w:bookmarkStart w:id="4504" w:name="_Toc50736314"/>
        <w:bookmarkStart w:id="4505" w:name="_Toc50736639"/>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del>
    </w:p>
    <w:p w14:paraId="776DCDED" w14:textId="77777777" w:rsidR="00CA13D5" w:rsidRPr="00C15B35" w:rsidDel="00D244E2" w:rsidRDefault="00CA13D5">
      <w:pPr>
        <w:pStyle w:val="Ttulo1"/>
        <w:rPr>
          <w:del w:id="4506" w:author="Castillo Martínez Ana" w:date="2020-09-04T17:55:00Z"/>
          <w:rPrChange w:id="4507" w:author="Castillo Martínez Ana" w:date="2020-09-10T18:45:00Z">
            <w:rPr>
              <w:del w:id="4508" w:author="Castillo Martínez Ana" w:date="2020-09-04T17:55:00Z"/>
              <w:rFonts w:eastAsia="Yu Mincho"/>
            </w:rPr>
          </w:rPrChange>
        </w:rPr>
      </w:pPr>
      <w:bookmarkStart w:id="4509" w:name="_Toc49008549"/>
      <w:del w:id="4510" w:author="Castillo Martínez Ana" w:date="2020-09-04T17:55:00Z">
        <w:r w:rsidRPr="00C15B35" w:rsidDel="00D244E2">
          <w:rPr>
            <w:rPrChange w:id="4511" w:author="Castillo Martínez Ana" w:date="2020-09-10T18:45:00Z">
              <w:rPr>
                <w:rFonts w:eastAsia="Yu Mincho"/>
              </w:rPr>
            </w:rPrChange>
          </w:rPr>
          <w:delText>5.1.1 Empleado</w:delText>
        </w:r>
        <w:bookmarkStart w:id="4512" w:name="_Toc50375961"/>
        <w:bookmarkStart w:id="4513" w:name="_Toc50388227"/>
        <w:bookmarkStart w:id="4514" w:name="_Toc50388440"/>
        <w:bookmarkStart w:id="4515" w:name="_Toc50388654"/>
        <w:bookmarkStart w:id="4516" w:name="_Toc50388873"/>
        <w:bookmarkStart w:id="4517" w:name="_Toc50389085"/>
        <w:bookmarkStart w:id="4518" w:name="_Toc50389297"/>
        <w:bookmarkStart w:id="4519" w:name="_Toc50389510"/>
        <w:bookmarkStart w:id="4520" w:name="_Toc50389722"/>
        <w:bookmarkStart w:id="4521" w:name="_Toc50390041"/>
        <w:bookmarkStart w:id="4522" w:name="_Toc50392570"/>
        <w:bookmarkStart w:id="4523" w:name="_Toc50568855"/>
        <w:bookmarkStart w:id="4524" w:name="_Toc50652636"/>
        <w:bookmarkStart w:id="4525" w:name="_Toc50720300"/>
        <w:bookmarkStart w:id="4526" w:name="_Toc50725915"/>
        <w:bookmarkStart w:id="4527" w:name="_Toc50736315"/>
        <w:bookmarkStart w:id="4528" w:name="_Toc50736640"/>
        <w:bookmarkEnd w:id="4509"/>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del>
    </w:p>
    <w:p w14:paraId="4A81EC5E" w14:textId="77777777" w:rsidR="00CA13D5" w:rsidDel="00D244E2" w:rsidRDefault="00CA13D5">
      <w:pPr>
        <w:pStyle w:val="Ttulo1"/>
        <w:rPr>
          <w:del w:id="4529" w:author="Castillo Martínez Ana" w:date="2020-09-04T17:55:00Z"/>
        </w:rPr>
        <w:pPrChange w:id="4530" w:author="Graván Serrano Eduardo" w:date="2020-09-11T17:05:00Z">
          <w:pPr/>
        </w:pPrChange>
      </w:pPr>
      <w:del w:id="4531" w:author="Castillo Martínez Ana" w:date="2020-09-04T17:55:00Z">
        <w:r w:rsidDel="00D244E2">
          <w:delText xml:space="preserve">Una vez hemos hecho login en la aplicación, la aplicación abre la actividad correspondiente al menú principal. </w:delText>
        </w:r>
        <w:bookmarkStart w:id="4532" w:name="_Toc50375962"/>
        <w:bookmarkStart w:id="4533" w:name="_Toc50388228"/>
        <w:bookmarkStart w:id="4534" w:name="_Toc50388441"/>
        <w:bookmarkStart w:id="4535" w:name="_Toc50388655"/>
        <w:bookmarkStart w:id="4536" w:name="_Toc50388874"/>
        <w:bookmarkStart w:id="4537" w:name="_Toc50389086"/>
        <w:bookmarkStart w:id="4538" w:name="_Toc50389298"/>
        <w:bookmarkStart w:id="4539" w:name="_Toc50389511"/>
        <w:bookmarkStart w:id="4540" w:name="_Toc50389723"/>
        <w:bookmarkStart w:id="4541" w:name="_Toc50390042"/>
        <w:bookmarkStart w:id="4542" w:name="_Toc50392571"/>
        <w:bookmarkStart w:id="4543" w:name="_Toc50568856"/>
        <w:bookmarkStart w:id="4544" w:name="_Toc50652637"/>
        <w:bookmarkStart w:id="4545" w:name="_Toc50720301"/>
        <w:bookmarkStart w:id="4546" w:name="_Toc50725916"/>
        <w:bookmarkStart w:id="4547" w:name="_Toc50736316"/>
        <w:bookmarkStart w:id="4548" w:name="_Toc5073664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del>
    </w:p>
    <w:p w14:paraId="7555A1F2" w14:textId="77777777" w:rsidR="00CA13D5" w:rsidRPr="00C15B35" w:rsidDel="00D244E2" w:rsidRDefault="00CA13D5">
      <w:pPr>
        <w:pStyle w:val="Ttulo1"/>
        <w:rPr>
          <w:del w:id="4549" w:author="Castillo Martínez Ana" w:date="2020-09-04T17:55:00Z"/>
          <w:rPrChange w:id="4550" w:author="Castillo Martínez Ana" w:date="2020-09-10T18:45:00Z">
            <w:rPr>
              <w:del w:id="4551" w:author="Castillo Martínez Ana" w:date="2020-09-04T17:55:00Z"/>
              <w:rFonts w:eastAsia="Yu Mincho"/>
            </w:rPr>
          </w:rPrChange>
        </w:rPr>
        <w:pPrChange w:id="4552" w:author="Graván Serrano Eduardo" w:date="2020-09-11T17:05:00Z">
          <w:pPr/>
        </w:pPrChange>
      </w:pPr>
      <w:bookmarkStart w:id="4553" w:name="_Toc50375963"/>
      <w:bookmarkStart w:id="4554" w:name="_Toc50388229"/>
      <w:bookmarkStart w:id="4555" w:name="_Toc50388442"/>
      <w:bookmarkStart w:id="4556" w:name="_Toc50388656"/>
      <w:bookmarkStart w:id="4557" w:name="_Toc50388875"/>
      <w:bookmarkStart w:id="4558" w:name="_Toc50389087"/>
      <w:bookmarkStart w:id="4559" w:name="_Toc50389299"/>
      <w:bookmarkStart w:id="4560" w:name="_Toc50389512"/>
      <w:bookmarkStart w:id="4561" w:name="_Toc50389724"/>
      <w:bookmarkStart w:id="4562" w:name="_Toc50390043"/>
      <w:bookmarkStart w:id="4563" w:name="_Toc50392572"/>
      <w:bookmarkStart w:id="4564" w:name="_Toc50568857"/>
      <w:bookmarkStart w:id="4565" w:name="_Toc50652638"/>
      <w:bookmarkStart w:id="4566" w:name="_Toc50720302"/>
      <w:bookmarkStart w:id="4567" w:name="_Toc50725917"/>
      <w:bookmarkStart w:id="4568" w:name="_Toc50736317"/>
      <w:bookmarkStart w:id="4569" w:name="_Toc5073664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p>
    <w:p w14:paraId="7132ABE9" w14:textId="77777777" w:rsidR="00A33145" w:rsidDel="00D244E2" w:rsidRDefault="00CA13D5">
      <w:pPr>
        <w:pStyle w:val="Ttulo1"/>
        <w:rPr>
          <w:del w:id="4570" w:author="Castillo Martínez Ana" w:date="2020-09-04T17:55:00Z"/>
        </w:rPr>
        <w:pPrChange w:id="4571" w:author="Graván Serrano Eduardo" w:date="2020-09-11T17:05:00Z">
          <w:pPr/>
        </w:pPrChange>
      </w:pPr>
      <w:del w:id="4572" w:author="Castillo Martínez Ana" w:date="2020-09-04T17:55:00Z">
        <w:r w:rsidDel="00D244E2">
          <w:delText>Desde el punto de vista de un empleado sin privilegios, podemos usar la aplicación para consultar nuestro horario de trabajo en un determinado día, y para hacer el proceso de fichaje a través de la emulación de etiquetas. Estas opciones se nos presentan a través de dos botones en el menú principal:</w:delText>
        </w:r>
        <w:bookmarkStart w:id="4573" w:name="_Toc50375964"/>
        <w:bookmarkStart w:id="4574" w:name="_Toc50388230"/>
        <w:bookmarkStart w:id="4575" w:name="_Toc50388443"/>
        <w:bookmarkStart w:id="4576" w:name="_Toc50388657"/>
        <w:bookmarkStart w:id="4577" w:name="_Toc50388876"/>
        <w:bookmarkStart w:id="4578" w:name="_Toc50389088"/>
        <w:bookmarkStart w:id="4579" w:name="_Toc50389300"/>
        <w:bookmarkStart w:id="4580" w:name="_Toc50389513"/>
        <w:bookmarkStart w:id="4581" w:name="_Toc50389725"/>
        <w:bookmarkStart w:id="4582" w:name="_Toc50390044"/>
        <w:bookmarkStart w:id="4583" w:name="_Toc50392573"/>
        <w:bookmarkStart w:id="4584" w:name="_Toc50568858"/>
        <w:bookmarkStart w:id="4585" w:name="_Toc50652639"/>
        <w:bookmarkStart w:id="4586" w:name="_Toc50720303"/>
        <w:bookmarkStart w:id="4587" w:name="_Toc50725918"/>
        <w:bookmarkStart w:id="4588" w:name="_Toc50736318"/>
        <w:bookmarkStart w:id="4589" w:name="_Toc50736643"/>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del>
    </w:p>
    <w:p w14:paraId="3FF9F22B" w14:textId="77777777" w:rsidR="00A33145" w:rsidDel="00D244E2" w:rsidRDefault="00A33145">
      <w:pPr>
        <w:pStyle w:val="Ttulo1"/>
        <w:rPr>
          <w:del w:id="4590" w:author="Castillo Martínez Ana" w:date="2020-09-04T17:55:00Z"/>
        </w:rPr>
        <w:pPrChange w:id="4591" w:author="Graván Serrano Eduardo" w:date="2020-09-11T17:05:00Z">
          <w:pPr/>
        </w:pPrChange>
      </w:pPr>
      <w:bookmarkStart w:id="4592" w:name="_Toc50375965"/>
      <w:bookmarkStart w:id="4593" w:name="_Toc50388231"/>
      <w:bookmarkStart w:id="4594" w:name="_Toc50388444"/>
      <w:bookmarkStart w:id="4595" w:name="_Toc50388658"/>
      <w:bookmarkStart w:id="4596" w:name="_Toc50388877"/>
      <w:bookmarkStart w:id="4597" w:name="_Toc50389089"/>
      <w:bookmarkStart w:id="4598" w:name="_Toc50389301"/>
      <w:bookmarkStart w:id="4599" w:name="_Toc50389514"/>
      <w:bookmarkStart w:id="4600" w:name="_Toc50389726"/>
      <w:bookmarkStart w:id="4601" w:name="_Toc50390045"/>
      <w:bookmarkStart w:id="4602" w:name="_Toc50392574"/>
      <w:bookmarkStart w:id="4603" w:name="_Toc50568859"/>
      <w:bookmarkStart w:id="4604" w:name="_Toc50652640"/>
      <w:bookmarkStart w:id="4605" w:name="_Toc50720304"/>
      <w:bookmarkStart w:id="4606" w:name="_Toc50725919"/>
      <w:bookmarkStart w:id="4607" w:name="_Toc50736319"/>
      <w:bookmarkStart w:id="4608" w:name="_Toc50736644"/>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p>
    <w:p w14:paraId="72CC4471" w14:textId="77777777" w:rsidR="00CA13D5" w:rsidDel="00D244E2" w:rsidRDefault="00CA13D5">
      <w:pPr>
        <w:pStyle w:val="Ttulo1"/>
        <w:rPr>
          <w:del w:id="4609" w:author="Castillo Martínez Ana" w:date="2020-09-04T17:55:00Z"/>
        </w:rPr>
        <w:pPrChange w:id="4610" w:author="Graván Serrano Eduardo" w:date="2020-09-11T17:05:00Z">
          <w:pPr/>
        </w:pPrChange>
      </w:pPr>
      <w:bookmarkStart w:id="4611" w:name="_Toc50375966"/>
      <w:bookmarkStart w:id="4612" w:name="_Toc50388232"/>
      <w:bookmarkStart w:id="4613" w:name="_Toc50388445"/>
      <w:bookmarkStart w:id="4614" w:name="_Toc50388659"/>
      <w:bookmarkStart w:id="4615" w:name="_Toc50388878"/>
      <w:bookmarkStart w:id="4616" w:name="_Toc50389090"/>
      <w:bookmarkStart w:id="4617" w:name="_Toc50389302"/>
      <w:bookmarkStart w:id="4618" w:name="_Toc50389515"/>
      <w:bookmarkStart w:id="4619" w:name="_Toc50389727"/>
      <w:bookmarkStart w:id="4620" w:name="_Toc50390046"/>
      <w:bookmarkStart w:id="4621" w:name="_Toc50392575"/>
      <w:bookmarkStart w:id="4622" w:name="_Toc50568860"/>
      <w:bookmarkStart w:id="4623" w:name="_Toc50652641"/>
      <w:bookmarkStart w:id="4624" w:name="_Toc50720305"/>
      <w:bookmarkStart w:id="4625" w:name="_Toc50725920"/>
      <w:bookmarkStart w:id="4626" w:name="_Toc50736320"/>
      <w:bookmarkStart w:id="4627" w:name="_Toc50736645"/>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p>
    <w:p w14:paraId="216AA7AD" w14:textId="77777777" w:rsidR="00A33145" w:rsidDel="00D244E2" w:rsidRDefault="003C4173">
      <w:pPr>
        <w:pStyle w:val="Ttulo1"/>
        <w:rPr>
          <w:del w:id="4628" w:author="Castillo Martínez Ana" w:date="2020-09-04T17:55:00Z"/>
        </w:rPr>
        <w:pPrChange w:id="4629" w:author="Graván Serrano Eduardo" w:date="2020-09-11T17:05:00Z">
          <w:pPr>
            <w:keepNext/>
            <w:jc w:val="center"/>
          </w:pPr>
        </w:pPrChange>
      </w:pPr>
      <w:del w:id="4630" w:author="Castillo Martínez Ana" w:date="2020-09-04T17:55:00Z">
        <w:r w:rsidRPr="00C15B35" w:rsidDel="00D244E2">
          <w:rPr>
            <w:b w:val="0"/>
            <w:bCs w:val="0"/>
            <w:noProof/>
            <w:rPrChange w:id="4631" w:author="Castillo Martínez Ana" w:date="2020-09-10T18:45:00Z">
              <w:rPr>
                <w:b/>
                <w:bCs/>
                <w:noProof/>
              </w:rPr>
            </w:rPrChange>
          </w:rPr>
          <w:drawing>
            <wp:inline distT="0" distB="0" distL="0" distR="0" wp14:anchorId="6A5271A2" wp14:editId="77DE4391">
              <wp:extent cx="1828800" cy="3242945"/>
              <wp:effectExtent l="0" t="0" r="0" b="0"/>
              <wp:docPr id="5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0" cy="3242945"/>
                      </a:xfrm>
                      <a:prstGeom prst="rect">
                        <a:avLst/>
                      </a:prstGeom>
                      <a:noFill/>
                      <a:ln>
                        <a:noFill/>
                      </a:ln>
                    </pic:spPr>
                  </pic:pic>
                </a:graphicData>
              </a:graphic>
            </wp:inline>
          </w:drawing>
        </w:r>
        <w:bookmarkStart w:id="4632" w:name="_Toc50375967"/>
        <w:bookmarkStart w:id="4633" w:name="_Toc50388233"/>
        <w:bookmarkStart w:id="4634" w:name="_Toc50388446"/>
        <w:bookmarkStart w:id="4635" w:name="_Toc50388660"/>
        <w:bookmarkStart w:id="4636" w:name="_Toc50388879"/>
        <w:bookmarkStart w:id="4637" w:name="_Toc50389091"/>
        <w:bookmarkStart w:id="4638" w:name="_Toc50389303"/>
        <w:bookmarkStart w:id="4639" w:name="_Toc50389516"/>
        <w:bookmarkStart w:id="4640" w:name="_Toc50389728"/>
        <w:bookmarkStart w:id="4641" w:name="_Toc50390047"/>
        <w:bookmarkStart w:id="4642" w:name="_Toc50392576"/>
        <w:bookmarkStart w:id="4643" w:name="_Toc50568861"/>
        <w:bookmarkStart w:id="4644" w:name="_Toc50652642"/>
        <w:bookmarkStart w:id="4645" w:name="_Toc50720306"/>
        <w:bookmarkStart w:id="4646" w:name="_Toc50725921"/>
        <w:bookmarkStart w:id="4647" w:name="_Toc50736321"/>
        <w:bookmarkStart w:id="4648" w:name="_Toc50736646"/>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del>
    </w:p>
    <w:p w14:paraId="13AF5ECF" w14:textId="77777777" w:rsidR="00CA13D5" w:rsidDel="00D244E2" w:rsidRDefault="00A33145">
      <w:pPr>
        <w:pStyle w:val="Ttulo1"/>
        <w:rPr>
          <w:del w:id="4649" w:author="Castillo Martínez Ana" w:date="2020-09-04T17:55:00Z"/>
        </w:rPr>
        <w:pPrChange w:id="4650" w:author="Graván Serrano Eduardo" w:date="2020-09-11T17:05:00Z">
          <w:pPr>
            <w:pStyle w:val="Descripcin"/>
            <w:jc w:val="center"/>
          </w:pPr>
        </w:pPrChange>
      </w:pPr>
      <w:del w:id="4651"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4652" w:author="Castillo Martínez Ana" w:date="2020-09-10T18:45:00Z">
              <w:rPr>
                <w:rFonts w:cs="Arial"/>
                <w:b w:val="0"/>
                <w:bCs w:val="0"/>
                <w:color w:val="000000"/>
                <w:kern w:val="32"/>
                <w:sz w:val="32"/>
                <w:szCs w:val="32"/>
              </w:rPr>
            </w:rPrChange>
          </w:rPr>
          <w:fldChar w:fldCharType="separate"/>
        </w:r>
        <w:r w:rsidR="00CD6BFB" w:rsidDel="00D244E2">
          <w:delText>48</w:delText>
        </w:r>
        <w:r w:rsidRPr="00C15B35" w:rsidDel="00D244E2">
          <w:rPr>
            <w:b w:val="0"/>
            <w:bCs w:val="0"/>
            <w:rPrChange w:id="4653" w:author="Castillo Martínez Ana" w:date="2020-09-10T18:45:00Z">
              <w:rPr>
                <w:rFonts w:cs="Arial"/>
                <w:b w:val="0"/>
                <w:bCs w:val="0"/>
                <w:color w:val="000000"/>
                <w:kern w:val="32"/>
                <w:sz w:val="32"/>
                <w:szCs w:val="32"/>
              </w:rPr>
            </w:rPrChange>
          </w:rPr>
          <w:fldChar w:fldCharType="end"/>
        </w:r>
        <w:r w:rsidDel="00D244E2">
          <w:delText>. Menú principal de la aplicación Android para usuarios no admini</w:delText>
        </w:r>
        <w:r w:rsidR="00F45CDE" w:rsidDel="00D244E2">
          <w:delText>s</w:delText>
        </w:r>
        <w:r w:rsidDel="00D244E2">
          <w:delText>tradores.</w:delText>
        </w:r>
        <w:bookmarkStart w:id="4654" w:name="_Toc50375968"/>
        <w:bookmarkStart w:id="4655" w:name="_Toc50388234"/>
        <w:bookmarkStart w:id="4656" w:name="_Toc50388447"/>
        <w:bookmarkStart w:id="4657" w:name="_Toc50388661"/>
        <w:bookmarkStart w:id="4658" w:name="_Toc50388880"/>
        <w:bookmarkStart w:id="4659" w:name="_Toc50389092"/>
        <w:bookmarkStart w:id="4660" w:name="_Toc50389304"/>
        <w:bookmarkStart w:id="4661" w:name="_Toc50389517"/>
        <w:bookmarkStart w:id="4662" w:name="_Toc50389729"/>
        <w:bookmarkStart w:id="4663" w:name="_Toc50390048"/>
        <w:bookmarkStart w:id="4664" w:name="_Toc50392577"/>
        <w:bookmarkStart w:id="4665" w:name="_Toc50568862"/>
        <w:bookmarkStart w:id="4666" w:name="_Toc50652643"/>
        <w:bookmarkStart w:id="4667" w:name="_Toc50720307"/>
        <w:bookmarkStart w:id="4668" w:name="_Toc50725922"/>
        <w:bookmarkStart w:id="4669" w:name="_Toc50736322"/>
        <w:bookmarkStart w:id="4670" w:name="_Toc50736647"/>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del>
    </w:p>
    <w:p w14:paraId="49D4DF33" w14:textId="77777777" w:rsidR="00CA13D5" w:rsidDel="00D244E2" w:rsidRDefault="00CA13D5">
      <w:pPr>
        <w:pStyle w:val="Ttulo1"/>
        <w:rPr>
          <w:del w:id="4671" w:author="Castillo Martínez Ana" w:date="2020-09-04T17:55:00Z"/>
        </w:rPr>
        <w:pPrChange w:id="4672" w:author="Graván Serrano Eduardo" w:date="2020-09-11T17:05:00Z">
          <w:pPr>
            <w:jc w:val="center"/>
          </w:pPr>
        </w:pPrChange>
      </w:pPr>
      <w:bookmarkStart w:id="4673" w:name="_Toc50375969"/>
      <w:bookmarkStart w:id="4674" w:name="_Toc50388235"/>
      <w:bookmarkStart w:id="4675" w:name="_Toc50388448"/>
      <w:bookmarkStart w:id="4676" w:name="_Toc50388662"/>
      <w:bookmarkStart w:id="4677" w:name="_Toc50388881"/>
      <w:bookmarkStart w:id="4678" w:name="_Toc50389093"/>
      <w:bookmarkStart w:id="4679" w:name="_Toc50389305"/>
      <w:bookmarkStart w:id="4680" w:name="_Toc50389518"/>
      <w:bookmarkStart w:id="4681" w:name="_Toc50389730"/>
      <w:bookmarkStart w:id="4682" w:name="_Toc50390049"/>
      <w:bookmarkStart w:id="4683" w:name="_Toc50392578"/>
      <w:bookmarkStart w:id="4684" w:name="_Toc50568863"/>
      <w:bookmarkStart w:id="4685" w:name="_Toc50652644"/>
      <w:bookmarkStart w:id="4686" w:name="_Toc50720308"/>
      <w:bookmarkStart w:id="4687" w:name="_Toc50725923"/>
      <w:bookmarkStart w:id="4688" w:name="_Toc50736323"/>
      <w:bookmarkStart w:id="4689" w:name="_Toc50736648"/>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683839E" w14:textId="77777777" w:rsidR="00CA13D5" w:rsidDel="00D244E2" w:rsidRDefault="00CA13D5">
      <w:pPr>
        <w:pStyle w:val="Ttulo1"/>
        <w:rPr>
          <w:del w:id="4690" w:author="Castillo Martínez Ana" w:date="2020-09-04T17:55:00Z"/>
        </w:rPr>
        <w:pPrChange w:id="4691" w:author="Graván Serrano Eduardo" w:date="2020-09-11T17:05:00Z">
          <w:pPr/>
        </w:pPrChange>
      </w:pPr>
      <w:del w:id="4692" w:author="Castillo Martínez Ana" w:date="2020-09-04T17:55:00Z">
        <w:r w:rsidDel="00D244E2">
          <w:delText>En el caso de que tengamos que fichar en el trabajo para registrar nuestra hora de entrada/salida, escogemos la opción de fichar con NFC.</w:delText>
        </w:r>
        <w:bookmarkStart w:id="4693" w:name="_Toc50375970"/>
        <w:bookmarkStart w:id="4694" w:name="_Toc50388236"/>
        <w:bookmarkStart w:id="4695" w:name="_Toc50388449"/>
        <w:bookmarkStart w:id="4696" w:name="_Toc50388663"/>
        <w:bookmarkStart w:id="4697" w:name="_Toc50388882"/>
        <w:bookmarkStart w:id="4698" w:name="_Toc50389094"/>
        <w:bookmarkStart w:id="4699" w:name="_Toc50389306"/>
        <w:bookmarkStart w:id="4700" w:name="_Toc50389519"/>
        <w:bookmarkStart w:id="4701" w:name="_Toc50389731"/>
        <w:bookmarkStart w:id="4702" w:name="_Toc50390050"/>
        <w:bookmarkStart w:id="4703" w:name="_Toc50392579"/>
        <w:bookmarkStart w:id="4704" w:name="_Toc50568864"/>
        <w:bookmarkStart w:id="4705" w:name="_Toc50652645"/>
        <w:bookmarkStart w:id="4706" w:name="_Toc50720309"/>
        <w:bookmarkStart w:id="4707" w:name="_Toc50725924"/>
        <w:bookmarkStart w:id="4708" w:name="_Toc50736324"/>
        <w:bookmarkStart w:id="4709" w:name="_Toc50736649"/>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del>
    </w:p>
    <w:p w14:paraId="7E5D00F0" w14:textId="77777777" w:rsidR="00CA13D5" w:rsidDel="00D244E2" w:rsidRDefault="00CA13D5">
      <w:pPr>
        <w:pStyle w:val="Ttulo1"/>
        <w:rPr>
          <w:del w:id="4710" w:author="Castillo Martínez Ana" w:date="2020-09-04T17:55:00Z"/>
        </w:rPr>
        <w:pPrChange w:id="4711" w:author="Graván Serrano Eduardo" w:date="2020-09-11T17:05:00Z">
          <w:pPr/>
        </w:pPrChange>
      </w:pPr>
      <w:bookmarkStart w:id="4712" w:name="_Toc50375971"/>
      <w:bookmarkStart w:id="4713" w:name="_Toc50388237"/>
      <w:bookmarkStart w:id="4714" w:name="_Toc50388450"/>
      <w:bookmarkStart w:id="4715" w:name="_Toc50388664"/>
      <w:bookmarkStart w:id="4716" w:name="_Toc50388883"/>
      <w:bookmarkStart w:id="4717" w:name="_Toc50389095"/>
      <w:bookmarkStart w:id="4718" w:name="_Toc50389307"/>
      <w:bookmarkStart w:id="4719" w:name="_Toc50389520"/>
      <w:bookmarkStart w:id="4720" w:name="_Toc50389732"/>
      <w:bookmarkStart w:id="4721" w:name="_Toc50390051"/>
      <w:bookmarkStart w:id="4722" w:name="_Toc50392580"/>
      <w:bookmarkStart w:id="4723" w:name="_Toc50568865"/>
      <w:bookmarkStart w:id="4724" w:name="_Toc50652646"/>
      <w:bookmarkStart w:id="4725" w:name="_Toc50720310"/>
      <w:bookmarkStart w:id="4726" w:name="_Toc50725925"/>
      <w:bookmarkStart w:id="4727" w:name="_Toc50736325"/>
      <w:bookmarkStart w:id="4728" w:name="_Toc50736650"/>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p>
    <w:p w14:paraId="50F9EE66" w14:textId="77777777" w:rsidR="00CA13D5" w:rsidDel="00D244E2" w:rsidRDefault="00CA13D5">
      <w:pPr>
        <w:pStyle w:val="Ttulo1"/>
        <w:rPr>
          <w:del w:id="4729" w:author="Castillo Martínez Ana" w:date="2020-09-04T17:55:00Z"/>
        </w:rPr>
        <w:pPrChange w:id="4730" w:author="Graván Serrano Eduardo" w:date="2020-09-11T17:05:00Z">
          <w:pPr/>
        </w:pPrChange>
      </w:pPr>
      <w:del w:id="4731" w:author="Castillo Martínez Ana" w:date="2020-09-04T17:55:00Z">
        <w:r w:rsidDel="00D244E2">
          <w:delText>Esto nos lleva a un menú en el cual se nos muestra la información que vamos a servir a través de NFC, esto es, nuestro correo electrónico que sirve de identificador en la aplicación y la hora aproximada a la que estamos fichando en el trabajo:</w:delText>
        </w:r>
        <w:bookmarkStart w:id="4732" w:name="_Toc50375972"/>
        <w:bookmarkStart w:id="4733" w:name="_Toc50388238"/>
        <w:bookmarkStart w:id="4734" w:name="_Toc50388451"/>
        <w:bookmarkStart w:id="4735" w:name="_Toc50388665"/>
        <w:bookmarkStart w:id="4736" w:name="_Toc50388884"/>
        <w:bookmarkStart w:id="4737" w:name="_Toc50389096"/>
        <w:bookmarkStart w:id="4738" w:name="_Toc50389308"/>
        <w:bookmarkStart w:id="4739" w:name="_Toc50389521"/>
        <w:bookmarkStart w:id="4740" w:name="_Toc50389733"/>
        <w:bookmarkStart w:id="4741" w:name="_Toc50390052"/>
        <w:bookmarkStart w:id="4742" w:name="_Toc50392581"/>
        <w:bookmarkStart w:id="4743" w:name="_Toc50568866"/>
        <w:bookmarkStart w:id="4744" w:name="_Toc50652647"/>
        <w:bookmarkStart w:id="4745" w:name="_Toc50720311"/>
        <w:bookmarkStart w:id="4746" w:name="_Toc50725926"/>
        <w:bookmarkStart w:id="4747" w:name="_Toc50736326"/>
        <w:bookmarkStart w:id="4748" w:name="_Toc5073665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del>
    </w:p>
    <w:p w14:paraId="1F3B9899" w14:textId="77777777" w:rsidR="00A33145" w:rsidDel="00D244E2" w:rsidRDefault="003C4173">
      <w:pPr>
        <w:pStyle w:val="Ttulo1"/>
        <w:rPr>
          <w:del w:id="4749" w:author="Castillo Martínez Ana" w:date="2020-09-04T17:55:00Z"/>
        </w:rPr>
        <w:pPrChange w:id="4750" w:author="Graván Serrano Eduardo" w:date="2020-09-11T17:05:00Z">
          <w:pPr>
            <w:keepNext/>
            <w:jc w:val="center"/>
          </w:pPr>
        </w:pPrChange>
      </w:pPr>
      <w:del w:id="4751" w:author="Castillo Martínez Ana" w:date="2020-09-04T17:55:00Z">
        <w:r w:rsidRPr="00C15B35" w:rsidDel="00D244E2">
          <w:rPr>
            <w:b w:val="0"/>
            <w:bCs w:val="0"/>
            <w:noProof/>
            <w:rPrChange w:id="4752" w:author="Castillo Martínez Ana" w:date="2020-09-10T18:45:00Z">
              <w:rPr>
                <w:b/>
                <w:bCs/>
                <w:noProof/>
              </w:rPr>
            </w:rPrChange>
          </w:rPr>
          <w:drawing>
            <wp:inline distT="0" distB="0" distL="0" distR="0" wp14:anchorId="24D30B36" wp14:editId="4F61E212">
              <wp:extent cx="1967230" cy="3487420"/>
              <wp:effectExtent l="0" t="0" r="0" b="0"/>
              <wp:docPr id="5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bookmarkStart w:id="4753" w:name="_Toc50375973"/>
        <w:bookmarkStart w:id="4754" w:name="_Toc50388239"/>
        <w:bookmarkStart w:id="4755" w:name="_Toc50388452"/>
        <w:bookmarkStart w:id="4756" w:name="_Toc50388666"/>
        <w:bookmarkStart w:id="4757" w:name="_Toc50388885"/>
        <w:bookmarkStart w:id="4758" w:name="_Toc50389097"/>
        <w:bookmarkStart w:id="4759" w:name="_Toc50389309"/>
        <w:bookmarkStart w:id="4760" w:name="_Toc50389522"/>
        <w:bookmarkStart w:id="4761" w:name="_Toc50389734"/>
        <w:bookmarkStart w:id="4762" w:name="_Toc50390053"/>
        <w:bookmarkStart w:id="4763" w:name="_Toc50392582"/>
        <w:bookmarkStart w:id="4764" w:name="_Toc50568867"/>
        <w:bookmarkStart w:id="4765" w:name="_Toc50652648"/>
        <w:bookmarkStart w:id="4766" w:name="_Toc50720312"/>
        <w:bookmarkStart w:id="4767" w:name="_Toc50725927"/>
        <w:bookmarkStart w:id="4768" w:name="_Toc50736327"/>
        <w:bookmarkStart w:id="4769" w:name="_Toc507366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del>
    </w:p>
    <w:p w14:paraId="4C59DB61" w14:textId="77777777" w:rsidR="00CA13D5" w:rsidDel="00D244E2" w:rsidRDefault="00A33145">
      <w:pPr>
        <w:pStyle w:val="Ttulo1"/>
        <w:rPr>
          <w:del w:id="4770" w:author="Castillo Martínez Ana" w:date="2020-09-04T17:55:00Z"/>
        </w:rPr>
        <w:pPrChange w:id="4771" w:author="Graván Serrano Eduardo" w:date="2020-09-11T17:05:00Z">
          <w:pPr>
            <w:pStyle w:val="Descripcin"/>
            <w:jc w:val="center"/>
          </w:pPr>
        </w:pPrChange>
      </w:pPr>
      <w:del w:id="4772"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4773" w:author="Castillo Martínez Ana" w:date="2020-09-10T18:45:00Z">
              <w:rPr>
                <w:rFonts w:cs="Arial"/>
                <w:b w:val="0"/>
                <w:bCs w:val="0"/>
                <w:color w:val="000000"/>
                <w:kern w:val="32"/>
                <w:sz w:val="32"/>
                <w:szCs w:val="32"/>
              </w:rPr>
            </w:rPrChange>
          </w:rPr>
          <w:fldChar w:fldCharType="separate"/>
        </w:r>
        <w:r w:rsidR="00CD6BFB" w:rsidDel="00D244E2">
          <w:delText>49</w:delText>
        </w:r>
        <w:r w:rsidRPr="00C15B35" w:rsidDel="00D244E2">
          <w:rPr>
            <w:b w:val="0"/>
            <w:bCs w:val="0"/>
            <w:rPrChange w:id="4774" w:author="Castillo Martínez Ana" w:date="2020-09-10T18:45:00Z">
              <w:rPr>
                <w:rFonts w:cs="Arial"/>
                <w:b w:val="0"/>
                <w:bCs w:val="0"/>
                <w:color w:val="000000"/>
                <w:kern w:val="32"/>
                <w:sz w:val="32"/>
                <w:szCs w:val="32"/>
              </w:rPr>
            </w:rPrChange>
          </w:rPr>
          <w:fldChar w:fldCharType="end"/>
        </w:r>
        <w:r w:rsidDel="00D244E2">
          <w:delText>. Menú de emulación de etiquetas.</w:delText>
        </w:r>
        <w:bookmarkStart w:id="4775" w:name="_Toc50375974"/>
        <w:bookmarkStart w:id="4776" w:name="_Toc50388240"/>
        <w:bookmarkStart w:id="4777" w:name="_Toc50388453"/>
        <w:bookmarkStart w:id="4778" w:name="_Toc50388667"/>
        <w:bookmarkStart w:id="4779" w:name="_Toc50388886"/>
        <w:bookmarkStart w:id="4780" w:name="_Toc50389098"/>
        <w:bookmarkStart w:id="4781" w:name="_Toc50389310"/>
        <w:bookmarkStart w:id="4782" w:name="_Toc50389523"/>
        <w:bookmarkStart w:id="4783" w:name="_Toc50389735"/>
        <w:bookmarkStart w:id="4784" w:name="_Toc50390054"/>
        <w:bookmarkStart w:id="4785" w:name="_Toc50392583"/>
        <w:bookmarkStart w:id="4786" w:name="_Toc50568868"/>
        <w:bookmarkStart w:id="4787" w:name="_Toc50652649"/>
        <w:bookmarkStart w:id="4788" w:name="_Toc50720313"/>
        <w:bookmarkStart w:id="4789" w:name="_Toc50725928"/>
        <w:bookmarkStart w:id="4790" w:name="_Toc50736328"/>
        <w:bookmarkStart w:id="4791" w:name="_Toc50736653"/>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del>
    </w:p>
    <w:p w14:paraId="2E42021D" w14:textId="77777777" w:rsidR="00CA13D5" w:rsidDel="00D244E2" w:rsidRDefault="00CA13D5">
      <w:pPr>
        <w:pStyle w:val="Ttulo1"/>
        <w:rPr>
          <w:del w:id="4792" w:author="Castillo Martínez Ana" w:date="2020-09-04T17:55:00Z"/>
        </w:rPr>
        <w:pPrChange w:id="4793" w:author="Graván Serrano Eduardo" w:date="2020-09-11T17:05:00Z">
          <w:pPr>
            <w:jc w:val="center"/>
          </w:pPr>
        </w:pPrChange>
      </w:pPr>
      <w:bookmarkStart w:id="4794" w:name="_Toc50375975"/>
      <w:bookmarkStart w:id="4795" w:name="_Toc50388241"/>
      <w:bookmarkStart w:id="4796" w:name="_Toc50388454"/>
      <w:bookmarkStart w:id="4797" w:name="_Toc50388668"/>
      <w:bookmarkStart w:id="4798" w:name="_Toc50388887"/>
      <w:bookmarkStart w:id="4799" w:name="_Toc50389099"/>
      <w:bookmarkStart w:id="4800" w:name="_Toc50389311"/>
      <w:bookmarkStart w:id="4801" w:name="_Toc50389524"/>
      <w:bookmarkStart w:id="4802" w:name="_Toc50389736"/>
      <w:bookmarkStart w:id="4803" w:name="_Toc50390055"/>
      <w:bookmarkStart w:id="4804" w:name="_Toc50392584"/>
      <w:bookmarkStart w:id="4805" w:name="_Toc50568869"/>
      <w:bookmarkStart w:id="4806" w:name="_Toc50652650"/>
      <w:bookmarkStart w:id="4807" w:name="_Toc50720314"/>
      <w:bookmarkStart w:id="4808" w:name="_Toc50725929"/>
      <w:bookmarkStart w:id="4809" w:name="_Toc50736329"/>
      <w:bookmarkStart w:id="4810" w:name="_Toc50736654"/>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p>
    <w:p w14:paraId="3557DF43" w14:textId="77777777" w:rsidR="00CA13D5" w:rsidDel="00D244E2" w:rsidRDefault="00CA13D5">
      <w:pPr>
        <w:pStyle w:val="Ttulo1"/>
        <w:rPr>
          <w:del w:id="4811" w:author="Castillo Martínez Ana" w:date="2020-09-04T17:55:00Z"/>
        </w:rPr>
        <w:pPrChange w:id="4812" w:author="Graván Serrano Eduardo" w:date="2020-09-11T17:05:00Z">
          <w:pPr/>
        </w:pPrChange>
      </w:pPr>
      <w:del w:id="4813" w:author="Castillo Martínez Ana" w:date="2020-09-04T17:55:00Z">
        <w:r w:rsidDel="00D244E2">
          <w:delText>Cuando estemos preparados para fichar en el trabajo, simplemente pulsamos el botón para servir la etiqueta NFC, con lo que saltará un diálogo informándonos de que estamos emulando la tarjeta y se está esperando a que se acerque el teléfono del administrador en modo lectura:</w:delText>
        </w:r>
        <w:bookmarkStart w:id="4814" w:name="_Toc50375976"/>
        <w:bookmarkStart w:id="4815" w:name="_Toc50388242"/>
        <w:bookmarkStart w:id="4816" w:name="_Toc50388455"/>
        <w:bookmarkStart w:id="4817" w:name="_Toc50388669"/>
        <w:bookmarkStart w:id="4818" w:name="_Toc50388888"/>
        <w:bookmarkStart w:id="4819" w:name="_Toc50389100"/>
        <w:bookmarkStart w:id="4820" w:name="_Toc50389312"/>
        <w:bookmarkStart w:id="4821" w:name="_Toc50389525"/>
        <w:bookmarkStart w:id="4822" w:name="_Toc50389737"/>
        <w:bookmarkStart w:id="4823" w:name="_Toc50390056"/>
        <w:bookmarkStart w:id="4824" w:name="_Toc50392585"/>
        <w:bookmarkStart w:id="4825" w:name="_Toc50568870"/>
        <w:bookmarkStart w:id="4826" w:name="_Toc50652651"/>
        <w:bookmarkStart w:id="4827" w:name="_Toc50720315"/>
        <w:bookmarkStart w:id="4828" w:name="_Toc50725930"/>
        <w:bookmarkStart w:id="4829" w:name="_Toc50736330"/>
        <w:bookmarkStart w:id="4830" w:name="_Toc50736655"/>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del>
    </w:p>
    <w:p w14:paraId="071CE72F" w14:textId="77777777" w:rsidR="00CA13D5" w:rsidDel="00D244E2" w:rsidRDefault="00CA13D5">
      <w:pPr>
        <w:pStyle w:val="Ttulo1"/>
        <w:rPr>
          <w:del w:id="4831" w:author="Castillo Martínez Ana" w:date="2020-09-04T17:55:00Z"/>
        </w:rPr>
        <w:pPrChange w:id="4832" w:author="Graván Serrano Eduardo" w:date="2020-09-11T17:05:00Z">
          <w:pPr/>
        </w:pPrChange>
      </w:pPr>
      <w:bookmarkStart w:id="4833" w:name="_Toc50375977"/>
      <w:bookmarkStart w:id="4834" w:name="_Toc50388243"/>
      <w:bookmarkStart w:id="4835" w:name="_Toc50388456"/>
      <w:bookmarkStart w:id="4836" w:name="_Toc50388670"/>
      <w:bookmarkStart w:id="4837" w:name="_Toc50388889"/>
      <w:bookmarkStart w:id="4838" w:name="_Toc50389101"/>
      <w:bookmarkStart w:id="4839" w:name="_Toc50389313"/>
      <w:bookmarkStart w:id="4840" w:name="_Toc50389526"/>
      <w:bookmarkStart w:id="4841" w:name="_Toc50389738"/>
      <w:bookmarkStart w:id="4842" w:name="_Toc50390057"/>
      <w:bookmarkStart w:id="4843" w:name="_Toc50392586"/>
      <w:bookmarkStart w:id="4844" w:name="_Toc50568871"/>
      <w:bookmarkStart w:id="4845" w:name="_Toc50652652"/>
      <w:bookmarkStart w:id="4846" w:name="_Toc50720316"/>
      <w:bookmarkStart w:id="4847" w:name="_Toc50725931"/>
      <w:bookmarkStart w:id="4848" w:name="_Toc50736331"/>
      <w:bookmarkStart w:id="4849" w:name="_Toc50736656"/>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p>
    <w:p w14:paraId="7ADDA161" w14:textId="77777777" w:rsidR="00A33145" w:rsidDel="00D244E2" w:rsidRDefault="003C4173">
      <w:pPr>
        <w:pStyle w:val="Ttulo1"/>
        <w:rPr>
          <w:del w:id="4850" w:author="Castillo Martínez Ana" w:date="2020-09-04T17:55:00Z"/>
        </w:rPr>
        <w:pPrChange w:id="4851" w:author="Graván Serrano Eduardo" w:date="2020-09-11T17:05:00Z">
          <w:pPr>
            <w:keepNext/>
            <w:jc w:val="center"/>
          </w:pPr>
        </w:pPrChange>
      </w:pPr>
      <w:del w:id="4852" w:author="Castillo Martínez Ana" w:date="2020-09-04T17:55:00Z">
        <w:r w:rsidRPr="00C15B35" w:rsidDel="00D244E2">
          <w:rPr>
            <w:b w:val="0"/>
            <w:bCs w:val="0"/>
            <w:noProof/>
            <w:rPrChange w:id="4853" w:author="Castillo Martínez Ana" w:date="2020-09-10T18:45:00Z">
              <w:rPr>
                <w:b/>
                <w:bCs/>
                <w:noProof/>
              </w:rPr>
            </w:rPrChange>
          </w:rPr>
          <w:drawing>
            <wp:inline distT="0" distB="0" distL="0" distR="0" wp14:anchorId="792AA301" wp14:editId="73BC4EBA">
              <wp:extent cx="1839595" cy="3263900"/>
              <wp:effectExtent l="0" t="0" r="0" b="0"/>
              <wp:docPr id="5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bookmarkStart w:id="4854" w:name="_Toc50375978"/>
        <w:bookmarkStart w:id="4855" w:name="_Toc50388244"/>
        <w:bookmarkStart w:id="4856" w:name="_Toc50388457"/>
        <w:bookmarkStart w:id="4857" w:name="_Toc50388671"/>
        <w:bookmarkStart w:id="4858" w:name="_Toc50388890"/>
        <w:bookmarkStart w:id="4859" w:name="_Toc50389102"/>
        <w:bookmarkStart w:id="4860" w:name="_Toc50389314"/>
        <w:bookmarkStart w:id="4861" w:name="_Toc50389527"/>
        <w:bookmarkStart w:id="4862" w:name="_Toc50389739"/>
        <w:bookmarkStart w:id="4863" w:name="_Toc50390058"/>
        <w:bookmarkStart w:id="4864" w:name="_Toc50392587"/>
        <w:bookmarkStart w:id="4865" w:name="_Toc50568872"/>
        <w:bookmarkStart w:id="4866" w:name="_Toc50652653"/>
        <w:bookmarkStart w:id="4867" w:name="_Toc50720317"/>
        <w:bookmarkStart w:id="4868" w:name="_Toc50725932"/>
        <w:bookmarkStart w:id="4869" w:name="_Toc50736332"/>
        <w:bookmarkStart w:id="4870" w:name="_Toc50736657"/>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del>
    </w:p>
    <w:p w14:paraId="238505FE" w14:textId="77777777" w:rsidR="00CA13D5" w:rsidDel="00D244E2" w:rsidRDefault="00A33145">
      <w:pPr>
        <w:pStyle w:val="Ttulo1"/>
        <w:rPr>
          <w:del w:id="4871" w:author="Castillo Martínez Ana" w:date="2020-09-04T17:55:00Z"/>
        </w:rPr>
        <w:pPrChange w:id="4872" w:author="Graván Serrano Eduardo" w:date="2020-09-11T17:05:00Z">
          <w:pPr>
            <w:pStyle w:val="Descripcin"/>
            <w:jc w:val="center"/>
          </w:pPr>
        </w:pPrChange>
      </w:pPr>
      <w:del w:id="4873"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4874" w:author="Castillo Martínez Ana" w:date="2020-09-10T18:45:00Z">
              <w:rPr>
                <w:rFonts w:cs="Arial"/>
                <w:b w:val="0"/>
                <w:bCs w:val="0"/>
                <w:color w:val="000000"/>
                <w:kern w:val="32"/>
                <w:sz w:val="32"/>
                <w:szCs w:val="32"/>
              </w:rPr>
            </w:rPrChange>
          </w:rPr>
          <w:fldChar w:fldCharType="separate"/>
        </w:r>
        <w:r w:rsidR="00CD6BFB" w:rsidDel="00D244E2">
          <w:delText>50</w:delText>
        </w:r>
        <w:r w:rsidRPr="00C15B35" w:rsidDel="00D244E2">
          <w:rPr>
            <w:b w:val="0"/>
            <w:bCs w:val="0"/>
            <w:rPrChange w:id="4875" w:author="Castillo Martínez Ana" w:date="2020-09-10T18:45:00Z">
              <w:rPr>
                <w:rFonts w:cs="Arial"/>
                <w:b w:val="0"/>
                <w:bCs w:val="0"/>
                <w:color w:val="000000"/>
                <w:kern w:val="32"/>
                <w:sz w:val="32"/>
                <w:szCs w:val="32"/>
              </w:rPr>
            </w:rPrChange>
          </w:rPr>
          <w:fldChar w:fldCharType="end"/>
        </w:r>
        <w:r w:rsidDel="00D244E2">
          <w:delText>. Emulación de etiquetas en proceso.</w:delText>
        </w:r>
        <w:bookmarkStart w:id="4876" w:name="_Toc50375979"/>
        <w:bookmarkStart w:id="4877" w:name="_Toc50388245"/>
        <w:bookmarkStart w:id="4878" w:name="_Toc50388458"/>
        <w:bookmarkStart w:id="4879" w:name="_Toc50388672"/>
        <w:bookmarkStart w:id="4880" w:name="_Toc50388891"/>
        <w:bookmarkStart w:id="4881" w:name="_Toc50389103"/>
        <w:bookmarkStart w:id="4882" w:name="_Toc50389315"/>
        <w:bookmarkStart w:id="4883" w:name="_Toc50389528"/>
        <w:bookmarkStart w:id="4884" w:name="_Toc50389740"/>
        <w:bookmarkStart w:id="4885" w:name="_Toc50390059"/>
        <w:bookmarkStart w:id="4886" w:name="_Toc50392588"/>
        <w:bookmarkStart w:id="4887" w:name="_Toc50568873"/>
        <w:bookmarkStart w:id="4888" w:name="_Toc50652654"/>
        <w:bookmarkStart w:id="4889" w:name="_Toc50720318"/>
        <w:bookmarkStart w:id="4890" w:name="_Toc50725933"/>
        <w:bookmarkStart w:id="4891" w:name="_Toc50736333"/>
        <w:bookmarkStart w:id="4892" w:name="_Toc50736658"/>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del>
    </w:p>
    <w:p w14:paraId="4143AF93" w14:textId="77777777" w:rsidR="00CA13D5" w:rsidDel="00D244E2" w:rsidRDefault="00CA13D5">
      <w:pPr>
        <w:pStyle w:val="Ttulo1"/>
        <w:rPr>
          <w:del w:id="4893" w:author="Castillo Martínez Ana" w:date="2020-09-04T17:55:00Z"/>
        </w:rPr>
        <w:pPrChange w:id="4894" w:author="Graván Serrano Eduardo" w:date="2020-09-11T17:05:00Z">
          <w:pPr>
            <w:jc w:val="center"/>
          </w:pPr>
        </w:pPrChange>
      </w:pPr>
      <w:bookmarkStart w:id="4895" w:name="_Toc50375980"/>
      <w:bookmarkStart w:id="4896" w:name="_Toc50388246"/>
      <w:bookmarkStart w:id="4897" w:name="_Toc50388459"/>
      <w:bookmarkStart w:id="4898" w:name="_Toc50388673"/>
      <w:bookmarkStart w:id="4899" w:name="_Toc50388892"/>
      <w:bookmarkStart w:id="4900" w:name="_Toc50389104"/>
      <w:bookmarkStart w:id="4901" w:name="_Toc50389316"/>
      <w:bookmarkStart w:id="4902" w:name="_Toc50389529"/>
      <w:bookmarkStart w:id="4903" w:name="_Toc50389741"/>
      <w:bookmarkStart w:id="4904" w:name="_Toc50390060"/>
      <w:bookmarkStart w:id="4905" w:name="_Toc50392589"/>
      <w:bookmarkStart w:id="4906" w:name="_Toc50568874"/>
      <w:bookmarkStart w:id="4907" w:name="_Toc50652655"/>
      <w:bookmarkStart w:id="4908" w:name="_Toc50720319"/>
      <w:bookmarkStart w:id="4909" w:name="_Toc50725934"/>
      <w:bookmarkStart w:id="4910" w:name="_Toc50736334"/>
      <w:bookmarkStart w:id="4911" w:name="_Toc50736659"/>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p>
    <w:p w14:paraId="5CB36D1F" w14:textId="77777777" w:rsidR="00CA13D5" w:rsidDel="00D244E2" w:rsidRDefault="00CA13D5">
      <w:pPr>
        <w:pStyle w:val="Ttulo1"/>
        <w:rPr>
          <w:del w:id="4912" w:author="Castillo Martínez Ana" w:date="2020-09-04T17:55:00Z"/>
        </w:rPr>
        <w:pPrChange w:id="4913" w:author="Graván Serrano Eduardo" w:date="2020-09-11T17:05:00Z">
          <w:pPr/>
        </w:pPrChange>
      </w:pPr>
      <w:del w:id="4914" w:author="Castillo Martínez Ana" w:date="2020-09-04T17:55:00Z">
        <w:r w:rsidDel="00D244E2">
          <w:delText>Mientras este mensaje se vea en pantalla, el servicio de emulación está funcionando. Si, por cualquier circunstancia, el mensaje desaparece, significa que la emulación ha terminado y se deberá volver a pulsar el botón de emulación en caso de que no hayamos fichado aún.</w:delText>
        </w:r>
        <w:bookmarkStart w:id="4915" w:name="_Toc50375981"/>
        <w:bookmarkStart w:id="4916" w:name="_Toc50388247"/>
        <w:bookmarkStart w:id="4917" w:name="_Toc50388460"/>
        <w:bookmarkStart w:id="4918" w:name="_Toc50388674"/>
        <w:bookmarkStart w:id="4919" w:name="_Toc50388893"/>
        <w:bookmarkStart w:id="4920" w:name="_Toc50389105"/>
        <w:bookmarkStart w:id="4921" w:name="_Toc50389317"/>
        <w:bookmarkStart w:id="4922" w:name="_Toc50389530"/>
        <w:bookmarkStart w:id="4923" w:name="_Toc50389742"/>
        <w:bookmarkStart w:id="4924" w:name="_Toc50390061"/>
        <w:bookmarkStart w:id="4925" w:name="_Toc50392590"/>
        <w:bookmarkStart w:id="4926" w:name="_Toc50568875"/>
        <w:bookmarkStart w:id="4927" w:name="_Toc50652656"/>
        <w:bookmarkStart w:id="4928" w:name="_Toc50720320"/>
        <w:bookmarkStart w:id="4929" w:name="_Toc50725935"/>
        <w:bookmarkStart w:id="4930" w:name="_Toc50736335"/>
        <w:bookmarkStart w:id="4931" w:name="_Toc50736660"/>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del>
    </w:p>
    <w:p w14:paraId="6A6E2C7B" w14:textId="77777777" w:rsidR="00CA13D5" w:rsidDel="00D244E2" w:rsidRDefault="00CA13D5">
      <w:pPr>
        <w:pStyle w:val="Ttulo1"/>
        <w:rPr>
          <w:del w:id="4932" w:author="Castillo Martínez Ana" w:date="2020-09-04T17:55:00Z"/>
        </w:rPr>
        <w:pPrChange w:id="4933" w:author="Graván Serrano Eduardo" w:date="2020-09-11T17:05:00Z">
          <w:pPr/>
        </w:pPrChange>
      </w:pPr>
      <w:del w:id="4934" w:author="Castillo Martínez Ana" w:date="2020-09-04T17:55:00Z">
        <w:r w:rsidDel="00D244E2">
          <w:delText>Cuando el usuario administrador acerque su teléfono en modo lectura y se produzca el intercambio de datos, el teléfono del empleado mostrará un mensaje comunicando el resultado de la comunicación:</w:delText>
        </w:r>
        <w:bookmarkStart w:id="4935" w:name="_Toc50375982"/>
        <w:bookmarkStart w:id="4936" w:name="_Toc50388248"/>
        <w:bookmarkStart w:id="4937" w:name="_Toc50388461"/>
        <w:bookmarkStart w:id="4938" w:name="_Toc50388675"/>
        <w:bookmarkStart w:id="4939" w:name="_Toc50388894"/>
        <w:bookmarkStart w:id="4940" w:name="_Toc50389106"/>
        <w:bookmarkStart w:id="4941" w:name="_Toc50389318"/>
        <w:bookmarkStart w:id="4942" w:name="_Toc50389531"/>
        <w:bookmarkStart w:id="4943" w:name="_Toc50389743"/>
        <w:bookmarkStart w:id="4944" w:name="_Toc50390062"/>
        <w:bookmarkStart w:id="4945" w:name="_Toc50392591"/>
        <w:bookmarkStart w:id="4946" w:name="_Toc50568876"/>
        <w:bookmarkStart w:id="4947" w:name="_Toc50652657"/>
        <w:bookmarkStart w:id="4948" w:name="_Toc50720321"/>
        <w:bookmarkStart w:id="4949" w:name="_Toc50725936"/>
        <w:bookmarkStart w:id="4950" w:name="_Toc50736336"/>
        <w:bookmarkStart w:id="4951" w:name="_Toc50736661"/>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del>
    </w:p>
    <w:p w14:paraId="1FAD4BF1" w14:textId="77777777" w:rsidR="00A33145" w:rsidDel="00D244E2" w:rsidRDefault="00A33145">
      <w:pPr>
        <w:pStyle w:val="Ttulo1"/>
        <w:rPr>
          <w:del w:id="4952" w:author="Castillo Martínez Ana" w:date="2020-09-04T17:55:00Z"/>
        </w:rPr>
        <w:pPrChange w:id="4953" w:author="Graván Serrano Eduardo" w:date="2020-09-11T17:05:00Z">
          <w:pPr/>
        </w:pPrChange>
      </w:pPr>
      <w:bookmarkStart w:id="4954" w:name="_Toc50375983"/>
      <w:bookmarkStart w:id="4955" w:name="_Toc50388249"/>
      <w:bookmarkStart w:id="4956" w:name="_Toc50388462"/>
      <w:bookmarkStart w:id="4957" w:name="_Toc50388676"/>
      <w:bookmarkStart w:id="4958" w:name="_Toc50388895"/>
      <w:bookmarkStart w:id="4959" w:name="_Toc50389107"/>
      <w:bookmarkStart w:id="4960" w:name="_Toc50389319"/>
      <w:bookmarkStart w:id="4961" w:name="_Toc50389532"/>
      <w:bookmarkStart w:id="4962" w:name="_Toc50389744"/>
      <w:bookmarkStart w:id="4963" w:name="_Toc50390063"/>
      <w:bookmarkStart w:id="4964" w:name="_Toc50392592"/>
      <w:bookmarkStart w:id="4965" w:name="_Toc50568877"/>
      <w:bookmarkStart w:id="4966" w:name="_Toc50652658"/>
      <w:bookmarkStart w:id="4967" w:name="_Toc50720322"/>
      <w:bookmarkStart w:id="4968" w:name="_Toc50725937"/>
      <w:bookmarkStart w:id="4969" w:name="_Toc50736337"/>
      <w:bookmarkStart w:id="4970" w:name="_Toc50736662"/>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p>
    <w:p w14:paraId="56472D8C" w14:textId="77777777" w:rsidR="00A33145" w:rsidDel="00D244E2" w:rsidRDefault="003C4173">
      <w:pPr>
        <w:pStyle w:val="Ttulo1"/>
        <w:rPr>
          <w:del w:id="4971" w:author="Castillo Martínez Ana" w:date="2020-09-04T17:55:00Z"/>
        </w:rPr>
        <w:pPrChange w:id="4972" w:author="Graván Serrano Eduardo" w:date="2020-09-11T17:05:00Z">
          <w:pPr/>
        </w:pPrChange>
      </w:pPr>
      <w:del w:id="4973" w:author="Castillo Martínez Ana" w:date="2020-09-04T17:55:00Z">
        <w:r w:rsidRPr="00C15B35" w:rsidDel="00D244E2">
          <w:rPr>
            <w:b w:val="0"/>
            <w:bCs w:val="0"/>
            <w:noProof/>
            <w:rPrChange w:id="4974" w:author="Castillo Martínez Ana" w:date="2020-09-10T18:45:00Z">
              <w:rPr>
                <w:b/>
                <w:bCs/>
                <w:noProof/>
              </w:rPr>
            </w:rPrChange>
          </w:rPr>
          <mc:AlternateContent>
            <mc:Choice Requires="wps">
              <w:drawing>
                <wp:anchor distT="0" distB="0" distL="114300" distR="114300" simplePos="0" relativeHeight="251640320" behindDoc="0" locked="0" layoutInCell="1" allowOverlap="1" wp14:anchorId="1A252F08" wp14:editId="1F8A0A51">
                  <wp:simplePos x="0" y="0"/>
                  <wp:positionH relativeFrom="column">
                    <wp:posOffset>3810</wp:posOffset>
                  </wp:positionH>
                  <wp:positionV relativeFrom="paragraph">
                    <wp:posOffset>3698875</wp:posOffset>
                  </wp:positionV>
                  <wp:extent cx="5400040" cy="146050"/>
                  <wp:effectExtent l="0" t="0" r="0" b="0"/>
                  <wp:wrapNone/>
                  <wp:docPr id="14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A2705E" w14:textId="7B96804F" w:rsidR="00374611" w:rsidRPr="00D34C85" w:rsidRDefault="00374611" w:rsidP="00A33145">
                              <w:pPr>
                                <w:pStyle w:val="Descripcin"/>
                                <w:jc w:val="center"/>
                                <w:rPr>
                                  <w:szCs w:val="24"/>
                                </w:rPr>
                              </w:pPr>
                              <w:bookmarkStart w:id="4975" w:name="_Toc50736876"/>
                              <w:r>
                                <w:t xml:space="preserve">Figura </w:t>
                              </w:r>
                              <w:r>
                                <w:fldChar w:fldCharType="begin"/>
                              </w:r>
                              <w:r>
                                <w:instrText xml:space="preserve"> SEQ Figura \* ARABIC </w:instrText>
                              </w:r>
                              <w:r>
                                <w:fldChar w:fldCharType="separate"/>
                              </w:r>
                              <w:ins w:id="4976" w:author="Graván Serrano Eduardo" w:date="2020-09-07T15:18:00Z">
                                <w:r>
                                  <w:rPr>
                                    <w:noProof/>
                                  </w:rPr>
                                  <w:t>55</w:t>
                                </w:r>
                              </w:ins>
                              <w:del w:id="4977" w:author="Graván Serrano Eduardo" w:date="2020-09-07T15:18:00Z">
                                <w:r w:rsidDel="00FA5913">
                                  <w:rPr>
                                    <w:noProof/>
                                  </w:rPr>
                                  <w:delText>51</w:delText>
                                </w:r>
                              </w:del>
                              <w:r>
                                <w:fldChar w:fldCharType="end"/>
                              </w:r>
                              <w:r>
                                <w:t>. Posibles respuestas ante la emulación de etiquetas.</w:t>
                              </w:r>
                              <w:bookmarkEnd w:id="49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252F08" id="Text Box 145" o:spid="_x0000_s1028" type="#_x0000_t202" style="position:absolute;left:0;text-align:left;margin-left:.3pt;margin-top:291.25pt;width:425.2pt;height:1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" stroked="f">
                  <v:textbox style="mso-fit-shape-to-text:t" inset="0,0,0,0">
                    <w:txbxContent>
                      <w:p w14:paraId="38A2705E" w14:textId="7B96804F" w:rsidR="00374611" w:rsidRPr="00D34C85" w:rsidRDefault="00374611" w:rsidP="00A33145">
                        <w:pPr>
                          <w:pStyle w:val="Descripcin"/>
                          <w:jc w:val="center"/>
                          <w:rPr>
                            <w:szCs w:val="24"/>
                          </w:rPr>
                        </w:pPr>
                        <w:bookmarkStart w:id="4978" w:name="_Toc50736876"/>
                        <w:r>
                          <w:t xml:space="preserve">Figura </w:t>
                        </w:r>
                        <w:r>
                          <w:fldChar w:fldCharType="begin"/>
                        </w:r>
                        <w:r>
                          <w:instrText xml:space="preserve"> SEQ Figura \* ARABIC </w:instrText>
                        </w:r>
                        <w:r>
                          <w:fldChar w:fldCharType="separate"/>
                        </w:r>
                        <w:ins w:id="4979" w:author="Graván Serrano Eduardo" w:date="2020-09-07T15:18:00Z">
                          <w:r>
                            <w:rPr>
                              <w:noProof/>
                            </w:rPr>
                            <w:t>55</w:t>
                          </w:r>
                        </w:ins>
                        <w:del w:id="4980" w:author="Graván Serrano Eduardo" w:date="2020-09-07T15:18:00Z">
                          <w:r w:rsidDel="00FA5913">
                            <w:rPr>
                              <w:noProof/>
                            </w:rPr>
                            <w:delText>51</w:delText>
                          </w:r>
                        </w:del>
                        <w:r>
                          <w:fldChar w:fldCharType="end"/>
                        </w:r>
                        <w:r>
                          <w:t>. Posibles respuestas ante la emulación de etiquetas.</w:t>
                        </w:r>
                        <w:bookmarkEnd w:id="4978"/>
                      </w:p>
                    </w:txbxContent>
                  </v:textbox>
                </v:shape>
              </w:pict>
            </mc:Fallback>
          </mc:AlternateContent>
        </w:r>
        <w:r w:rsidRPr="00C15B35" w:rsidDel="00D244E2">
          <w:rPr>
            <w:b w:val="0"/>
            <w:bCs w:val="0"/>
            <w:noProof/>
            <w:rPrChange w:id="4981" w:author="Castillo Martínez Ana" w:date="2020-09-10T18:45:00Z">
              <w:rPr>
                <w:b/>
                <w:bCs/>
                <w:noProof/>
              </w:rPr>
            </w:rPrChange>
          </w:rPr>
          <mc:AlternateContent>
            <mc:Choice Requires="wpc">
              <w:drawing>
                <wp:anchor distT="0" distB="0" distL="114300" distR="114300" simplePos="0" relativeHeight="251635200" behindDoc="0" locked="0" layoutInCell="1" allowOverlap="1" wp14:anchorId="0DBA990D" wp14:editId="4A8E301C">
                  <wp:simplePos x="0" y="0"/>
                  <wp:positionH relativeFrom="character">
                    <wp:posOffset>0</wp:posOffset>
                  </wp:positionH>
                  <wp:positionV relativeFrom="line">
                    <wp:posOffset>0</wp:posOffset>
                  </wp:positionV>
                  <wp:extent cx="5400040" cy="3638550"/>
                  <wp:effectExtent l="0" t="0" r="0" b="0"/>
                  <wp:wrapNone/>
                  <wp:docPr id="140" name="Lienzo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9" name="Picture 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6385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21A5C5D" id="Lienzo 139" o:spid="_x0000_s1026" editas="canvas" style="position:absolute;margin-left:0;margin-top:0;width:425.2pt;height:286.5pt;z-index:251635200;mso-position-horizontal-relative:char;mso-position-vertical-relative:line" coordsize="54000,36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">
                  <v:shape id="_x0000_s1027" type="#_x0000_t75" style="position:absolute;width:54000;height:36385;visibility:visible;mso-wrap-style:square">
                    <v:fill o:detectmouseclick="t"/>
                    <v:path o:connecttype="none"/>
                  </v:shape>
                  <v:shape id="Picture 144" o:spid="_x0000_s1028" type="#_x0000_t75" style="position:absolute;width:54000;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">
                    <v:imagedata r:id="rId85" o:title=""/>
                  </v:shape>
                  <w10:wrap anchory="line"/>
                </v:group>
              </w:pict>
            </mc:Fallback>
          </mc:AlternateContent>
        </w:r>
        <w:r w:rsidRPr="00C15B35" w:rsidDel="00D244E2">
          <w:rPr>
            <w:b w:val="0"/>
            <w:bCs w:val="0"/>
            <w:noProof/>
            <w:rPrChange w:id="4982" w:author="Castillo Martínez Ana" w:date="2020-09-10T18:45:00Z">
              <w:rPr>
                <w:b/>
                <w:bCs/>
                <w:noProof/>
              </w:rPr>
            </w:rPrChange>
          </w:rPr>
          <mc:AlternateContent>
            <mc:Choice Requires="wps">
              <w:drawing>
                <wp:inline distT="0" distB="0" distL="0" distR="0" wp14:anchorId="4BD87857" wp14:editId="4A8D7719">
                  <wp:extent cx="5401310" cy="3636645"/>
                  <wp:effectExtent l="0" t="0" r="0" b="0"/>
                  <wp:docPr id="41" name="AutoShap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63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45016" id="AutoShape 53" o:spid="_x0000_s1026" style="width:425.3pt;height:28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" filled="f" stroked="f">
                  <o:lock v:ext="edit" aspectratio="t"/>
                  <w10:anchorlock/>
                </v:rect>
              </w:pict>
            </mc:Fallback>
          </mc:AlternateContent>
        </w:r>
        <w:bookmarkStart w:id="4983" w:name="_Toc50375984"/>
        <w:bookmarkStart w:id="4984" w:name="_Toc50388250"/>
        <w:bookmarkStart w:id="4985" w:name="_Toc50388463"/>
        <w:bookmarkStart w:id="4986" w:name="_Toc50388677"/>
        <w:bookmarkStart w:id="4987" w:name="_Toc50388896"/>
        <w:bookmarkStart w:id="4988" w:name="_Toc50389108"/>
        <w:bookmarkStart w:id="4989" w:name="_Toc50389320"/>
        <w:bookmarkStart w:id="4990" w:name="_Toc50389533"/>
        <w:bookmarkStart w:id="4991" w:name="_Toc50389745"/>
        <w:bookmarkStart w:id="4992" w:name="_Toc50390064"/>
        <w:bookmarkStart w:id="4993" w:name="_Toc50392593"/>
        <w:bookmarkStart w:id="4994" w:name="_Toc50568878"/>
        <w:bookmarkStart w:id="4995" w:name="_Toc50652659"/>
        <w:bookmarkStart w:id="4996" w:name="_Toc50720323"/>
        <w:bookmarkStart w:id="4997" w:name="_Toc50725938"/>
        <w:bookmarkStart w:id="4998" w:name="_Toc50736338"/>
        <w:bookmarkStart w:id="4999" w:name="_Toc50736663"/>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del>
    </w:p>
    <w:p w14:paraId="03AB3B44" w14:textId="77777777" w:rsidR="00CA13D5" w:rsidDel="00D244E2" w:rsidRDefault="00CA13D5">
      <w:pPr>
        <w:pStyle w:val="Ttulo1"/>
        <w:rPr>
          <w:del w:id="5000" w:author="Castillo Martínez Ana" w:date="2020-09-04T17:55:00Z"/>
        </w:rPr>
        <w:pPrChange w:id="5001" w:author="Graván Serrano Eduardo" w:date="2020-09-11T17:05:00Z">
          <w:pPr/>
        </w:pPrChange>
      </w:pPr>
      <w:bookmarkStart w:id="5002" w:name="_Toc50375985"/>
      <w:bookmarkStart w:id="5003" w:name="_Toc50388251"/>
      <w:bookmarkStart w:id="5004" w:name="_Toc50388464"/>
      <w:bookmarkStart w:id="5005" w:name="_Toc50388678"/>
      <w:bookmarkStart w:id="5006" w:name="_Toc50388897"/>
      <w:bookmarkStart w:id="5007" w:name="_Toc50389109"/>
      <w:bookmarkStart w:id="5008" w:name="_Toc50389321"/>
      <w:bookmarkStart w:id="5009" w:name="_Toc50389534"/>
      <w:bookmarkStart w:id="5010" w:name="_Toc50389746"/>
      <w:bookmarkStart w:id="5011" w:name="_Toc50390065"/>
      <w:bookmarkStart w:id="5012" w:name="_Toc50392594"/>
      <w:bookmarkStart w:id="5013" w:name="_Toc50568879"/>
      <w:bookmarkStart w:id="5014" w:name="_Toc50652660"/>
      <w:bookmarkStart w:id="5015" w:name="_Toc50720324"/>
      <w:bookmarkStart w:id="5016" w:name="_Toc50725939"/>
      <w:bookmarkStart w:id="5017" w:name="_Toc50736339"/>
      <w:bookmarkStart w:id="5018" w:name="_Toc50736664"/>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p>
    <w:p w14:paraId="5B0D464A" w14:textId="77777777" w:rsidR="00CA13D5" w:rsidDel="00D244E2" w:rsidRDefault="00CA13D5">
      <w:pPr>
        <w:pStyle w:val="Ttulo1"/>
        <w:rPr>
          <w:del w:id="5019" w:author="Castillo Martínez Ana" w:date="2020-09-04T17:55:00Z"/>
        </w:rPr>
        <w:pPrChange w:id="5020" w:author="Graván Serrano Eduardo" w:date="2020-09-11T17:05:00Z">
          <w:pPr>
            <w:jc w:val="center"/>
          </w:pPr>
        </w:pPrChange>
      </w:pPr>
      <w:bookmarkStart w:id="5021" w:name="_Toc50375986"/>
      <w:bookmarkStart w:id="5022" w:name="_Toc50388252"/>
      <w:bookmarkStart w:id="5023" w:name="_Toc50388465"/>
      <w:bookmarkStart w:id="5024" w:name="_Toc50388679"/>
      <w:bookmarkStart w:id="5025" w:name="_Toc50388898"/>
      <w:bookmarkStart w:id="5026" w:name="_Toc50389110"/>
      <w:bookmarkStart w:id="5027" w:name="_Toc50389322"/>
      <w:bookmarkStart w:id="5028" w:name="_Toc50389535"/>
      <w:bookmarkStart w:id="5029" w:name="_Toc50389747"/>
      <w:bookmarkStart w:id="5030" w:name="_Toc50390066"/>
      <w:bookmarkStart w:id="5031" w:name="_Toc50392595"/>
      <w:bookmarkStart w:id="5032" w:name="_Toc50568880"/>
      <w:bookmarkStart w:id="5033" w:name="_Toc50652661"/>
      <w:bookmarkStart w:id="5034" w:name="_Toc50720325"/>
      <w:bookmarkStart w:id="5035" w:name="_Toc50725940"/>
      <w:bookmarkStart w:id="5036" w:name="_Toc50736340"/>
      <w:bookmarkStart w:id="5037" w:name="_Toc50736665"/>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p>
    <w:p w14:paraId="274E73A1" w14:textId="77777777" w:rsidR="00CA13D5" w:rsidDel="00D244E2" w:rsidRDefault="00CA13D5">
      <w:pPr>
        <w:pStyle w:val="Ttulo1"/>
        <w:rPr>
          <w:del w:id="5038" w:author="Castillo Martínez Ana" w:date="2020-09-04T17:55:00Z"/>
        </w:rPr>
        <w:pPrChange w:id="5039" w:author="Graván Serrano Eduardo" w:date="2020-09-11T17:05:00Z">
          <w:pPr/>
        </w:pPrChange>
      </w:pPr>
      <w:del w:id="5040" w:author="Castillo Martínez Ana" w:date="2020-09-04T17:55:00Z">
        <w:r w:rsidDel="00D244E2">
          <w:delText>En el caso del mensaje que indica que la comunicación ha sido satisfactoria, esto no significa que el proceso de fichaje se haya producido correctamente, simplemente indica que el intercambio de mensajes a través de NFC ha funcionado. Para saber si el empleado ha fichado correctamente, dependemos de que el administrador que haya leído el mensaje nos deje conocer el mensaje que ha aparecido en su móvil.</w:delText>
        </w:r>
        <w:bookmarkStart w:id="5041" w:name="_Toc50375987"/>
        <w:bookmarkStart w:id="5042" w:name="_Toc50388253"/>
        <w:bookmarkStart w:id="5043" w:name="_Toc50388466"/>
        <w:bookmarkStart w:id="5044" w:name="_Toc50388680"/>
        <w:bookmarkStart w:id="5045" w:name="_Toc50388899"/>
        <w:bookmarkStart w:id="5046" w:name="_Toc50389111"/>
        <w:bookmarkStart w:id="5047" w:name="_Toc50389323"/>
        <w:bookmarkStart w:id="5048" w:name="_Toc50389536"/>
        <w:bookmarkStart w:id="5049" w:name="_Toc50389748"/>
        <w:bookmarkStart w:id="5050" w:name="_Toc50390067"/>
        <w:bookmarkStart w:id="5051" w:name="_Toc50392596"/>
        <w:bookmarkStart w:id="5052" w:name="_Toc50568881"/>
        <w:bookmarkStart w:id="5053" w:name="_Toc50652662"/>
        <w:bookmarkStart w:id="5054" w:name="_Toc50720326"/>
        <w:bookmarkStart w:id="5055" w:name="_Toc50725941"/>
        <w:bookmarkStart w:id="5056" w:name="_Toc50736341"/>
        <w:bookmarkStart w:id="5057" w:name="_Toc50736666"/>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del>
    </w:p>
    <w:p w14:paraId="07B6ACCD" w14:textId="77777777" w:rsidR="00CA13D5" w:rsidDel="00D244E2" w:rsidRDefault="00CA13D5">
      <w:pPr>
        <w:pStyle w:val="Ttulo1"/>
        <w:rPr>
          <w:del w:id="5058" w:author="Castillo Martínez Ana" w:date="2020-09-04T17:55:00Z"/>
        </w:rPr>
        <w:pPrChange w:id="5059" w:author="Graván Serrano Eduardo" w:date="2020-09-11T17:05:00Z">
          <w:pPr/>
        </w:pPrChange>
      </w:pPr>
      <w:bookmarkStart w:id="5060" w:name="_Toc50375988"/>
      <w:bookmarkStart w:id="5061" w:name="_Toc50388254"/>
      <w:bookmarkStart w:id="5062" w:name="_Toc50388467"/>
      <w:bookmarkStart w:id="5063" w:name="_Toc50388681"/>
      <w:bookmarkStart w:id="5064" w:name="_Toc50388900"/>
      <w:bookmarkStart w:id="5065" w:name="_Toc50389112"/>
      <w:bookmarkStart w:id="5066" w:name="_Toc50389324"/>
      <w:bookmarkStart w:id="5067" w:name="_Toc50389537"/>
      <w:bookmarkStart w:id="5068" w:name="_Toc50389749"/>
      <w:bookmarkStart w:id="5069" w:name="_Toc50390068"/>
      <w:bookmarkStart w:id="5070" w:name="_Toc50392597"/>
      <w:bookmarkStart w:id="5071" w:name="_Toc50568882"/>
      <w:bookmarkStart w:id="5072" w:name="_Toc50652663"/>
      <w:bookmarkStart w:id="5073" w:name="_Toc50720327"/>
      <w:bookmarkStart w:id="5074" w:name="_Toc50725942"/>
      <w:bookmarkStart w:id="5075" w:name="_Toc50736342"/>
      <w:bookmarkStart w:id="5076" w:name="_Toc50736667"/>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14:paraId="060FE8A0" w14:textId="77777777" w:rsidR="00CA13D5" w:rsidDel="00D244E2" w:rsidRDefault="00CA13D5">
      <w:pPr>
        <w:pStyle w:val="Ttulo1"/>
        <w:rPr>
          <w:del w:id="5077" w:author="Castillo Martínez Ana" w:date="2020-09-04T17:55:00Z"/>
        </w:rPr>
        <w:pPrChange w:id="5078" w:author="Graván Serrano Eduardo" w:date="2020-09-11T17:05:00Z">
          <w:pPr/>
        </w:pPrChange>
      </w:pPr>
      <w:del w:id="5079" w:author="Castillo Martínez Ana" w:date="2020-09-04T17:55:00Z">
        <w:r w:rsidDel="00D244E2">
          <w:delText>Con esto concluye el servicio de emulación de etiquetas para fichar. El otro servicio disponible para empleados sin privilegios es el de consultar una fecha para comprobar el horario.</w:delText>
        </w:r>
        <w:bookmarkStart w:id="5080" w:name="_Toc50375989"/>
        <w:bookmarkStart w:id="5081" w:name="_Toc50388255"/>
        <w:bookmarkStart w:id="5082" w:name="_Toc50388468"/>
        <w:bookmarkStart w:id="5083" w:name="_Toc50388682"/>
        <w:bookmarkStart w:id="5084" w:name="_Toc50388901"/>
        <w:bookmarkStart w:id="5085" w:name="_Toc50389113"/>
        <w:bookmarkStart w:id="5086" w:name="_Toc50389325"/>
        <w:bookmarkStart w:id="5087" w:name="_Toc50389538"/>
        <w:bookmarkStart w:id="5088" w:name="_Toc50389750"/>
        <w:bookmarkStart w:id="5089" w:name="_Toc50390069"/>
        <w:bookmarkStart w:id="5090" w:name="_Toc50392598"/>
        <w:bookmarkStart w:id="5091" w:name="_Toc50568883"/>
        <w:bookmarkStart w:id="5092" w:name="_Toc50652664"/>
        <w:bookmarkStart w:id="5093" w:name="_Toc50720328"/>
        <w:bookmarkStart w:id="5094" w:name="_Toc50725943"/>
        <w:bookmarkStart w:id="5095" w:name="_Toc50736343"/>
        <w:bookmarkStart w:id="5096" w:name="_Toc50736668"/>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del>
    </w:p>
    <w:p w14:paraId="2B5C05C9" w14:textId="77777777" w:rsidR="00F416FE" w:rsidDel="00D244E2" w:rsidRDefault="00F416FE">
      <w:pPr>
        <w:pStyle w:val="Ttulo1"/>
        <w:rPr>
          <w:del w:id="5097" w:author="Castillo Martínez Ana" w:date="2020-09-04T17:55:00Z"/>
        </w:rPr>
        <w:pPrChange w:id="5098" w:author="Graván Serrano Eduardo" w:date="2020-09-11T17:05:00Z">
          <w:pPr/>
        </w:pPrChange>
      </w:pPr>
      <w:bookmarkStart w:id="5099" w:name="_Toc50375990"/>
      <w:bookmarkStart w:id="5100" w:name="_Toc50388256"/>
      <w:bookmarkStart w:id="5101" w:name="_Toc50388469"/>
      <w:bookmarkStart w:id="5102" w:name="_Toc50388683"/>
      <w:bookmarkStart w:id="5103" w:name="_Toc50388902"/>
      <w:bookmarkStart w:id="5104" w:name="_Toc50389114"/>
      <w:bookmarkStart w:id="5105" w:name="_Toc50389326"/>
      <w:bookmarkStart w:id="5106" w:name="_Toc50389539"/>
      <w:bookmarkStart w:id="5107" w:name="_Toc50389751"/>
      <w:bookmarkStart w:id="5108" w:name="_Toc50390070"/>
      <w:bookmarkStart w:id="5109" w:name="_Toc50392599"/>
      <w:bookmarkStart w:id="5110" w:name="_Toc50568884"/>
      <w:bookmarkStart w:id="5111" w:name="_Toc50652665"/>
      <w:bookmarkStart w:id="5112" w:name="_Toc50720329"/>
      <w:bookmarkStart w:id="5113" w:name="_Toc50725944"/>
      <w:bookmarkStart w:id="5114" w:name="_Toc50736344"/>
      <w:bookmarkStart w:id="5115" w:name="_Toc50736669"/>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14:paraId="0456CAB0" w14:textId="77777777" w:rsidR="00CA13D5" w:rsidDel="00D244E2" w:rsidRDefault="00CA13D5">
      <w:pPr>
        <w:pStyle w:val="Ttulo1"/>
        <w:rPr>
          <w:del w:id="5116" w:author="Castillo Martínez Ana" w:date="2020-09-04T17:55:00Z"/>
        </w:rPr>
        <w:pPrChange w:id="5117" w:author="Graván Serrano Eduardo" w:date="2020-09-11T17:05:00Z">
          <w:pPr/>
        </w:pPrChange>
      </w:pPr>
      <w:del w:id="5118" w:author="Castillo Martínez Ana" w:date="2020-09-04T17:55:00Z">
        <w:r w:rsidDel="00D244E2">
          <w:delText>Al hacer click en el botón de Comprobar Horario en el menú principal, se nos redirige a una nueva pantalla. En esta interfaz se nos pide introducir una fecha en el formato especificado. En el caso de que no lo hagamos, se nos muestra un mensaje Toast pidiéndonos que cambiemos el formato de la fecha:</w:delText>
        </w:r>
        <w:bookmarkStart w:id="5119" w:name="_Toc50375991"/>
        <w:bookmarkStart w:id="5120" w:name="_Toc50388257"/>
        <w:bookmarkStart w:id="5121" w:name="_Toc50388470"/>
        <w:bookmarkStart w:id="5122" w:name="_Toc50388684"/>
        <w:bookmarkStart w:id="5123" w:name="_Toc50388903"/>
        <w:bookmarkStart w:id="5124" w:name="_Toc50389115"/>
        <w:bookmarkStart w:id="5125" w:name="_Toc50389327"/>
        <w:bookmarkStart w:id="5126" w:name="_Toc50389540"/>
        <w:bookmarkStart w:id="5127" w:name="_Toc50389752"/>
        <w:bookmarkStart w:id="5128" w:name="_Toc50390071"/>
        <w:bookmarkStart w:id="5129" w:name="_Toc50392600"/>
        <w:bookmarkStart w:id="5130" w:name="_Toc50568885"/>
        <w:bookmarkStart w:id="5131" w:name="_Toc50652666"/>
        <w:bookmarkStart w:id="5132" w:name="_Toc50720330"/>
        <w:bookmarkStart w:id="5133" w:name="_Toc50725945"/>
        <w:bookmarkStart w:id="5134" w:name="_Toc50736345"/>
        <w:bookmarkStart w:id="5135" w:name="_Toc50736670"/>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del>
    </w:p>
    <w:p w14:paraId="10AA6D2D" w14:textId="77777777" w:rsidR="00A33145" w:rsidDel="00D244E2" w:rsidRDefault="00A33145">
      <w:pPr>
        <w:pStyle w:val="Ttulo1"/>
        <w:rPr>
          <w:del w:id="5136" w:author="Castillo Martínez Ana" w:date="2020-09-04T17:55:00Z"/>
        </w:rPr>
        <w:pPrChange w:id="5137" w:author="Graván Serrano Eduardo" w:date="2020-09-11T17:05:00Z">
          <w:pPr/>
        </w:pPrChange>
      </w:pPr>
      <w:bookmarkStart w:id="5138" w:name="_Toc50375992"/>
      <w:bookmarkStart w:id="5139" w:name="_Toc50388258"/>
      <w:bookmarkStart w:id="5140" w:name="_Toc50388471"/>
      <w:bookmarkStart w:id="5141" w:name="_Toc50388685"/>
      <w:bookmarkStart w:id="5142" w:name="_Toc50388904"/>
      <w:bookmarkStart w:id="5143" w:name="_Toc50389116"/>
      <w:bookmarkStart w:id="5144" w:name="_Toc50389328"/>
      <w:bookmarkStart w:id="5145" w:name="_Toc50389541"/>
      <w:bookmarkStart w:id="5146" w:name="_Toc50389753"/>
      <w:bookmarkStart w:id="5147" w:name="_Toc50390072"/>
      <w:bookmarkStart w:id="5148" w:name="_Toc50392601"/>
      <w:bookmarkStart w:id="5149" w:name="_Toc50568886"/>
      <w:bookmarkStart w:id="5150" w:name="_Toc50652667"/>
      <w:bookmarkStart w:id="5151" w:name="_Toc50720331"/>
      <w:bookmarkStart w:id="5152" w:name="_Toc50725946"/>
      <w:bookmarkStart w:id="5153" w:name="_Toc50736346"/>
      <w:bookmarkStart w:id="5154" w:name="_Toc50736671"/>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p>
    <w:p w14:paraId="752B0367" w14:textId="77777777" w:rsidR="00A33145" w:rsidDel="00D244E2" w:rsidRDefault="003C4173">
      <w:pPr>
        <w:pStyle w:val="Ttulo1"/>
        <w:rPr>
          <w:del w:id="5155" w:author="Castillo Martínez Ana" w:date="2020-09-04T17:55:00Z"/>
        </w:rPr>
        <w:pPrChange w:id="5156" w:author="Graván Serrano Eduardo" w:date="2020-09-11T17:05:00Z">
          <w:pPr/>
        </w:pPrChange>
      </w:pPr>
      <w:del w:id="5157" w:author="Castillo Martínez Ana" w:date="2020-09-04T17:55:00Z">
        <w:r w:rsidRPr="00C15B35" w:rsidDel="00D244E2">
          <w:rPr>
            <w:b w:val="0"/>
            <w:bCs w:val="0"/>
            <w:noProof/>
            <w:rPrChange w:id="5158" w:author="Castillo Martínez Ana" w:date="2020-09-10T18:45:00Z">
              <w:rPr>
                <w:b/>
                <w:bCs/>
                <w:noProof/>
              </w:rPr>
            </w:rPrChange>
          </w:rPr>
          <mc:AlternateContent>
            <mc:Choice Requires="wps">
              <w:drawing>
                <wp:anchor distT="0" distB="0" distL="114300" distR="114300" simplePos="0" relativeHeight="251641344" behindDoc="0" locked="0" layoutInCell="1" allowOverlap="1" wp14:anchorId="301EDD97" wp14:editId="2B27A5BA">
                  <wp:simplePos x="0" y="0"/>
                  <wp:positionH relativeFrom="column">
                    <wp:posOffset>0</wp:posOffset>
                  </wp:positionH>
                  <wp:positionV relativeFrom="paragraph">
                    <wp:posOffset>2971800</wp:posOffset>
                  </wp:positionV>
                  <wp:extent cx="5400040" cy="292100"/>
                  <wp:effectExtent l="0" t="0" r="0" b="0"/>
                  <wp:wrapNone/>
                  <wp:docPr id="13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7C4370" w14:textId="70047A96" w:rsidR="00374611" w:rsidRPr="004A5D75" w:rsidRDefault="00374611" w:rsidP="00A33145">
                              <w:pPr>
                                <w:pStyle w:val="Descripcin"/>
                                <w:jc w:val="center"/>
                                <w:rPr>
                                  <w:szCs w:val="24"/>
                                </w:rPr>
                              </w:pPr>
                              <w:bookmarkStart w:id="5159" w:name="_Toc50736877"/>
                              <w:r>
                                <w:t xml:space="preserve">Figura </w:t>
                              </w:r>
                              <w:r>
                                <w:fldChar w:fldCharType="begin"/>
                              </w:r>
                              <w:r>
                                <w:instrText xml:space="preserve"> SEQ Figura \* ARABIC </w:instrText>
                              </w:r>
                              <w:r>
                                <w:fldChar w:fldCharType="separate"/>
                              </w:r>
                              <w:ins w:id="5160" w:author="Graván Serrano Eduardo" w:date="2020-09-07T15:18:00Z">
                                <w:r>
                                  <w:rPr>
                                    <w:noProof/>
                                  </w:rPr>
                                  <w:t>56</w:t>
                                </w:r>
                              </w:ins>
                              <w:del w:id="5161" w:author="Graván Serrano Eduardo" w:date="2020-09-07T15:18:00Z">
                                <w:r w:rsidDel="00FA5913">
                                  <w:rPr>
                                    <w:noProof/>
                                  </w:rPr>
                                  <w:delText>52</w:delText>
                                </w:r>
                              </w:del>
                              <w:r>
                                <w:fldChar w:fldCharType="end"/>
                              </w:r>
                              <w:r>
                                <w:t>. Menú de comprobar horarios para usuarios no administradores en la aplicación Android.</w:t>
                              </w:r>
                              <w:bookmarkEnd w:id="5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1EDD97" id="Text Box 149" o:spid="_x0000_s1029" type="#_x0000_t202" style="position:absolute;left:0;text-align:left;margin-left:0;margin-top:234pt;width:425.2pt;height:2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" stroked="f">
                  <v:textbox style="mso-fit-shape-to-text:t" inset="0,0,0,0">
                    <w:txbxContent>
                      <w:p w14:paraId="647C4370" w14:textId="70047A96" w:rsidR="00374611" w:rsidRPr="004A5D75" w:rsidRDefault="00374611" w:rsidP="00A33145">
                        <w:pPr>
                          <w:pStyle w:val="Descripcin"/>
                          <w:jc w:val="center"/>
                          <w:rPr>
                            <w:szCs w:val="24"/>
                          </w:rPr>
                        </w:pPr>
                        <w:bookmarkStart w:id="5162" w:name="_Toc50736877"/>
                        <w:r>
                          <w:t xml:space="preserve">Figura </w:t>
                        </w:r>
                        <w:r>
                          <w:fldChar w:fldCharType="begin"/>
                        </w:r>
                        <w:r>
                          <w:instrText xml:space="preserve"> SEQ Figura \* ARABIC </w:instrText>
                        </w:r>
                        <w:r>
                          <w:fldChar w:fldCharType="separate"/>
                        </w:r>
                        <w:ins w:id="5163" w:author="Graván Serrano Eduardo" w:date="2020-09-07T15:18:00Z">
                          <w:r>
                            <w:rPr>
                              <w:noProof/>
                            </w:rPr>
                            <w:t>56</w:t>
                          </w:r>
                        </w:ins>
                        <w:del w:id="5164" w:author="Graván Serrano Eduardo" w:date="2020-09-07T15:18:00Z">
                          <w:r w:rsidDel="00FA5913">
                            <w:rPr>
                              <w:noProof/>
                            </w:rPr>
                            <w:delText>52</w:delText>
                          </w:r>
                        </w:del>
                        <w:r>
                          <w:fldChar w:fldCharType="end"/>
                        </w:r>
                        <w:r>
                          <w:t>. Menú de comprobar horarios para usuarios no administradores en la aplicación Android.</w:t>
                        </w:r>
                        <w:bookmarkEnd w:id="5162"/>
                      </w:p>
                    </w:txbxContent>
                  </v:textbox>
                </v:shape>
              </w:pict>
            </mc:Fallback>
          </mc:AlternateContent>
        </w:r>
        <w:r w:rsidRPr="00C15B35" w:rsidDel="00D244E2">
          <w:rPr>
            <w:b w:val="0"/>
            <w:bCs w:val="0"/>
            <w:noProof/>
            <w:rPrChange w:id="5165" w:author="Castillo Martínez Ana" w:date="2020-09-10T18:45:00Z">
              <w:rPr>
                <w:b/>
                <w:bCs/>
                <w:noProof/>
              </w:rPr>
            </w:rPrChange>
          </w:rPr>
          <mc:AlternateContent>
            <mc:Choice Requires="wpc">
              <w:drawing>
                <wp:anchor distT="0" distB="0" distL="114300" distR="114300" simplePos="0" relativeHeight="251634176" behindDoc="0" locked="0" layoutInCell="1" allowOverlap="1" wp14:anchorId="2B0D8911" wp14:editId="4150295E">
                  <wp:simplePos x="0" y="0"/>
                  <wp:positionH relativeFrom="character">
                    <wp:posOffset>0</wp:posOffset>
                  </wp:positionH>
                  <wp:positionV relativeFrom="line">
                    <wp:posOffset>0</wp:posOffset>
                  </wp:positionV>
                  <wp:extent cx="5400040" cy="2914650"/>
                  <wp:effectExtent l="0" t="0" r="0" b="0"/>
                  <wp:wrapNone/>
                  <wp:docPr id="147" name="Lienzo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7" name="Picture 1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6EB0F3F" id="Lienzo 147" o:spid="_x0000_s1026" editas="canvas" style="position:absolute;margin-left:0;margin-top:0;width:425.2pt;height:229.5pt;z-index:251634176;mso-position-horizontal-relative:char;mso-position-vertical-relative:line" coordsize="54000,29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">
                  <v:shape id="_x0000_s1027" type="#_x0000_t75" style="position:absolute;width:54000;height:29146;visibility:visible;mso-wrap-style:square">
                    <v:fill o:detectmouseclick="t"/>
                    <v:path o:connecttype="none"/>
                  </v:shape>
                  <v:shape id="Picture 148" o:spid="_x0000_s1028" type="#_x0000_t75" style="position:absolute;width:5400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">
                    <v:imagedata r:id="rId87" o:title=""/>
                  </v:shape>
                  <w10:wrap anchory="line"/>
                </v:group>
              </w:pict>
            </mc:Fallback>
          </mc:AlternateContent>
        </w:r>
        <w:r w:rsidRPr="00C15B35" w:rsidDel="00D244E2">
          <w:rPr>
            <w:b w:val="0"/>
            <w:bCs w:val="0"/>
            <w:noProof/>
            <w:rPrChange w:id="5166" w:author="Castillo Martínez Ana" w:date="2020-09-10T18:45:00Z">
              <w:rPr>
                <w:b/>
                <w:bCs/>
                <w:noProof/>
              </w:rPr>
            </w:rPrChange>
          </w:rPr>
          <mc:AlternateContent>
            <mc:Choice Requires="wps">
              <w:drawing>
                <wp:inline distT="0" distB="0" distL="0" distR="0" wp14:anchorId="3B4FCCF9" wp14:editId="7F772D6B">
                  <wp:extent cx="5401310" cy="2913380"/>
                  <wp:effectExtent l="0" t="0" r="0" b="0"/>
                  <wp:docPr id="40"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1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4431C" id="AutoShape 54" o:spid="_x0000_s1026" style="width:425.3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" filled="f" stroked="f">
                  <o:lock v:ext="edit" aspectratio="t"/>
                  <w10:anchorlock/>
                </v:rect>
              </w:pict>
            </mc:Fallback>
          </mc:AlternateContent>
        </w:r>
        <w:bookmarkStart w:id="5167" w:name="_Toc50375993"/>
        <w:bookmarkStart w:id="5168" w:name="_Toc50388259"/>
        <w:bookmarkStart w:id="5169" w:name="_Toc50388472"/>
        <w:bookmarkStart w:id="5170" w:name="_Toc50388686"/>
        <w:bookmarkStart w:id="5171" w:name="_Toc50388905"/>
        <w:bookmarkStart w:id="5172" w:name="_Toc50389117"/>
        <w:bookmarkStart w:id="5173" w:name="_Toc50389329"/>
        <w:bookmarkStart w:id="5174" w:name="_Toc50389542"/>
        <w:bookmarkStart w:id="5175" w:name="_Toc50389754"/>
        <w:bookmarkStart w:id="5176" w:name="_Toc50390073"/>
        <w:bookmarkStart w:id="5177" w:name="_Toc50392602"/>
        <w:bookmarkStart w:id="5178" w:name="_Toc50568887"/>
        <w:bookmarkStart w:id="5179" w:name="_Toc50652668"/>
        <w:bookmarkStart w:id="5180" w:name="_Toc50720332"/>
        <w:bookmarkStart w:id="5181" w:name="_Toc50725947"/>
        <w:bookmarkStart w:id="5182" w:name="_Toc50736347"/>
        <w:bookmarkStart w:id="5183" w:name="_Toc50736672"/>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del>
    </w:p>
    <w:p w14:paraId="0E2E7F21" w14:textId="77777777" w:rsidR="00A33145" w:rsidDel="00D244E2" w:rsidRDefault="00A33145">
      <w:pPr>
        <w:pStyle w:val="Ttulo1"/>
        <w:rPr>
          <w:del w:id="5184" w:author="Castillo Martínez Ana" w:date="2020-09-04T17:55:00Z"/>
        </w:rPr>
        <w:pPrChange w:id="5185" w:author="Graván Serrano Eduardo" w:date="2020-09-11T17:05:00Z">
          <w:pPr/>
        </w:pPrChange>
      </w:pPr>
      <w:bookmarkStart w:id="5186" w:name="_Toc50375994"/>
      <w:bookmarkStart w:id="5187" w:name="_Toc50388260"/>
      <w:bookmarkStart w:id="5188" w:name="_Toc50388473"/>
      <w:bookmarkStart w:id="5189" w:name="_Toc50388687"/>
      <w:bookmarkStart w:id="5190" w:name="_Toc50388906"/>
      <w:bookmarkStart w:id="5191" w:name="_Toc50389118"/>
      <w:bookmarkStart w:id="5192" w:name="_Toc50389330"/>
      <w:bookmarkStart w:id="5193" w:name="_Toc50389543"/>
      <w:bookmarkStart w:id="5194" w:name="_Toc50389755"/>
      <w:bookmarkStart w:id="5195" w:name="_Toc50390074"/>
      <w:bookmarkStart w:id="5196" w:name="_Toc50392603"/>
      <w:bookmarkStart w:id="5197" w:name="_Toc50568888"/>
      <w:bookmarkStart w:id="5198" w:name="_Toc50652669"/>
      <w:bookmarkStart w:id="5199" w:name="_Toc50720333"/>
      <w:bookmarkStart w:id="5200" w:name="_Toc50725948"/>
      <w:bookmarkStart w:id="5201" w:name="_Toc50736348"/>
      <w:bookmarkStart w:id="5202" w:name="_Toc50736673"/>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p>
    <w:p w14:paraId="28CFE071" w14:textId="77777777" w:rsidR="00A33145" w:rsidDel="00D244E2" w:rsidRDefault="00A33145">
      <w:pPr>
        <w:pStyle w:val="Ttulo1"/>
        <w:rPr>
          <w:del w:id="5203" w:author="Castillo Martínez Ana" w:date="2020-09-04T17:55:00Z"/>
        </w:rPr>
        <w:pPrChange w:id="5204" w:author="Graván Serrano Eduardo" w:date="2020-09-11T17:05:00Z">
          <w:pPr/>
        </w:pPrChange>
      </w:pPr>
      <w:bookmarkStart w:id="5205" w:name="_Toc50375995"/>
      <w:bookmarkStart w:id="5206" w:name="_Toc50388261"/>
      <w:bookmarkStart w:id="5207" w:name="_Toc50388474"/>
      <w:bookmarkStart w:id="5208" w:name="_Toc50388688"/>
      <w:bookmarkStart w:id="5209" w:name="_Toc50388907"/>
      <w:bookmarkStart w:id="5210" w:name="_Toc50389119"/>
      <w:bookmarkStart w:id="5211" w:name="_Toc50389331"/>
      <w:bookmarkStart w:id="5212" w:name="_Toc50389544"/>
      <w:bookmarkStart w:id="5213" w:name="_Toc50389756"/>
      <w:bookmarkStart w:id="5214" w:name="_Toc50390075"/>
      <w:bookmarkStart w:id="5215" w:name="_Toc50392604"/>
      <w:bookmarkStart w:id="5216" w:name="_Toc50568889"/>
      <w:bookmarkStart w:id="5217" w:name="_Toc50652670"/>
      <w:bookmarkStart w:id="5218" w:name="_Toc50720334"/>
      <w:bookmarkStart w:id="5219" w:name="_Toc50725949"/>
      <w:bookmarkStart w:id="5220" w:name="_Toc50736349"/>
      <w:bookmarkStart w:id="5221" w:name="_Toc5073667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p>
    <w:p w14:paraId="49E22585" w14:textId="77777777" w:rsidR="00CA13D5" w:rsidDel="00D244E2" w:rsidRDefault="00CA13D5">
      <w:pPr>
        <w:pStyle w:val="Ttulo1"/>
        <w:rPr>
          <w:del w:id="5222" w:author="Castillo Martínez Ana" w:date="2020-09-04T17:55:00Z"/>
        </w:rPr>
        <w:pPrChange w:id="5223" w:author="Graván Serrano Eduardo" w:date="2020-09-11T17:05:00Z">
          <w:pPr>
            <w:jc w:val="center"/>
          </w:pPr>
        </w:pPrChange>
      </w:pPr>
      <w:bookmarkStart w:id="5224" w:name="_Toc50375996"/>
      <w:bookmarkStart w:id="5225" w:name="_Toc50388262"/>
      <w:bookmarkStart w:id="5226" w:name="_Toc50388475"/>
      <w:bookmarkStart w:id="5227" w:name="_Toc50388689"/>
      <w:bookmarkStart w:id="5228" w:name="_Toc50388908"/>
      <w:bookmarkStart w:id="5229" w:name="_Toc50389120"/>
      <w:bookmarkStart w:id="5230" w:name="_Toc50389332"/>
      <w:bookmarkStart w:id="5231" w:name="_Toc50389545"/>
      <w:bookmarkStart w:id="5232" w:name="_Toc50389757"/>
      <w:bookmarkStart w:id="5233" w:name="_Toc50390076"/>
      <w:bookmarkStart w:id="5234" w:name="_Toc50392605"/>
      <w:bookmarkStart w:id="5235" w:name="_Toc50568890"/>
      <w:bookmarkStart w:id="5236" w:name="_Toc50652671"/>
      <w:bookmarkStart w:id="5237" w:name="_Toc50720335"/>
      <w:bookmarkStart w:id="5238" w:name="_Toc50725950"/>
      <w:bookmarkStart w:id="5239" w:name="_Toc50736350"/>
      <w:bookmarkStart w:id="5240" w:name="_Toc50736675"/>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p w14:paraId="03C62A53" w14:textId="77777777" w:rsidR="00CA13D5" w:rsidDel="00D244E2" w:rsidRDefault="00CA13D5">
      <w:pPr>
        <w:pStyle w:val="Ttulo1"/>
        <w:rPr>
          <w:del w:id="5241" w:author="Castillo Martínez Ana" w:date="2020-09-04T17:55:00Z"/>
        </w:rPr>
        <w:pPrChange w:id="5242" w:author="Graván Serrano Eduardo" w:date="2020-09-11T17:05:00Z">
          <w:pPr/>
        </w:pPrChange>
      </w:pPr>
      <w:del w:id="5243" w:author="Castillo Martínez Ana" w:date="2020-09-04T17:55:00Z">
        <w:r w:rsidDel="00D244E2">
          <w:delText>Una vez introduzcamos la fecha en el formato especificado, se lanzará la petición contra el servidor, mostrándonos la respuesta. En el caso de en la fecha especificada haya un horario para el empleado que está haciendo la petición, se nos mostrará la información sobre ese horario en un cuadro de texto justo debajo del botón:</w:delText>
        </w:r>
        <w:bookmarkStart w:id="5244" w:name="_Toc50375997"/>
        <w:bookmarkStart w:id="5245" w:name="_Toc50388263"/>
        <w:bookmarkStart w:id="5246" w:name="_Toc50388476"/>
        <w:bookmarkStart w:id="5247" w:name="_Toc50388690"/>
        <w:bookmarkStart w:id="5248" w:name="_Toc50388909"/>
        <w:bookmarkStart w:id="5249" w:name="_Toc50389121"/>
        <w:bookmarkStart w:id="5250" w:name="_Toc50389333"/>
        <w:bookmarkStart w:id="5251" w:name="_Toc50389546"/>
        <w:bookmarkStart w:id="5252" w:name="_Toc50389758"/>
        <w:bookmarkStart w:id="5253" w:name="_Toc50390077"/>
        <w:bookmarkStart w:id="5254" w:name="_Toc50392606"/>
        <w:bookmarkStart w:id="5255" w:name="_Toc50568891"/>
        <w:bookmarkStart w:id="5256" w:name="_Toc50652672"/>
        <w:bookmarkStart w:id="5257" w:name="_Toc50720336"/>
        <w:bookmarkStart w:id="5258" w:name="_Toc50725951"/>
        <w:bookmarkStart w:id="5259" w:name="_Toc50736351"/>
        <w:bookmarkStart w:id="5260" w:name="_Toc50736676"/>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del>
    </w:p>
    <w:p w14:paraId="64525ECF" w14:textId="77777777" w:rsidR="00A33145" w:rsidDel="00D244E2" w:rsidRDefault="00A33145">
      <w:pPr>
        <w:pStyle w:val="Ttulo1"/>
        <w:rPr>
          <w:del w:id="5261" w:author="Castillo Martínez Ana" w:date="2020-09-04T17:55:00Z"/>
        </w:rPr>
        <w:pPrChange w:id="5262" w:author="Graván Serrano Eduardo" w:date="2020-09-11T17:05:00Z">
          <w:pPr/>
        </w:pPrChange>
      </w:pPr>
      <w:bookmarkStart w:id="5263" w:name="_Toc50375998"/>
      <w:bookmarkStart w:id="5264" w:name="_Toc50388264"/>
      <w:bookmarkStart w:id="5265" w:name="_Toc50388477"/>
      <w:bookmarkStart w:id="5266" w:name="_Toc50388691"/>
      <w:bookmarkStart w:id="5267" w:name="_Toc50388910"/>
      <w:bookmarkStart w:id="5268" w:name="_Toc50389122"/>
      <w:bookmarkStart w:id="5269" w:name="_Toc50389334"/>
      <w:bookmarkStart w:id="5270" w:name="_Toc50389547"/>
      <w:bookmarkStart w:id="5271" w:name="_Toc50389759"/>
      <w:bookmarkStart w:id="5272" w:name="_Toc50390078"/>
      <w:bookmarkStart w:id="5273" w:name="_Toc50392607"/>
      <w:bookmarkStart w:id="5274" w:name="_Toc50568892"/>
      <w:bookmarkStart w:id="5275" w:name="_Toc50652673"/>
      <w:bookmarkStart w:id="5276" w:name="_Toc50720337"/>
      <w:bookmarkStart w:id="5277" w:name="_Toc50725952"/>
      <w:bookmarkStart w:id="5278" w:name="_Toc50736352"/>
      <w:bookmarkStart w:id="5279" w:name="_Toc50736677"/>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p>
    <w:p w14:paraId="470C0EEE" w14:textId="77777777" w:rsidR="00A33145" w:rsidDel="00D244E2" w:rsidRDefault="003C4173">
      <w:pPr>
        <w:pStyle w:val="Ttulo1"/>
        <w:rPr>
          <w:del w:id="5280" w:author="Castillo Martínez Ana" w:date="2020-09-04T17:55:00Z"/>
        </w:rPr>
        <w:pPrChange w:id="5281" w:author="Graván Serrano Eduardo" w:date="2020-09-11T17:05:00Z">
          <w:pPr/>
        </w:pPrChange>
      </w:pPr>
      <w:del w:id="5282" w:author="Castillo Martínez Ana" w:date="2020-09-04T17:55:00Z">
        <w:r w:rsidRPr="00C15B35" w:rsidDel="00D244E2">
          <w:rPr>
            <w:b w:val="0"/>
            <w:bCs w:val="0"/>
            <w:noProof/>
            <w:rPrChange w:id="5283" w:author="Castillo Martínez Ana" w:date="2020-09-10T18:45:00Z">
              <w:rPr>
                <w:b/>
                <w:bCs/>
                <w:noProof/>
              </w:rPr>
            </w:rPrChange>
          </w:rPr>
          <mc:AlternateContent>
            <mc:Choice Requires="wps">
              <w:drawing>
                <wp:anchor distT="0" distB="0" distL="114300" distR="114300" simplePos="0" relativeHeight="251642368" behindDoc="0" locked="0" layoutInCell="1" allowOverlap="1" wp14:anchorId="1A164E38" wp14:editId="64C386FE">
                  <wp:simplePos x="0" y="0"/>
                  <wp:positionH relativeFrom="column">
                    <wp:posOffset>0</wp:posOffset>
                  </wp:positionH>
                  <wp:positionV relativeFrom="paragraph">
                    <wp:posOffset>3038475</wp:posOffset>
                  </wp:positionV>
                  <wp:extent cx="5400040" cy="146050"/>
                  <wp:effectExtent l="0" t="0" r="0" b="0"/>
                  <wp:wrapNone/>
                  <wp:docPr id="136"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70B9C0" w14:textId="47D5879B" w:rsidR="00374611" w:rsidRPr="00C44808" w:rsidRDefault="00374611" w:rsidP="00A33145">
                              <w:pPr>
                                <w:pStyle w:val="Descripcin"/>
                                <w:jc w:val="center"/>
                                <w:rPr>
                                  <w:noProof/>
                                  <w:szCs w:val="24"/>
                                </w:rPr>
                              </w:pPr>
                              <w:bookmarkStart w:id="5284" w:name="_Toc50736878"/>
                              <w:r>
                                <w:t xml:space="preserve">Figura </w:t>
                              </w:r>
                              <w:r>
                                <w:fldChar w:fldCharType="begin"/>
                              </w:r>
                              <w:r>
                                <w:instrText xml:space="preserve"> SEQ Figura \* ARABIC </w:instrText>
                              </w:r>
                              <w:r>
                                <w:fldChar w:fldCharType="separate"/>
                              </w:r>
                              <w:ins w:id="5285" w:author="Graván Serrano Eduardo" w:date="2020-09-07T15:18:00Z">
                                <w:r>
                                  <w:rPr>
                                    <w:noProof/>
                                  </w:rPr>
                                  <w:t>57</w:t>
                                </w:r>
                              </w:ins>
                              <w:del w:id="5286" w:author="Graván Serrano Eduardo" w:date="2020-09-07T15:18:00Z">
                                <w:r w:rsidDel="00FA5913">
                                  <w:rPr>
                                    <w:noProof/>
                                  </w:rPr>
                                  <w:delText>53</w:delText>
                                </w:r>
                              </w:del>
                              <w:r>
                                <w:fldChar w:fldCharType="end"/>
                              </w:r>
                              <w:r>
                                <w:t>. Posibles respuestas del menú de comprobar horario.</w:t>
                              </w:r>
                              <w:bookmarkEnd w:id="5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164E38" id="Text Box 153" o:spid="_x0000_s1030" type="#_x0000_t202" style="position:absolute;left:0;text-align:left;margin-left:0;margin-top:239.25pt;width:425.2pt;height:1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" stroked="f">
                  <v:textbox style="mso-fit-shape-to-text:t" inset="0,0,0,0">
                    <w:txbxContent>
                      <w:p w14:paraId="7E70B9C0" w14:textId="47D5879B" w:rsidR="00374611" w:rsidRPr="00C44808" w:rsidRDefault="00374611" w:rsidP="00A33145">
                        <w:pPr>
                          <w:pStyle w:val="Descripcin"/>
                          <w:jc w:val="center"/>
                          <w:rPr>
                            <w:noProof/>
                            <w:szCs w:val="24"/>
                          </w:rPr>
                        </w:pPr>
                        <w:bookmarkStart w:id="5287" w:name="_Toc50736878"/>
                        <w:r>
                          <w:t xml:space="preserve">Figura </w:t>
                        </w:r>
                        <w:r>
                          <w:fldChar w:fldCharType="begin"/>
                        </w:r>
                        <w:r>
                          <w:instrText xml:space="preserve"> SEQ Figura \* ARABIC </w:instrText>
                        </w:r>
                        <w:r>
                          <w:fldChar w:fldCharType="separate"/>
                        </w:r>
                        <w:ins w:id="5288" w:author="Graván Serrano Eduardo" w:date="2020-09-07T15:18:00Z">
                          <w:r>
                            <w:rPr>
                              <w:noProof/>
                            </w:rPr>
                            <w:t>57</w:t>
                          </w:r>
                        </w:ins>
                        <w:del w:id="5289" w:author="Graván Serrano Eduardo" w:date="2020-09-07T15:18:00Z">
                          <w:r w:rsidDel="00FA5913">
                            <w:rPr>
                              <w:noProof/>
                            </w:rPr>
                            <w:delText>53</w:delText>
                          </w:r>
                        </w:del>
                        <w:r>
                          <w:fldChar w:fldCharType="end"/>
                        </w:r>
                        <w:r>
                          <w:t>. Posibles respuestas del menú de comprobar horario.</w:t>
                        </w:r>
                        <w:bookmarkEnd w:id="5287"/>
                      </w:p>
                    </w:txbxContent>
                  </v:textbox>
                </v:shape>
              </w:pict>
            </mc:Fallback>
          </mc:AlternateContent>
        </w:r>
        <w:r w:rsidRPr="00C15B35" w:rsidDel="00D244E2">
          <w:rPr>
            <w:b w:val="0"/>
            <w:bCs w:val="0"/>
            <w:noProof/>
            <w:rPrChange w:id="5290" w:author="Castillo Martínez Ana" w:date="2020-09-10T18:45:00Z">
              <w:rPr>
                <w:b/>
                <w:bCs/>
                <w:noProof/>
              </w:rPr>
            </w:rPrChange>
          </w:rPr>
          <mc:AlternateContent>
            <mc:Choice Requires="wpc">
              <w:drawing>
                <wp:anchor distT="0" distB="0" distL="114300" distR="114300" simplePos="0" relativeHeight="251617792" behindDoc="0" locked="0" layoutInCell="1" allowOverlap="1" wp14:anchorId="3C1EB782" wp14:editId="0172CC06">
                  <wp:simplePos x="0" y="0"/>
                  <wp:positionH relativeFrom="character">
                    <wp:posOffset>0</wp:posOffset>
                  </wp:positionH>
                  <wp:positionV relativeFrom="line">
                    <wp:posOffset>0</wp:posOffset>
                  </wp:positionV>
                  <wp:extent cx="5400040" cy="2981325"/>
                  <wp:effectExtent l="0" t="0" r="0" b="0"/>
                  <wp:wrapNone/>
                  <wp:docPr id="151" name="Lienzo 151"/>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5" name="Picture 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5B0AD28" id="Lienzo 151" o:spid="_x0000_s1026" editas="canvas" style="position:absolute;margin-left:0;margin-top:0;width:425.2pt;height:234.75pt;z-index:251617792;mso-position-horizontal-relative:char;mso-position-vertical-relative:line" coordsize="54000,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">
                  <v:shape id="_x0000_s1027" type="#_x0000_t75" style="position:absolute;width:54000;height:29813;visibility:visible;mso-wrap-style:square">
                    <v:fill o:detectmouseclick="t"/>
                    <v:path o:connecttype="none"/>
                  </v:shape>
                  <v:shape id="Picture 152" o:spid="_x0000_s1028" type="#_x0000_t75" style="position:absolute;width:5400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">
                    <v:imagedata r:id="rId89" o:title=""/>
                  </v:shape>
                  <w10:wrap anchory="line"/>
                </v:group>
              </w:pict>
            </mc:Fallback>
          </mc:AlternateContent>
        </w:r>
        <w:r w:rsidRPr="00C15B35" w:rsidDel="00D244E2">
          <w:rPr>
            <w:b w:val="0"/>
            <w:bCs w:val="0"/>
            <w:noProof/>
            <w:rPrChange w:id="5291" w:author="Castillo Martínez Ana" w:date="2020-09-10T18:45:00Z">
              <w:rPr>
                <w:b/>
                <w:bCs/>
                <w:noProof/>
              </w:rPr>
            </w:rPrChange>
          </w:rPr>
          <mc:AlternateContent>
            <mc:Choice Requires="wps">
              <w:drawing>
                <wp:inline distT="0" distB="0" distL="0" distR="0" wp14:anchorId="2C09B4D5" wp14:editId="0B6B2121">
                  <wp:extent cx="5401310" cy="2976880"/>
                  <wp:effectExtent l="0" t="0" r="0" b="0"/>
                  <wp:docPr id="39" name="AutoShape 55"/>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297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3A04EE" id="AutoShape 55" o:spid="_x0000_s1026" style="width:425.3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" filled="f" stroked="f">
                  <o:lock v:ext="edit" rotation="t" aspectratio="t" position="t"/>
                  <w10:anchorlock/>
                </v:rect>
              </w:pict>
            </mc:Fallback>
          </mc:AlternateContent>
        </w:r>
        <w:bookmarkStart w:id="5292" w:name="_Toc50375999"/>
        <w:bookmarkStart w:id="5293" w:name="_Toc50388265"/>
        <w:bookmarkStart w:id="5294" w:name="_Toc50388478"/>
        <w:bookmarkStart w:id="5295" w:name="_Toc50388692"/>
        <w:bookmarkStart w:id="5296" w:name="_Toc50388911"/>
        <w:bookmarkStart w:id="5297" w:name="_Toc50389123"/>
        <w:bookmarkStart w:id="5298" w:name="_Toc50389335"/>
        <w:bookmarkStart w:id="5299" w:name="_Toc50389548"/>
        <w:bookmarkStart w:id="5300" w:name="_Toc50389760"/>
        <w:bookmarkStart w:id="5301" w:name="_Toc50390079"/>
        <w:bookmarkStart w:id="5302" w:name="_Toc50392608"/>
        <w:bookmarkStart w:id="5303" w:name="_Toc50568893"/>
        <w:bookmarkStart w:id="5304" w:name="_Toc50652674"/>
        <w:bookmarkStart w:id="5305" w:name="_Toc50720338"/>
        <w:bookmarkStart w:id="5306" w:name="_Toc50725953"/>
        <w:bookmarkStart w:id="5307" w:name="_Toc50736353"/>
        <w:bookmarkStart w:id="5308" w:name="_Toc50736678"/>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del>
    </w:p>
    <w:p w14:paraId="34A5913C" w14:textId="77777777" w:rsidR="00CA13D5" w:rsidDel="00D244E2" w:rsidRDefault="00CA13D5">
      <w:pPr>
        <w:pStyle w:val="Ttulo1"/>
        <w:rPr>
          <w:del w:id="5309" w:author="Castillo Martínez Ana" w:date="2020-09-04T17:55:00Z"/>
        </w:rPr>
        <w:pPrChange w:id="5310" w:author="Graván Serrano Eduardo" w:date="2020-09-11T17:05:00Z">
          <w:pPr/>
        </w:pPrChange>
      </w:pPr>
      <w:bookmarkStart w:id="5311" w:name="_Toc50376000"/>
      <w:bookmarkStart w:id="5312" w:name="_Toc50388266"/>
      <w:bookmarkStart w:id="5313" w:name="_Toc50388479"/>
      <w:bookmarkStart w:id="5314" w:name="_Toc50388693"/>
      <w:bookmarkStart w:id="5315" w:name="_Toc50388912"/>
      <w:bookmarkStart w:id="5316" w:name="_Toc50389124"/>
      <w:bookmarkStart w:id="5317" w:name="_Toc50389336"/>
      <w:bookmarkStart w:id="5318" w:name="_Toc50389549"/>
      <w:bookmarkStart w:id="5319" w:name="_Toc50389761"/>
      <w:bookmarkStart w:id="5320" w:name="_Toc50390080"/>
      <w:bookmarkStart w:id="5321" w:name="_Toc50392609"/>
      <w:bookmarkStart w:id="5322" w:name="_Toc50568894"/>
      <w:bookmarkStart w:id="5323" w:name="_Toc50652675"/>
      <w:bookmarkStart w:id="5324" w:name="_Toc50720339"/>
      <w:bookmarkStart w:id="5325" w:name="_Toc50725954"/>
      <w:bookmarkStart w:id="5326" w:name="_Toc50736354"/>
      <w:bookmarkStart w:id="5327" w:name="_Toc50736679"/>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p>
    <w:p w14:paraId="4EC17D4B" w14:textId="77777777" w:rsidR="00CA13D5" w:rsidDel="00D244E2" w:rsidRDefault="00CA13D5">
      <w:pPr>
        <w:pStyle w:val="Ttulo1"/>
        <w:rPr>
          <w:del w:id="5328" w:author="Castillo Martínez Ana" w:date="2020-09-04T17:55:00Z"/>
        </w:rPr>
        <w:pPrChange w:id="5329" w:author="Graván Serrano Eduardo" w:date="2020-09-11T17:05:00Z">
          <w:pPr>
            <w:jc w:val="center"/>
          </w:pPr>
        </w:pPrChange>
      </w:pPr>
      <w:bookmarkStart w:id="5330" w:name="_Toc50376001"/>
      <w:bookmarkStart w:id="5331" w:name="_Toc50388267"/>
      <w:bookmarkStart w:id="5332" w:name="_Toc50388480"/>
      <w:bookmarkStart w:id="5333" w:name="_Toc50388694"/>
      <w:bookmarkStart w:id="5334" w:name="_Toc50388913"/>
      <w:bookmarkStart w:id="5335" w:name="_Toc50389125"/>
      <w:bookmarkStart w:id="5336" w:name="_Toc50389337"/>
      <w:bookmarkStart w:id="5337" w:name="_Toc50389550"/>
      <w:bookmarkStart w:id="5338" w:name="_Toc50389762"/>
      <w:bookmarkStart w:id="5339" w:name="_Toc50390081"/>
      <w:bookmarkStart w:id="5340" w:name="_Toc50392610"/>
      <w:bookmarkStart w:id="5341" w:name="_Toc50568895"/>
      <w:bookmarkStart w:id="5342" w:name="_Toc50652676"/>
      <w:bookmarkStart w:id="5343" w:name="_Toc50720340"/>
      <w:bookmarkStart w:id="5344" w:name="_Toc50725955"/>
      <w:bookmarkStart w:id="5345" w:name="_Toc50736355"/>
      <w:bookmarkStart w:id="5346" w:name="_Toc50736680"/>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p>
    <w:p w14:paraId="6FF07F8F" w14:textId="77777777" w:rsidR="00CA13D5" w:rsidDel="00D244E2" w:rsidRDefault="00CA13D5">
      <w:pPr>
        <w:pStyle w:val="Ttulo1"/>
        <w:rPr>
          <w:del w:id="5347" w:author="Castillo Martínez Ana" w:date="2020-09-04T17:55:00Z"/>
        </w:rPr>
        <w:pPrChange w:id="5348" w:author="Graván Serrano Eduardo" w:date="2020-09-11T17:05:00Z">
          <w:pPr/>
        </w:pPrChange>
      </w:pPr>
      <w:del w:id="5349" w:author="Castillo Martínez Ana" w:date="2020-09-04T17:55:00Z">
        <w:r w:rsidDel="00D244E2">
          <w:delText>Con esto concluye el manual de usuario de la aplicación de Android para empleados sin privilegios de administración.</w:delText>
        </w:r>
        <w:bookmarkStart w:id="5350" w:name="_Toc50376002"/>
        <w:bookmarkStart w:id="5351" w:name="_Toc50388268"/>
        <w:bookmarkStart w:id="5352" w:name="_Toc50388481"/>
        <w:bookmarkStart w:id="5353" w:name="_Toc50388695"/>
        <w:bookmarkStart w:id="5354" w:name="_Toc50388914"/>
        <w:bookmarkStart w:id="5355" w:name="_Toc50389126"/>
        <w:bookmarkStart w:id="5356" w:name="_Toc50389338"/>
        <w:bookmarkStart w:id="5357" w:name="_Toc50389551"/>
        <w:bookmarkStart w:id="5358" w:name="_Toc50389763"/>
        <w:bookmarkStart w:id="5359" w:name="_Toc50390082"/>
        <w:bookmarkStart w:id="5360" w:name="_Toc50392611"/>
        <w:bookmarkStart w:id="5361" w:name="_Toc50568896"/>
        <w:bookmarkStart w:id="5362" w:name="_Toc50652677"/>
        <w:bookmarkStart w:id="5363" w:name="_Toc50720341"/>
        <w:bookmarkStart w:id="5364" w:name="_Toc50725956"/>
        <w:bookmarkStart w:id="5365" w:name="_Toc50736356"/>
        <w:bookmarkStart w:id="5366" w:name="_Toc50736681"/>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del>
    </w:p>
    <w:p w14:paraId="785A7E91" w14:textId="77777777" w:rsidR="00CA13D5" w:rsidRPr="00C15B35" w:rsidDel="00D244E2" w:rsidRDefault="00CA13D5">
      <w:pPr>
        <w:pStyle w:val="Ttulo1"/>
        <w:rPr>
          <w:del w:id="5367" w:author="Castillo Martínez Ana" w:date="2020-09-04T17:55:00Z"/>
          <w:rPrChange w:id="5368" w:author="Castillo Martínez Ana" w:date="2020-09-10T18:45:00Z">
            <w:rPr>
              <w:del w:id="5369" w:author="Castillo Martínez Ana" w:date="2020-09-04T17:55:00Z"/>
              <w:rFonts w:eastAsia="Yu Mincho"/>
            </w:rPr>
          </w:rPrChange>
        </w:rPr>
      </w:pPr>
      <w:del w:id="5370" w:author="Castillo Martínez Ana" w:date="2020-09-04T17:55:00Z">
        <w:r w:rsidRPr="00C15B35" w:rsidDel="00D244E2">
          <w:rPr>
            <w:rPrChange w:id="5371" w:author="Castillo Martínez Ana" w:date="2020-09-10T18:45:00Z">
              <w:rPr>
                <w:rFonts w:eastAsia="Yu Mincho"/>
              </w:rPr>
            </w:rPrChange>
          </w:rPr>
          <w:delText>5.1.2 Administrador</w:delText>
        </w:r>
        <w:bookmarkStart w:id="5372" w:name="_Toc50376003"/>
        <w:bookmarkStart w:id="5373" w:name="_Toc50388269"/>
        <w:bookmarkStart w:id="5374" w:name="_Toc50388482"/>
        <w:bookmarkStart w:id="5375" w:name="_Toc50388696"/>
        <w:bookmarkStart w:id="5376" w:name="_Toc50388915"/>
        <w:bookmarkStart w:id="5377" w:name="_Toc50389127"/>
        <w:bookmarkStart w:id="5378" w:name="_Toc50389339"/>
        <w:bookmarkStart w:id="5379" w:name="_Toc50389552"/>
        <w:bookmarkStart w:id="5380" w:name="_Toc50389764"/>
        <w:bookmarkStart w:id="5381" w:name="_Toc50390083"/>
        <w:bookmarkStart w:id="5382" w:name="_Toc50392612"/>
        <w:bookmarkStart w:id="5383" w:name="_Toc50568897"/>
        <w:bookmarkStart w:id="5384" w:name="_Toc50652678"/>
        <w:bookmarkStart w:id="5385" w:name="_Toc50720342"/>
        <w:bookmarkStart w:id="5386" w:name="_Toc50725957"/>
        <w:bookmarkStart w:id="5387" w:name="_Toc50736357"/>
        <w:bookmarkStart w:id="5388" w:name="_Toc50736682"/>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del>
    </w:p>
    <w:p w14:paraId="42B676FD" w14:textId="77777777" w:rsidR="00CA13D5" w:rsidDel="00D244E2" w:rsidRDefault="00CA13D5">
      <w:pPr>
        <w:pStyle w:val="Ttulo1"/>
        <w:rPr>
          <w:del w:id="5389" w:author="Castillo Martínez Ana" w:date="2020-09-04T17:55:00Z"/>
        </w:rPr>
        <w:pPrChange w:id="5390" w:author="Graván Serrano Eduardo" w:date="2020-09-11T17:05:00Z">
          <w:pPr/>
        </w:pPrChange>
      </w:pPr>
      <w:del w:id="5391" w:author="Castillo Martínez Ana" w:date="2020-09-04T17:55:00Z">
        <w:r w:rsidDel="00D244E2">
          <w:delText>Cuando hacemos login en la aplicación, también se nos redirige al menú principal siendo un administrador, pero en este caso los botones son distintos y llevan a otros servicios. El menú principal para un usuario administrador es de la siguiente manera:</w:delText>
        </w:r>
        <w:bookmarkStart w:id="5392" w:name="_Toc50376004"/>
        <w:bookmarkStart w:id="5393" w:name="_Toc50388270"/>
        <w:bookmarkStart w:id="5394" w:name="_Toc50388483"/>
        <w:bookmarkStart w:id="5395" w:name="_Toc50388697"/>
        <w:bookmarkStart w:id="5396" w:name="_Toc50388916"/>
        <w:bookmarkStart w:id="5397" w:name="_Toc50389128"/>
        <w:bookmarkStart w:id="5398" w:name="_Toc50389340"/>
        <w:bookmarkStart w:id="5399" w:name="_Toc50389553"/>
        <w:bookmarkStart w:id="5400" w:name="_Toc50389765"/>
        <w:bookmarkStart w:id="5401" w:name="_Toc50390084"/>
        <w:bookmarkStart w:id="5402" w:name="_Toc50392613"/>
        <w:bookmarkStart w:id="5403" w:name="_Toc50568898"/>
        <w:bookmarkStart w:id="5404" w:name="_Toc50652679"/>
        <w:bookmarkStart w:id="5405" w:name="_Toc50720343"/>
        <w:bookmarkStart w:id="5406" w:name="_Toc50725958"/>
        <w:bookmarkStart w:id="5407" w:name="_Toc50736358"/>
        <w:bookmarkStart w:id="5408" w:name="_Toc50736683"/>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del>
    </w:p>
    <w:p w14:paraId="6CFF9A8E" w14:textId="77777777" w:rsidR="00A33145" w:rsidRPr="00C15B35" w:rsidDel="00D244E2" w:rsidRDefault="00A33145">
      <w:pPr>
        <w:pStyle w:val="Ttulo1"/>
        <w:rPr>
          <w:del w:id="5409" w:author="Castillo Martínez Ana" w:date="2020-09-04T17:55:00Z"/>
          <w:rPrChange w:id="5410" w:author="Castillo Martínez Ana" w:date="2020-09-10T18:45:00Z">
            <w:rPr>
              <w:del w:id="5411" w:author="Castillo Martínez Ana" w:date="2020-09-04T17:55:00Z"/>
              <w:rFonts w:eastAsia="Yu Mincho"/>
            </w:rPr>
          </w:rPrChange>
        </w:rPr>
        <w:pPrChange w:id="5412" w:author="Graván Serrano Eduardo" w:date="2020-09-11T17:05:00Z">
          <w:pPr/>
        </w:pPrChange>
      </w:pPr>
      <w:bookmarkStart w:id="5413" w:name="_Toc50376005"/>
      <w:bookmarkStart w:id="5414" w:name="_Toc50388271"/>
      <w:bookmarkStart w:id="5415" w:name="_Toc50388484"/>
      <w:bookmarkStart w:id="5416" w:name="_Toc50388698"/>
      <w:bookmarkStart w:id="5417" w:name="_Toc50388917"/>
      <w:bookmarkStart w:id="5418" w:name="_Toc50389129"/>
      <w:bookmarkStart w:id="5419" w:name="_Toc50389341"/>
      <w:bookmarkStart w:id="5420" w:name="_Toc50389554"/>
      <w:bookmarkStart w:id="5421" w:name="_Toc50389766"/>
      <w:bookmarkStart w:id="5422" w:name="_Toc50390085"/>
      <w:bookmarkStart w:id="5423" w:name="_Toc50392614"/>
      <w:bookmarkStart w:id="5424" w:name="_Toc50568899"/>
      <w:bookmarkStart w:id="5425" w:name="_Toc50652680"/>
      <w:bookmarkStart w:id="5426" w:name="_Toc50720344"/>
      <w:bookmarkStart w:id="5427" w:name="_Toc50725959"/>
      <w:bookmarkStart w:id="5428" w:name="_Toc50736359"/>
      <w:bookmarkStart w:id="5429" w:name="_Toc50736684"/>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p>
    <w:p w14:paraId="24D920D7" w14:textId="77777777" w:rsidR="00A33145" w:rsidDel="00D244E2" w:rsidRDefault="003C4173">
      <w:pPr>
        <w:pStyle w:val="Ttulo1"/>
        <w:rPr>
          <w:del w:id="5430" w:author="Castillo Martínez Ana" w:date="2020-09-04T17:55:00Z"/>
        </w:rPr>
        <w:pPrChange w:id="5431" w:author="Graván Serrano Eduardo" w:date="2020-09-11T17:05:00Z">
          <w:pPr>
            <w:keepNext/>
            <w:jc w:val="center"/>
          </w:pPr>
        </w:pPrChange>
      </w:pPr>
      <w:del w:id="5432" w:author="Castillo Martínez Ana" w:date="2020-09-04T17:55:00Z">
        <w:r w:rsidRPr="00C15B35" w:rsidDel="00D244E2">
          <w:rPr>
            <w:b w:val="0"/>
            <w:bCs w:val="0"/>
            <w:noProof/>
            <w:rPrChange w:id="5433" w:author="Castillo Martínez Ana" w:date="2020-09-10T18:45:00Z">
              <w:rPr>
                <w:b/>
                <w:bCs/>
                <w:noProof/>
              </w:rPr>
            </w:rPrChange>
          </w:rPr>
          <w:drawing>
            <wp:inline distT="0" distB="0" distL="0" distR="0" wp14:anchorId="27E2B47C" wp14:editId="3F32D1CD">
              <wp:extent cx="1605280" cy="2860040"/>
              <wp:effectExtent l="0" t="0" r="0" b="0"/>
              <wp:docPr id="5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5280" cy="2860040"/>
                      </a:xfrm>
                      <a:prstGeom prst="rect">
                        <a:avLst/>
                      </a:prstGeom>
                      <a:noFill/>
                      <a:ln>
                        <a:noFill/>
                      </a:ln>
                    </pic:spPr>
                  </pic:pic>
                </a:graphicData>
              </a:graphic>
            </wp:inline>
          </w:drawing>
        </w:r>
        <w:bookmarkStart w:id="5434" w:name="_Toc50376006"/>
        <w:bookmarkStart w:id="5435" w:name="_Toc50388272"/>
        <w:bookmarkStart w:id="5436" w:name="_Toc50388485"/>
        <w:bookmarkStart w:id="5437" w:name="_Toc50388699"/>
        <w:bookmarkStart w:id="5438" w:name="_Toc50388918"/>
        <w:bookmarkStart w:id="5439" w:name="_Toc50389130"/>
        <w:bookmarkStart w:id="5440" w:name="_Toc50389342"/>
        <w:bookmarkStart w:id="5441" w:name="_Toc50389555"/>
        <w:bookmarkStart w:id="5442" w:name="_Toc50389767"/>
        <w:bookmarkStart w:id="5443" w:name="_Toc50390086"/>
        <w:bookmarkStart w:id="5444" w:name="_Toc50392615"/>
        <w:bookmarkStart w:id="5445" w:name="_Toc50568900"/>
        <w:bookmarkStart w:id="5446" w:name="_Toc50652681"/>
        <w:bookmarkStart w:id="5447" w:name="_Toc50720345"/>
        <w:bookmarkStart w:id="5448" w:name="_Toc50725960"/>
        <w:bookmarkStart w:id="5449" w:name="_Toc50736360"/>
        <w:bookmarkStart w:id="5450" w:name="_Toc50736685"/>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del>
    </w:p>
    <w:p w14:paraId="38CD9745" w14:textId="77777777" w:rsidR="00CA13D5" w:rsidDel="00D244E2" w:rsidRDefault="00A33145">
      <w:pPr>
        <w:pStyle w:val="Ttulo1"/>
        <w:rPr>
          <w:del w:id="5451" w:author="Castillo Martínez Ana" w:date="2020-09-04T17:55:00Z"/>
        </w:rPr>
        <w:pPrChange w:id="5452" w:author="Graván Serrano Eduardo" w:date="2020-09-11T17:05:00Z">
          <w:pPr>
            <w:pStyle w:val="Descripcin"/>
            <w:jc w:val="center"/>
          </w:pPr>
        </w:pPrChange>
      </w:pPr>
      <w:del w:id="5453"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5454" w:author="Castillo Martínez Ana" w:date="2020-09-10T18:45:00Z">
              <w:rPr>
                <w:rFonts w:cs="Arial"/>
                <w:b w:val="0"/>
                <w:bCs w:val="0"/>
                <w:color w:val="000000"/>
                <w:kern w:val="32"/>
                <w:sz w:val="32"/>
                <w:szCs w:val="32"/>
              </w:rPr>
            </w:rPrChange>
          </w:rPr>
          <w:fldChar w:fldCharType="separate"/>
        </w:r>
        <w:r w:rsidR="00CD6BFB" w:rsidDel="00D244E2">
          <w:delText>54</w:delText>
        </w:r>
        <w:r w:rsidRPr="00C15B35" w:rsidDel="00D244E2">
          <w:rPr>
            <w:b w:val="0"/>
            <w:bCs w:val="0"/>
            <w:rPrChange w:id="5455" w:author="Castillo Martínez Ana" w:date="2020-09-10T18:45:00Z">
              <w:rPr>
                <w:rFonts w:cs="Arial"/>
                <w:b w:val="0"/>
                <w:bCs w:val="0"/>
                <w:color w:val="000000"/>
                <w:kern w:val="32"/>
                <w:sz w:val="32"/>
                <w:szCs w:val="32"/>
              </w:rPr>
            </w:rPrChange>
          </w:rPr>
          <w:fldChar w:fldCharType="end"/>
        </w:r>
        <w:r w:rsidDel="00D244E2">
          <w:delText>. Menú principal de la aplicación Android para usuarios administradores.</w:delText>
        </w:r>
        <w:bookmarkStart w:id="5456" w:name="_Toc50376007"/>
        <w:bookmarkStart w:id="5457" w:name="_Toc50388273"/>
        <w:bookmarkStart w:id="5458" w:name="_Toc50388486"/>
        <w:bookmarkStart w:id="5459" w:name="_Toc50388700"/>
        <w:bookmarkStart w:id="5460" w:name="_Toc50388919"/>
        <w:bookmarkStart w:id="5461" w:name="_Toc50389131"/>
        <w:bookmarkStart w:id="5462" w:name="_Toc50389343"/>
        <w:bookmarkStart w:id="5463" w:name="_Toc50389556"/>
        <w:bookmarkStart w:id="5464" w:name="_Toc50389768"/>
        <w:bookmarkStart w:id="5465" w:name="_Toc50390087"/>
        <w:bookmarkStart w:id="5466" w:name="_Toc50392616"/>
        <w:bookmarkStart w:id="5467" w:name="_Toc50568901"/>
        <w:bookmarkStart w:id="5468" w:name="_Toc50652682"/>
        <w:bookmarkStart w:id="5469" w:name="_Toc50720346"/>
        <w:bookmarkStart w:id="5470" w:name="_Toc50725961"/>
        <w:bookmarkStart w:id="5471" w:name="_Toc50736361"/>
        <w:bookmarkStart w:id="5472" w:name="_Toc50736686"/>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del>
    </w:p>
    <w:p w14:paraId="423110A0" w14:textId="77777777" w:rsidR="00CA13D5" w:rsidDel="00D244E2" w:rsidRDefault="00CA13D5">
      <w:pPr>
        <w:pStyle w:val="Ttulo1"/>
        <w:rPr>
          <w:del w:id="5473" w:author="Castillo Martínez Ana" w:date="2020-09-04T17:55:00Z"/>
        </w:rPr>
        <w:pPrChange w:id="5474" w:author="Graván Serrano Eduardo" w:date="2020-09-11T17:05:00Z">
          <w:pPr>
            <w:jc w:val="center"/>
          </w:pPr>
        </w:pPrChange>
      </w:pPr>
      <w:bookmarkStart w:id="5475" w:name="_Toc50376008"/>
      <w:bookmarkStart w:id="5476" w:name="_Toc50388274"/>
      <w:bookmarkStart w:id="5477" w:name="_Toc50388487"/>
      <w:bookmarkStart w:id="5478" w:name="_Toc50388701"/>
      <w:bookmarkStart w:id="5479" w:name="_Toc50388920"/>
      <w:bookmarkStart w:id="5480" w:name="_Toc50389132"/>
      <w:bookmarkStart w:id="5481" w:name="_Toc50389344"/>
      <w:bookmarkStart w:id="5482" w:name="_Toc50389557"/>
      <w:bookmarkStart w:id="5483" w:name="_Toc50389769"/>
      <w:bookmarkStart w:id="5484" w:name="_Toc50390088"/>
      <w:bookmarkStart w:id="5485" w:name="_Toc50392617"/>
      <w:bookmarkStart w:id="5486" w:name="_Toc50568902"/>
      <w:bookmarkStart w:id="5487" w:name="_Toc50652683"/>
      <w:bookmarkStart w:id="5488" w:name="_Toc50720347"/>
      <w:bookmarkStart w:id="5489" w:name="_Toc50725962"/>
      <w:bookmarkStart w:id="5490" w:name="_Toc50736362"/>
      <w:bookmarkStart w:id="5491" w:name="_Toc50736687"/>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14:paraId="6F57ACCE" w14:textId="77777777" w:rsidR="00CA13D5" w:rsidDel="00D244E2" w:rsidRDefault="00CA13D5">
      <w:pPr>
        <w:pStyle w:val="Ttulo1"/>
        <w:rPr>
          <w:del w:id="5492" w:author="Castillo Martínez Ana" w:date="2020-09-04T17:55:00Z"/>
        </w:rPr>
        <w:pPrChange w:id="5493" w:author="Graván Serrano Eduardo" w:date="2020-09-11T17:05:00Z">
          <w:pPr/>
        </w:pPrChange>
      </w:pPr>
      <w:del w:id="5494" w:author="Castillo Martínez Ana" w:date="2020-09-04T17:55:00Z">
        <w:r w:rsidDel="00D244E2">
          <w:delText>Se nos da la posibilidad de poner nuestro teléfono en modo lectura para ayudar a un empleado a fichar al entrar en su puesto de trabajo, y también de acceder a una interfaz para dar de alta a un empleado.</w:delText>
        </w:r>
        <w:bookmarkStart w:id="5495" w:name="_Toc50376009"/>
        <w:bookmarkStart w:id="5496" w:name="_Toc50388275"/>
        <w:bookmarkStart w:id="5497" w:name="_Toc50388488"/>
        <w:bookmarkStart w:id="5498" w:name="_Toc50388702"/>
        <w:bookmarkStart w:id="5499" w:name="_Toc50388921"/>
        <w:bookmarkStart w:id="5500" w:name="_Toc50389133"/>
        <w:bookmarkStart w:id="5501" w:name="_Toc50389345"/>
        <w:bookmarkStart w:id="5502" w:name="_Toc50389558"/>
        <w:bookmarkStart w:id="5503" w:name="_Toc50389770"/>
        <w:bookmarkStart w:id="5504" w:name="_Toc50390089"/>
        <w:bookmarkStart w:id="5505" w:name="_Toc50392618"/>
        <w:bookmarkStart w:id="5506" w:name="_Toc50568903"/>
        <w:bookmarkStart w:id="5507" w:name="_Toc50652684"/>
        <w:bookmarkStart w:id="5508" w:name="_Toc50720348"/>
        <w:bookmarkStart w:id="5509" w:name="_Toc50725963"/>
        <w:bookmarkStart w:id="5510" w:name="_Toc50736363"/>
        <w:bookmarkStart w:id="5511" w:name="_Toc50736688"/>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del>
    </w:p>
    <w:p w14:paraId="118D3D25" w14:textId="77777777" w:rsidR="00CA13D5" w:rsidDel="00D244E2" w:rsidRDefault="00CA13D5">
      <w:pPr>
        <w:pStyle w:val="Ttulo1"/>
        <w:rPr>
          <w:del w:id="5512" w:author="Castillo Martínez Ana" w:date="2020-09-04T17:55:00Z"/>
        </w:rPr>
        <w:pPrChange w:id="5513" w:author="Graván Serrano Eduardo" w:date="2020-09-11T17:05:00Z">
          <w:pPr/>
        </w:pPrChange>
      </w:pPr>
      <w:bookmarkStart w:id="5514" w:name="_Toc50376010"/>
      <w:bookmarkStart w:id="5515" w:name="_Toc50388276"/>
      <w:bookmarkStart w:id="5516" w:name="_Toc50388489"/>
      <w:bookmarkStart w:id="5517" w:name="_Toc50388703"/>
      <w:bookmarkStart w:id="5518" w:name="_Toc50388922"/>
      <w:bookmarkStart w:id="5519" w:name="_Toc50389134"/>
      <w:bookmarkStart w:id="5520" w:name="_Toc50389346"/>
      <w:bookmarkStart w:id="5521" w:name="_Toc50389559"/>
      <w:bookmarkStart w:id="5522" w:name="_Toc50389771"/>
      <w:bookmarkStart w:id="5523" w:name="_Toc50390090"/>
      <w:bookmarkStart w:id="5524" w:name="_Toc50392619"/>
      <w:bookmarkStart w:id="5525" w:name="_Toc50568904"/>
      <w:bookmarkStart w:id="5526" w:name="_Toc50652685"/>
      <w:bookmarkStart w:id="5527" w:name="_Toc50720349"/>
      <w:bookmarkStart w:id="5528" w:name="_Toc50725964"/>
      <w:bookmarkStart w:id="5529" w:name="_Toc50736364"/>
      <w:bookmarkStart w:id="5530" w:name="_Toc50736689"/>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p>
    <w:p w14:paraId="726F73E7" w14:textId="77777777" w:rsidR="00CA13D5" w:rsidDel="00D244E2" w:rsidRDefault="00CA13D5">
      <w:pPr>
        <w:pStyle w:val="Ttulo1"/>
        <w:rPr>
          <w:del w:id="5531" w:author="Castillo Martínez Ana" w:date="2020-09-04T17:55:00Z"/>
        </w:rPr>
        <w:pPrChange w:id="5532" w:author="Graván Serrano Eduardo" w:date="2020-09-11T17:05:00Z">
          <w:pPr/>
        </w:pPrChange>
      </w:pPr>
      <w:del w:id="5533" w:author="Castillo Martínez Ana" w:date="2020-09-04T17:55:00Z">
        <w:r w:rsidDel="00D244E2">
          <w:delText>En la interfaz referente a la lectura de etiquetas NFC tenemos un cuadro de texto inicialmente vacío y un botón para iniciar la lectura de etiquetas. Al pulsar el botón salta un mensaje en primer plano indicándonos de que la lectura de etiquetas está activa. Si, por cualquier circunstancia, este mensaje se cierra, significa que el modo lectura se ha desactivado y tendremos que volver a pulsar el botón de lectura de etiquetas:</w:delText>
        </w:r>
        <w:bookmarkStart w:id="5534" w:name="_Toc50376011"/>
        <w:bookmarkStart w:id="5535" w:name="_Toc50388277"/>
        <w:bookmarkStart w:id="5536" w:name="_Toc50388490"/>
        <w:bookmarkStart w:id="5537" w:name="_Toc50388704"/>
        <w:bookmarkStart w:id="5538" w:name="_Toc50388923"/>
        <w:bookmarkStart w:id="5539" w:name="_Toc50389135"/>
        <w:bookmarkStart w:id="5540" w:name="_Toc50389347"/>
        <w:bookmarkStart w:id="5541" w:name="_Toc50389560"/>
        <w:bookmarkStart w:id="5542" w:name="_Toc50389772"/>
        <w:bookmarkStart w:id="5543" w:name="_Toc50390091"/>
        <w:bookmarkStart w:id="5544" w:name="_Toc50392620"/>
        <w:bookmarkStart w:id="5545" w:name="_Toc50568905"/>
        <w:bookmarkStart w:id="5546" w:name="_Toc50652686"/>
        <w:bookmarkStart w:id="5547" w:name="_Toc50720350"/>
        <w:bookmarkStart w:id="5548" w:name="_Toc50725965"/>
        <w:bookmarkStart w:id="5549" w:name="_Toc50736365"/>
        <w:bookmarkStart w:id="5550" w:name="_Toc50736690"/>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del>
    </w:p>
    <w:p w14:paraId="38BE5F5A" w14:textId="77777777" w:rsidR="00CA13D5" w:rsidDel="00D244E2" w:rsidRDefault="00CA13D5">
      <w:pPr>
        <w:pStyle w:val="Ttulo1"/>
        <w:rPr>
          <w:del w:id="5551" w:author="Castillo Martínez Ana" w:date="2020-09-04T17:55:00Z"/>
        </w:rPr>
        <w:pPrChange w:id="5552" w:author="Graván Serrano Eduardo" w:date="2020-09-11T17:05:00Z">
          <w:pPr/>
        </w:pPrChange>
      </w:pPr>
      <w:bookmarkStart w:id="5553" w:name="_Toc50376012"/>
      <w:bookmarkStart w:id="5554" w:name="_Toc50388278"/>
      <w:bookmarkStart w:id="5555" w:name="_Toc50388491"/>
      <w:bookmarkStart w:id="5556" w:name="_Toc50388705"/>
      <w:bookmarkStart w:id="5557" w:name="_Toc50388924"/>
      <w:bookmarkStart w:id="5558" w:name="_Toc50389136"/>
      <w:bookmarkStart w:id="5559" w:name="_Toc50389348"/>
      <w:bookmarkStart w:id="5560" w:name="_Toc50389561"/>
      <w:bookmarkStart w:id="5561" w:name="_Toc50389773"/>
      <w:bookmarkStart w:id="5562" w:name="_Toc50390092"/>
      <w:bookmarkStart w:id="5563" w:name="_Toc50392621"/>
      <w:bookmarkStart w:id="5564" w:name="_Toc50568906"/>
      <w:bookmarkStart w:id="5565" w:name="_Toc50652687"/>
      <w:bookmarkStart w:id="5566" w:name="_Toc50720351"/>
      <w:bookmarkStart w:id="5567" w:name="_Toc50725966"/>
      <w:bookmarkStart w:id="5568" w:name="_Toc50736366"/>
      <w:bookmarkStart w:id="5569" w:name="_Toc50736691"/>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p>
    <w:p w14:paraId="7A5CD20A" w14:textId="77777777" w:rsidR="00A33145" w:rsidDel="00D244E2" w:rsidRDefault="003C4173">
      <w:pPr>
        <w:pStyle w:val="Ttulo1"/>
        <w:rPr>
          <w:del w:id="5570" w:author="Castillo Martínez Ana" w:date="2020-09-04T17:55:00Z"/>
        </w:rPr>
        <w:pPrChange w:id="5571" w:author="Graván Serrano Eduardo" w:date="2020-09-11T17:05:00Z">
          <w:pPr>
            <w:keepNext/>
            <w:jc w:val="center"/>
          </w:pPr>
        </w:pPrChange>
      </w:pPr>
      <w:del w:id="5572" w:author="Castillo Martínez Ana" w:date="2020-09-04T17:55:00Z">
        <w:r w:rsidRPr="00C15B35" w:rsidDel="00D244E2">
          <w:rPr>
            <w:b w:val="0"/>
            <w:bCs w:val="0"/>
            <w:noProof/>
            <w:rPrChange w:id="5573" w:author="Castillo Martínez Ana" w:date="2020-09-10T18:45:00Z">
              <w:rPr>
                <w:b/>
                <w:bCs/>
                <w:noProof/>
              </w:rPr>
            </w:rPrChange>
          </w:rPr>
          <w:drawing>
            <wp:inline distT="0" distB="0" distL="0" distR="0" wp14:anchorId="1BA77204" wp14:editId="01CDB8A8">
              <wp:extent cx="1562735" cy="2785745"/>
              <wp:effectExtent l="0" t="0" r="0" b="0"/>
              <wp:docPr id="5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2735" cy="2785745"/>
                      </a:xfrm>
                      <a:prstGeom prst="rect">
                        <a:avLst/>
                      </a:prstGeom>
                      <a:noFill/>
                      <a:ln>
                        <a:noFill/>
                      </a:ln>
                    </pic:spPr>
                  </pic:pic>
                </a:graphicData>
              </a:graphic>
            </wp:inline>
          </w:drawing>
        </w:r>
        <w:bookmarkStart w:id="5574" w:name="_Toc50376013"/>
        <w:bookmarkStart w:id="5575" w:name="_Toc50388279"/>
        <w:bookmarkStart w:id="5576" w:name="_Toc50388492"/>
        <w:bookmarkStart w:id="5577" w:name="_Toc50388706"/>
        <w:bookmarkStart w:id="5578" w:name="_Toc50388925"/>
        <w:bookmarkStart w:id="5579" w:name="_Toc50389137"/>
        <w:bookmarkStart w:id="5580" w:name="_Toc50389349"/>
        <w:bookmarkStart w:id="5581" w:name="_Toc50389562"/>
        <w:bookmarkStart w:id="5582" w:name="_Toc50389774"/>
        <w:bookmarkStart w:id="5583" w:name="_Toc50390093"/>
        <w:bookmarkStart w:id="5584" w:name="_Toc50392622"/>
        <w:bookmarkStart w:id="5585" w:name="_Toc50568907"/>
        <w:bookmarkStart w:id="5586" w:name="_Toc50652688"/>
        <w:bookmarkStart w:id="5587" w:name="_Toc50720352"/>
        <w:bookmarkStart w:id="5588" w:name="_Toc50725967"/>
        <w:bookmarkStart w:id="5589" w:name="_Toc50736367"/>
        <w:bookmarkStart w:id="5590" w:name="_Toc50736692"/>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del>
    </w:p>
    <w:p w14:paraId="55F2BB5F" w14:textId="77777777" w:rsidR="00CA13D5" w:rsidDel="00D244E2" w:rsidRDefault="00A33145">
      <w:pPr>
        <w:pStyle w:val="Ttulo1"/>
        <w:rPr>
          <w:del w:id="5591" w:author="Castillo Martínez Ana" w:date="2020-09-04T17:55:00Z"/>
        </w:rPr>
        <w:pPrChange w:id="5592" w:author="Graván Serrano Eduardo" w:date="2020-09-11T17:05:00Z">
          <w:pPr>
            <w:pStyle w:val="Descripcin"/>
            <w:jc w:val="center"/>
          </w:pPr>
        </w:pPrChange>
      </w:pPr>
      <w:del w:id="5593"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5594" w:author="Castillo Martínez Ana" w:date="2020-09-10T18:45:00Z">
              <w:rPr>
                <w:rFonts w:cs="Arial"/>
                <w:b w:val="0"/>
                <w:bCs w:val="0"/>
                <w:color w:val="000000"/>
                <w:kern w:val="32"/>
                <w:sz w:val="32"/>
                <w:szCs w:val="32"/>
              </w:rPr>
            </w:rPrChange>
          </w:rPr>
          <w:fldChar w:fldCharType="separate"/>
        </w:r>
        <w:r w:rsidR="00CD6BFB" w:rsidDel="00D244E2">
          <w:delText>55</w:delText>
        </w:r>
        <w:r w:rsidRPr="00C15B35" w:rsidDel="00D244E2">
          <w:rPr>
            <w:b w:val="0"/>
            <w:bCs w:val="0"/>
            <w:rPrChange w:id="5595" w:author="Castillo Martínez Ana" w:date="2020-09-10T18:45:00Z">
              <w:rPr>
                <w:rFonts w:cs="Arial"/>
                <w:b w:val="0"/>
                <w:bCs w:val="0"/>
                <w:color w:val="000000"/>
                <w:kern w:val="32"/>
                <w:sz w:val="32"/>
                <w:szCs w:val="32"/>
              </w:rPr>
            </w:rPrChange>
          </w:rPr>
          <w:fldChar w:fldCharType="end"/>
        </w:r>
        <w:r w:rsidDel="00D244E2">
          <w:delText>. Lectura de etiquetas en proceso.</w:delText>
        </w:r>
        <w:bookmarkStart w:id="5596" w:name="_Toc50376014"/>
        <w:bookmarkStart w:id="5597" w:name="_Toc50388280"/>
        <w:bookmarkStart w:id="5598" w:name="_Toc50388493"/>
        <w:bookmarkStart w:id="5599" w:name="_Toc50388707"/>
        <w:bookmarkStart w:id="5600" w:name="_Toc50388926"/>
        <w:bookmarkStart w:id="5601" w:name="_Toc50389138"/>
        <w:bookmarkStart w:id="5602" w:name="_Toc50389350"/>
        <w:bookmarkStart w:id="5603" w:name="_Toc50389563"/>
        <w:bookmarkStart w:id="5604" w:name="_Toc50389775"/>
        <w:bookmarkStart w:id="5605" w:name="_Toc50390094"/>
        <w:bookmarkStart w:id="5606" w:name="_Toc50392623"/>
        <w:bookmarkStart w:id="5607" w:name="_Toc50568908"/>
        <w:bookmarkStart w:id="5608" w:name="_Toc50652689"/>
        <w:bookmarkStart w:id="5609" w:name="_Toc50720353"/>
        <w:bookmarkStart w:id="5610" w:name="_Toc50725968"/>
        <w:bookmarkStart w:id="5611" w:name="_Toc50736368"/>
        <w:bookmarkStart w:id="5612" w:name="_Toc50736693"/>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del>
    </w:p>
    <w:p w14:paraId="5C0B2186" w14:textId="77777777" w:rsidR="00CA13D5" w:rsidDel="00D244E2" w:rsidRDefault="00CA13D5">
      <w:pPr>
        <w:pStyle w:val="Ttulo1"/>
        <w:rPr>
          <w:del w:id="5613" w:author="Castillo Martínez Ana" w:date="2020-09-04T17:55:00Z"/>
        </w:rPr>
        <w:pPrChange w:id="5614" w:author="Graván Serrano Eduardo" w:date="2020-09-11T17:05:00Z">
          <w:pPr/>
        </w:pPrChange>
      </w:pPr>
      <w:del w:id="5615" w:author="Castillo Martínez Ana" w:date="2020-09-04T17:55:00Z">
        <w:r w:rsidDel="00D244E2">
          <w:delText>Cuando el empleado que está intentando fichar nos acerca su teléfono móvil en modo emulación de etiquetas, el teléfono del administrador recoge la información por NFC e intenta fichar en la base de datos. La respuesta del servidor se mostrará en el campo de texto que inicialmente estaba vacío.</w:delText>
        </w:r>
        <w:bookmarkStart w:id="5616" w:name="_Toc50376015"/>
        <w:bookmarkStart w:id="5617" w:name="_Toc50388281"/>
        <w:bookmarkStart w:id="5618" w:name="_Toc50388494"/>
        <w:bookmarkStart w:id="5619" w:name="_Toc50388708"/>
        <w:bookmarkStart w:id="5620" w:name="_Toc50388927"/>
        <w:bookmarkStart w:id="5621" w:name="_Toc50389139"/>
        <w:bookmarkStart w:id="5622" w:name="_Toc50389351"/>
        <w:bookmarkStart w:id="5623" w:name="_Toc50389564"/>
        <w:bookmarkStart w:id="5624" w:name="_Toc50389776"/>
        <w:bookmarkStart w:id="5625" w:name="_Toc50390095"/>
        <w:bookmarkStart w:id="5626" w:name="_Toc50392624"/>
        <w:bookmarkStart w:id="5627" w:name="_Toc50568909"/>
        <w:bookmarkStart w:id="5628" w:name="_Toc50652690"/>
        <w:bookmarkStart w:id="5629" w:name="_Toc50720354"/>
        <w:bookmarkStart w:id="5630" w:name="_Toc50725969"/>
        <w:bookmarkStart w:id="5631" w:name="_Toc50736369"/>
        <w:bookmarkStart w:id="5632" w:name="_Toc50736694"/>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del>
    </w:p>
    <w:p w14:paraId="3211EEBE" w14:textId="77777777" w:rsidR="00CA13D5" w:rsidDel="00D244E2" w:rsidRDefault="00CA13D5">
      <w:pPr>
        <w:pStyle w:val="Ttulo1"/>
        <w:rPr>
          <w:del w:id="5633" w:author="Castillo Martínez Ana" w:date="2020-09-04T17:55:00Z"/>
        </w:rPr>
        <w:pPrChange w:id="5634" w:author="Graván Serrano Eduardo" w:date="2020-09-11T17:05:00Z">
          <w:pPr/>
        </w:pPrChange>
      </w:pPr>
      <w:bookmarkStart w:id="5635" w:name="_Toc50376016"/>
      <w:bookmarkStart w:id="5636" w:name="_Toc50388282"/>
      <w:bookmarkStart w:id="5637" w:name="_Toc50388495"/>
      <w:bookmarkStart w:id="5638" w:name="_Toc50388709"/>
      <w:bookmarkStart w:id="5639" w:name="_Toc50388928"/>
      <w:bookmarkStart w:id="5640" w:name="_Toc50389140"/>
      <w:bookmarkStart w:id="5641" w:name="_Toc50389352"/>
      <w:bookmarkStart w:id="5642" w:name="_Toc50389565"/>
      <w:bookmarkStart w:id="5643" w:name="_Toc50389777"/>
      <w:bookmarkStart w:id="5644" w:name="_Toc50390096"/>
      <w:bookmarkStart w:id="5645" w:name="_Toc50392625"/>
      <w:bookmarkStart w:id="5646" w:name="_Toc50568910"/>
      <w:bookmarkStart w:id="5647" w:name="_Toc50652691"/>
      <w:bookmarkStart w:id="5648" w:name="_Toc50720355"/>
      <w:bookmarkStart w:id="5649" w:name="_Toc50725970"/>
      <w:bookmarkStart w:id="5650" w:name="_Toc50736370"/>
      <w:bookmarkStart w:id="5651" w:name="_Toc50736695"/>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p>
    <w:p w14:paraId="7500B96D" w14:textId="77777777" w:rsidR="00CA13D5" w:rsidDel="00D244E2" w:rsidRDefault="00CA13D5">
      <w:pPr>
        <w:pStyle w:val="Ttulo1"/>
        <w:rPr>
          <w:del w:id="5652" w:author="Castillo Martínez Ana" w:date="2020-09-04T17:55:00Z"/>
        </w:rPr>
        <w:pPrChange w:id="5653" w:author="Graván Serrano Eduardo" w:date="2020-09-11T17:05:00Z">
          <w:pPr/>
        </w:pPrChange>
      </w:pPr>
      <w:del w:id="5654" w:author="Castillo Martínez Ana" w:date="2020-09-04T17:55:00Z">
        <w:r w:rsidDel="00D244E2">
          <w:delText>Los posibles mensajes que indican que se ha fichado correctamente son:</w:delText>
        </w:r>
        <w:bookmarkStart w:id="5655" w:name="_Toc50376017"/>
        <w:bookmarkStart w:id="5656" w:name="_Toc50388283"/>
        <w:bookmarkStart w:id="5657" w:name="_Toc50388496"/>
        <w:bookmarkStart w:id="5658" w:name="_Toc50388710"/>
        <w:bookmarkStart w:id="5659" w:name="_Toc50388929"/>
        <w:bookmarkStart w:id="5660" w:name="_Toc50389141"/>
        <w:bookmarkStart w:id="5661" w:name="_Toc50389353"/>
        <w:bookmarkStart w:id="5662" w:name="_Toc50389566"/>
        <w:bookmarkStart w:id="5663" w:name="_Toc50389778"/>
        <w:bookmarkStart w:id="5664" w:name="_Toc50390097"/>
        <w:bookmarkStart w:id="5665" w:name="_Toc50392626"/>
        <w:bookmarkStart w:id="5666" w:name="_Toc50568911"/>
        <w:bookmarkStart w:id="5667" w:name="_Toc50652692"/>
        <w:bookmarkStart w:id="5668" w:name="_Toc50720356"/>
        <w:bookmarkStart w:id="5669" w:name="_Toc50725971"/>
        <w:bookmarkStart w:id="5670" w:name="_Toc50736371"/>
        <w:bookmarkStart w:id="5671" w:name="_Toc50736696"/>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del>
    </w:p>
    <w:p w14:paraId="37D67299" w14:textId="77777777" w:rsidR="00A33145" w:rsidDel="00D244E2" w:rsidRDefault="00A33145">
      <w:pPr>
        <w:pStyle w:val="Ttulo1"/>
        <w:rPr>
          <w:del w:id="5672" w:author="Castillo Martínez Ana" w:date="2020-09-04T17:55:00Z"/>
        </w:rPr>
        <w:pPrChange w:id="5673" w:author="Graván Serrano Eduardo" w:date="2020-09-11T17:05:00Z">
          <w:pPr/>
        </w:pPrChange>
      </w:pPr>
      <w:bookmarkStart w:id="5674" w:name="_Toc50376018"/>
      <w:bookmarkStart w:id="5675" w:name="_Toc50388284"/>
      <w:bookmarkStart w:id="5676" w:name="_Toc50388497"/>
      <w:bookmarkStart w:id="5677" w:name="_Toc50388711"/>
      <w:bookmarkStart w:id="5678" w:name="_Toc50388930"/>
      <w:bookmarkStart w:id="5679" w:name="_Toc50389142"/>
      <w:bookmarkStart w:id="5680" w:name="_Toc50389354"/>
      <w:bookmarkStart w:id="5681" w:name="_Toc50389567"/>
      <w:bookmarkStart w:id="5682" w:name="_Toc50389779"/>
      <w:bookmarkStart w:id="5683" w:name="_Toc50390098"/>
      <w:bookmarkStart w:id="5684" w:name="_Toc50392627"/>
      <w:bookmarkStart w:id="5685" w:name="_Toc50568912"/>
      <w:bookmarkStart w:id="5686" w:name="_Toc50652693"/>
      <w:bookmarkStart w:id="5687" w:name="_Toc50720357"/>
      <w:bookmarkStart w:id="5688" w:name="_Toc50725972"/>
      <w:bookmarkStart w:id="5689" w:name="_Toc50736372"/>
      <w:bookmarkStart w:id="5690" w:name="_Toc50736697"/>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p>
    <w:p w14:paraId="38F735EB" w14:textId="77777777" w:rsidR="00A33145" w:rsidDel="00D244E2" w:rsidRDefault="003C4173">
      <w:pPr>
        <w:pStyle w:val="Ttulo1"/>
        <w:rPr>
          <w:del w:id="5691" w:author="Castillo Martínez Ana" w:date="2020-09-04T17:55:00Z"/>
        </w:rPr>
        <w:pPrChange w:id="5692" w:author="Graván Serrano Eduardo" w:date="2020-09-11T17:05:00Z">
          <w:pPr/>
        </w:pPrChange>
      </w:pPr>
      <w:del w:id="5693" w:author="Castillo Martínez Ana" w:date="2020-09-04T17:55:00Z">
        <w:r w:rsidRPr="00C15B35" w:rsidDel="00D244E2">
          <w:rPr>
            <w:b w:val="0"/>
            <w:bCs w:val="0"/>
            <w:noProof/>
            <w:rPrChange w:id="5694" w:author="Castillo Martínez Ana" w:date="2020-09-10T18:45:00Z">
              <w:rPr>
                <w:b/>
                <w:bCs/>
                <w:noProof/>
              </w:rPr>
            </w:rPrChange>
          </w:rPr>
          <mc:AlternateContent>
            <mc:Choice Requires="wps">
              <w:drawing>
                <wp:anchor distT="0" distB="0" distL="114300" distR="114300" simplePos="0" relativeHeight="251643392" behindDoc="0" locked="0" layoutInCell="1" allowOverlap="1" wp14:anchorId="4C31B728" wp14:editId="2A4C673B">
                  <wp:simplePos x="0" y="0"/>
                  <wp:positionH relativeFrom="column">
                    <wp:posOffset>3810</wp:posOffset>
                  </wp:positionH>
                  <wp:positionV relativeFrom="paragraph">
                    <wp:posOffset>3543300</wp:posOffset>
                  </wp:positionV>
                  <wp:extent cx="5400040" cy="146050"/>
                  <wp:effectExtent l="0" t="0" r="0" b="0"/>
                  <wp:wrapNone/>
                  <wp:docPr id="13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4620B" w14:textId="22DAC7F8" w:rsidR="00374611" w:rsidRPr="00B01ADD" w:rsidRDefault="00374611" w:rsidP="00A33145">
                              <w:pPr>
                                <w:pStyle w:val="Descripcin"/>
                                <w:jc w:val="center"/>
                                <w:rPr>
                                  <w:szCs w:val="24"/>
                                </w:rPr>
                              </w:pPr>
                              <w:bookmarkStart w:id="5695" w:name="_Toc50736879"/>
                              <w:r>
                                <w:t xml:space="preserve">Figura </w:t>
                              </w:r>
                              <w:r>
                                <w:fldChar w:fldCharType="begin"/>
                              </w:r>
                              <w:r>
                                <w:instrText xml:space="preserve"> SEQ Figura \* ARABIC </w:instrText>
                              </w:r>
                              <w:r>
                                <w:fldChar w:fldCharType="separate"/>
                              </w:r>
                              <w:ins w:id="5696" w:author="Graván Serrano Eduardo" w:date="2020-09-07T15:18:00Z">
                                <w:r>
                                  <w:rPr>
                                    <w:noProof/>
                                  </w:rPr>
                                  <w:t>58</w:t>
                                </w:r>
                              </w:ins>
                              <w:del w:id="5697" w:author="Graván Serrano Eduardo" w:date="2020-09-07T15:18:00Z">
                                <w:r w:rsidDel="00FA5913">
                                  <w:rPr>
                                    <w:noProof/>
                                  </w:rPr>
                                  <w:delText>56</w:delText>
                                </w:r>
                              </w:del>
                              <w:r>
                                <w:fldChar w:fldCharType="end"/>
                              </w:r>
                              <w:r>
                                <w:t>. Mensajes de fichaje correcto en la aplicación.</w:t>
                              </w:r>
                              <w:bookmarkEnd w:id="56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31B728" id="Text Box 158" o:spid="_x0000_s1031" type="#_x0000_t202" style="position:absolute;left:0;text-align:left;margin-left:.3pt;margin-top:279pt;width:425.2pt;height:1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" stroked="f">
                  <v:textbox style="mso-fit-shape-to-text:t" inset="0,0,0,0">
                    <w:txbxContent>
                      <w:p w14:paraId="3184620B" w14:textId="22DAC7F8" w:rsidR="00374611" w:rsidRPr="00B01ADD" w:rsidRDefault="00374611" w:rsidP="00A33145">
                        <w:pPr>
                          <w:pStyle w:val="Descripcin"/>
                          <w:jc w:val="center"/>
                          <w:rPr>
                            <w:szCs w:val="24"/>
                          </w:rPr>
                        </w:pPr>
                        <w:bookmarkStart w:id="5698" w:name="_Toc50736879"/>
                        <w:r>
                          <w:t xml:space="preserve">Figura </w:t>
                        </w:r>
                        <w:r>
                          <w:fldChar w:fldCharType="begin"/>
                        </w:r>
                        <w:r>
                          <w:instrText xml:space="preserve"> SEQ Figura \* ARABIC </w:instrText>
                        </w:r>
                        <w:r>
                          <w:fldChar w:fldCharType="separate"/>
                        </w:r>
                        <w:ins w:id="5699" w:author="Graván Serrano Eduardo" w:date="2020-09-07T15:18:00Z">
                          <w:r>
                            <w:rPr>
                              <w:noProof/>
                            </w:rPr>
                            <w:t>58</w:t>
                          </w:r>
                        </w:ins>
                        <w:del w:id="5700" w:author="Graván Serrano Eduardo" w:date="2020-09-07T15:18:00Z">
                          <w:r w:rsidDel="00FA5913">
                            <w:rPr>
                              <w:noProof/>
                            </w:rPr>
                            <w:delText>56</w:delText>
                          </w:r>
                        </w:del>
                        <w:r>
                          <w:fldChar w:fldCharType="end"/>
                        </w:r>
                        <w:r>
                          <w:t>. Mensajes de fichaje correcto en la aplicación.</w:t>
                        </w:r>
                        <w:bookmarkEnd w:id="5698"/>
                      </w:p>
                    </w:txbxContent>
                  </v:textbox>
                </v:shape>
              </w:pict>
            </mc:Fallback>
          </mc:AlternateContent>
        </w:r>
        <w:r w:rsidRPr="00C15B35" w:rsidDel="00D244E2">
          <w:rPr>
            <w:b w:val="0"/>
            <w:bCs w:val="0"/>
            <w:noProof/>
            <w:rPrChange w:id="5701" w:author="Castillo Martínez Ana" w:date="2020-09-10T18:45:00Z">
              <w:rPr>
                <w:b/>
                <w:bCs/>
                <w:noProof/>
              </w:rPr>
            </w:rPrChange>
          </w:rPr>
          <mc:AlternateContent>
            <mc:Choice Requires="wpc">
              <w:drawing>
                <wp:anchor distT="0" distB="0" distL="114300" distR="114300" simplePos="0" relativeHeight="251633152" behindDoc="0" locked="0" layoutInCell="1" allowOverlap="1" wp14:anchorId="502109EA" wp14:editId="1E863ACA">
                  <wp:simplePos x="0" y="0"/>
                  <wp:positionH relativeFrom="character">
                    <wp:posOffset>0</wp:posOffset>
                  </wp:positionH>
                  <wp:positionV relativeFrom="line">
                    <wp:posOffset>0</wp:posOffset>
                  </wp:positionV>
                  <wp:extent cx="5400040" cy="3486150"/>
                  <wp:effectExtent l="0" t="0" r="0" b="0"/>
                  <wp:wrapNone/>
                  <wp:docPr id="155" name="Lienzo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 name="Picture 1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486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CF80BFB" id="Lienzo 155" o:spid="_x0000_s1026" editas="canvas" style="position:absolute;margin-left:0;margin-top:0;width:425.2pt;height:274.5pt;z-index:251633152;mso-position-horizontal-relative:char;mso-position-vertical-relative:line" coordsize="54000,34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OD/2Dt/2Liu&#10;a1+3KVKoMGQGphUFUAALUAAJsKUMEspPwpUACbCASyAUPPGjARMIiylYsJgbj6+mcZlSQHIFwq5S&#10;phQiKGHYpXQpCAkili5VKnlGLt/+nTWLa+8zZ4aHlGTPkJ8GnHPO/rv2t9efvc+cGUE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">
                  <v:shape id="_x0000_s1027" type="#_x0000_t75" style="position:absolute;width:54000;height:34861;visibility:visible;mso-wrap-style:square">
                    <v:fill o:detectmouseclick="t"/>
                    <v:path o:connecttype="none"/>
                  </v:shape>
                  <v:shape id="Picture 157" o:spid="_x0000_s1028" type="#_x0000_t75" style="position:absolute;width:5400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">
                    <v:imagedata r:id="rId93" o:title=""/>
                  </v:shape>
                  <w10:wrap anchory="line"/>
                </v:group>
              </w:pict>
            </mc:Fallback>
          </mc:AlternateContent>
        </w:r>
        <w:r w:rsidRPr="00C15B35" w:rsidDel="00D244E2">
          <w:rPr>
            <w:b w:val="0"/>
            <w:bCs w:val="0"/>
            <w:noProof/>
            <w:rPrChange w:id="5702" w:author="Castillo Martínez Ana" w:date="2020-09-10T18:45:00Z">
              <w:rPr>
                <w:b/>
                <w:bCs/>
                <w:noProof/>
              </w:rPr>
            </w:rPrChange>
          </w:rPr>
          <mc:AlternateContent>
            <mc:Choice Requires="wps">
              <w:drawing>
                <wp:inline distT="0" distB="0" distL="0" distR="0" wp14:anchorId="1E8A16A0" wp14:editId="3292B74A">
                  <wp:extent cx="5401310" cy="3487420"/>
                  <wp:effectExtent l="0" t="0" r="0" b="0"/>
                  <wp:docPr id="38" name="AutoShap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8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9B2F3A" id="AutoShape 58" o:spid="_x0000_s1026" style="width:425.3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" filled="f" stroked="f">
                  <o:lock v:ext="edit" aspectratio="t"/>
                  <w10:anchorlock/>
                </v:rect>
              </w:pict>
            </mc:Fallback>
          </mc:AlternateContent>
        </w:r>
        <w:bookmarkStart w:id="5703" w:name="_Toc50376019"/>
        <w:bookmarkStart w:id="5704" w:name="_Toc50388285"/>
        <w:bookmarkStart w:id="5705" w:name="_Toc50388498"/>
        <w:bookmarkStart w:id="5706" w:name="_Toc50388712"/>
        <w:bookmarkStart w:id="5707" w:name="_Toc50388931"/>
        <w:bookmarkStart w:id="5708" w:name="_Toc50389143"/>
        <w:bookmarkStart w:id="5709" w:name="_Toc50389355"/>
        <w:bookmarkStart w:id="5710" w:name="_Toc50389568"/>
        <w:bookmarkStart w:id="5711" w:name="_Toc50389780"/>
        <w:bookmarkStart w:id="5712" w:name="_Toc50390099"/>
        <w:bookmarkStart w:id="5713" w:name="_Toc50392628"/>
        <w:bookmarkStart w:id="5714" w:name="_Toc50568913"/>
        <w:bookmarkStart w:id="5715" w:name="_Toc50652694"/>
        <w:bookmarkStart w:id="5716" w:name="_Toc50720358"/>
        <w:bookmarkStart w:id="5717" w:name="_Toc50725973"/>
        <w:bookmarkStart w:id="5718" w:name="_Toc50736373"/>
        <w:bookmarkStart w:id="5719" w:name="_Toc50736698"/>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del>
    </w:p>
    <w:p w14:paraId="7EDC4625" w14:textId="77777777" w:rsidR="00A33145" w:rsidDel="00D244E2" w:rsidRDefault="00A33145">
      <w:pPr>
        <w:pStyle w:val="Ttulo1"/>
        <w:rPr>
          <w:del w:id="5720" w:author="Castillo Martínez Ana" w:date="2020-09-04T17:55:00Z"/>
        </w:rPr>
        <w:pPrChange w:id="5721" w:author="Graván Serrano Eduardo" w:date="2020-09-11T17:05:00Z">
          <w:pPr/>
        </w:pPrChange>
      </w:pPr>
      <w:bookmarkStart w:id="5722" w:name="_Toc50376020"/>
      <w:bookmarkStart w:id="5723" w:name="_Toc50388286"/>
      <w:bookmarkStart w:id="5724" w:name="_Toc50388499"/>
      <w:bookmarkStart w:id="5725" w:name="_Toc50388713"/>
      <w:bookmarkStart w:id="5726" w:name="_Toc50388932"/>
      <w:bookmarkStart w:id="5727" w:name="_Toc50389144"/>
      <w:bookmarkStart w:id="5728" w:name="_Toc50389356"/>
      <w:bookmarkStart w:id="5729" w:name="_Toc50389569"/>
      <w:bookmarkStart w:id="5730" w:name="_Toc50389781"/>
      <w:bookmarkStart w:id="5731" w:name="_Toc50390100"/>
      <w:bookmarkStart w:id="5732" w:name="_Toc50392629"/>
      <w:bookmarkStart w:id="5733" w:name="_Toc50568914"/>
      <w:bookmarkStart w:id="5734" w:name="_Toc50652695"/>
      <w:bookmarkStart w:id="5735" w:name="_Toc50720359"/>
      <w:bookmarkStart w:id="5736" w:name="_Toc50725974"/>
      <w:bookmarkStart w:id="5737" w:name="_Toc50736374"/>
      <w:bookmarkStart w:id="5738" w:name="_Toc50736699"/>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p>
    <w:p w14:paraId="637BE81C" w14:textId="77777777" w:rsidR="00CA13D5" w:rsidDel="00D244E2" w:rsidRDefault="00CA13D5">
      <w:pPr>
        <w:pStyle w:val="Ttulo1"/>
        <w:rPr>
          <w:del w:id="5739" w:author="Castillo Martínez Ana" w:date="2020-09-04T17:55:00Z"/>
        </w:rPr>
        <w:pPrChange w:id="5740" w:author="Graván Serrano Eduardo" w:date="2020-09-11T17:05:00Z">
          <w:pPr>
            <w:jc w:val="center"/>
          </w:pPr>
        </w:pPrChange>
      </w:pPr>
      <w:bookmarkStart w:id="5741" w:name="_Toc50376021"/>
      <w:bookmarkStart w:id="5742" w:name="_Toc50388287"/>
      <w:bookmarkStart w:id="5743" w:name="_Toc50388500"/>
      <w:bookmarkStart w:id="5744" w:name="_Toc50388714"/>
      <w:bookmarkStart w:id="5745" w:name="_Toc50388933"/>
      <w:bookmarkStart w:id="5746" w:name="_Toc50389145"/>
      <w:bookmarkStart w:id="5747" w:name="_Toc50389357"/>
      <w:bookmarkStart w:id="5748" w:name="_Toc50389570"/>
      <w:bookmarkStart w:id="5749" w:name="_Toc50389782"/>
      <w:bookmarkStart w:id="5750" w:name="_Toc50390101"/>
      <w:bookmarkStart w:id="5751" w:name="_Toc50392630"/>
      <w:bookmarkStart w:id="5752" w:name="_Toc50568915"/>
      <w:bookmarkStart w:id="5753" w:name="_Toc50652696"/>
      <w:bookmarkStart w:id="5754" w:name="_Toc50720360"/>
      <w:bookmarkStart w:id="5755" w:name="_Toc50725975"/>
      <w:bookmarkStart w:id="5756" w:name="_Toc50736375"/>
      <w:bookmarkStart w:id="5757" w:name="_Toc5073670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p>
    <w:p w14:paraId="23845EF4" w14:textId="77777777" w:rsidR="00CA13D5" w:rsidDel="00D244E2" w:rsidRDefault="00CA13D5">
      <w:pPr>
        <w:pStyle w:val="Ttulo1"/>
        <w:rPr>
          <w:del w:id="5758" w:author="Castillo Martínez Ana" w:date="2020-09-04T17:55:00Z"/>
        </w:rPr>
        <w:pPrChange w:id="5759" w:author="Graván Serrano Eduardo" w:date="2020-09-11T17:05:00Z">
          <w:pPr/>
        </w:pPrChange>
      </w:pPr>
      <w:del w:id="5760" w:author="Castillo Martínez Ana" w:date="2020-09-04T17:55:00Z">
        <w:r w:rsidDel="00D244E2">
          <w:delText>Mientras que los posibles mensajes de error son:</w:delText>
        </w:r>
        <w:bookmarkStart w:id="5761" w:name="_Toc50376022"/>
        <w:bookmarkStart w:id="5762" w:name="_Toc50388288"/>
        <w:bookmarkStart w:id="5763" w:name="_Toc50388501"/>
        <w:bookmarkStart w:id="5764" w:name="_Toc50388715"/>
        <w:bookmarkStart w:id="5765" w:name="_Toc50388934"/>
        <w:bookmarkStart w:id="5766" w:name="_Toc50389146"/>
        <w:bookmarkStart w:id="5767" w:name="_Toc50389358"/>
        <w:bookmarkStart w:id="5768" w:name="_Toc50389571"/>
        <w:bookmarkStart w:id="5769" w:name="_Toc50389783"/>
        <w:bookmarkStart w:id="5770" w:name="_Toc50390102"/>
        <w:bookmarkStart w:id="5771" w:name="_Toc50392631"/>
        <w:bookmarkStart w:id="5772" w:name="_Toc50568916"/>
        <w:bookmarkStart w:id="5773" w:name="_Toc50652697"/>
        <w:bookmarkStart w:id="5774" w:name="_Toc50720361"/>
        <w:bookmarkStart w:id="5775" w:name="_Toc50725976"/>
        <w:bookmarkStart w:id="5776" w:name="_Toc50736376"/>
        <w:bookmarkStart w:id="5777" w:name="_Toc50736701"/>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del>
    </w:p>
    <w:p w14:paraId="283B75E2" w14:textId="77777777" w:rsidR="00A33145" w:rsidDel="00D244E2" w:rsidRDefault="00A33145">
      <w:pPr>
        <w:pStyle w:val="Ttulo1"/>
        <w:rPr>
          <w:del w:id="5778" w:author="Castillo Martínez Ana" w:date="2020-09-04T17:55:00Z"/>
        </w:rPr>
        <w:pPrChange w:id="5779" w:author="Graván Serrano Eduardo" w:date="2020-09-11T17:05:00Z">
          <w:pPr/>
        </w:pPrChange>
      </w:pPr>
      <w:bookmarkStart w:id="5780" w:name="_Toc50376023"/>
      <w:bookmarkStart w:id="5781" w:name="_Toc50388289"/>
      <w:bookmarkStart w:id="5782" w:name="_Toc50388502"/>
      <w:bookmarkStart w:id="5783" w:name="_Toc50388716"/>
      <w:bookmarkStart w:id="5784" w:name="_Toc50388935"/>
      <w:bookmarkStart w:id="5785" w:name="_Toc50389147"/>
      <w:bookmarkStart w:id="5786" w:name="_Toc50389359"/>
      <w:bookmarkStart w:id="5787" w:name="_Toc50389572"/>
      <w:bookmarkStart w:id="5788" w:name="_Toc50389784"/>
      <w:bookmarkStart w:id="5789" w:name="_Toc50390103"/>
      <w:bookmarkStart w:id="5790" w:name="_Toc50392632"/>
      <w:bookmarkStart w:id="5791" w:name="_Toc50568917"/>
      <w:bookmarkStart w:id="5792" w:name="_Toc50652698"/>
      <w:bookmarkStart w:id="5793" w:name="_Toc50720362"/>
      <w:bookmarkStart w:id="5794" w:name="_Toc50725977"/>
      <w:bookmarkStart w:id="5795" w:name="_Toc50736377"/>
      <w:bookmarkStart w:id="5796" w:name="_Toc50736702"/>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p>
    <w:p w14:paraId="0C261E45" w14:textId="77777777" w:rsidR="00CA13D5" w:rsidDel="00D244E2" w:rsidRDefault="003C4173">
      <w:pPr>
        <w:pStyle w:val="Ttulo1"/>
        <w:rPr>
          <w:del w:id="5797" w:author="Castillo Martínez Ana" w:date="2020-09-04T17:55:00Z"/>
        </w:rPr>
        <w:pPrChange w:id="5798" w:author="Graván Serrano Eduardo" w:date="2020-09-11T17:05:00Z">
          <w:pPr/>
        </w:pPrChange>
      </w:pPr>
      <w:del w:id="5799" w:author="Castillo Martínez Ana" w:date="2020-09-04T17:55:00Z">
        <w:r w:rsidRPr="00C15B35" w:rsidDel="00D244E2">
          <w:rPr>
            <w:b w:val="0"/>
            <w:bCs w:val="0"/>
            <w:noProof/>
            <w:rPrChange w:id="5800" w:author="Castillo Martínez Ana" w:date="2020-09-10T18:45:00Z">
              <w:rPr>
                <w:b/>
                <w:bCs/>
                <w:noProof/>
              </w:rPr>
            </w:rPrChange>
          </w:rPr>
          <mc:AlternateContent>
            <mc:Choice Requires="wps">
              <w:drawing>
                <wp:anchor distT="0" distB="0" distL="114300" distR="114300" simplePos="0" relativeHeight="251644416" behindDoc="0" locked="0" layoutInCell="1" allowOverlap="1" wp14:anchorId="418E7071" wp14:editId="107C81BC">
                  <wp:simplePos x="0" y="0"/>
                  <wp:positionH relativeFrom="column">
                    <wp:posOffset>0</wp:posOffset>
                  </wp:positionH>
                  <wp:positionV relativeFrom="paragraph">
                    <wp:posOffset>3171825</wp:posOffset>
                  </wp:positionV>
                  <wp:extent cx="5400040" cy="146050"/>
                  <wp:effectExtent l="0" t="0" r="0" b="0"/>
                  <wp:wrapNone/>
                  <wp:docPr id="13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6B0DB" w14:textId="15B81908" w:rsidR="00374611" w:rsidRPr="00421D30" w:rsidRDefault="00374611" w:rsidP="00A33145">
                              <w:pPr>
                                <w:pStyle w:val="Descripcin"/>
                                <w:jc w:val="center"/>
                                <w:rPr>
                                  <w:szCs w:val="24"/>
                                </w:rPr>
                              </w:pPr>
                              <w:bookmarkStart w:id="5801" w:name="_Toc50736880"/>
                              <w:r>
                                <w:t xml:space="preserve">Figura </w:t>
                              </w:r>
                              <w:r>
                                <w:fldChar w:fldCharType="begin"/>
                              </w:r>
                              <w:r>
                                <w:instrText xml:space="preserve"> SEQ Figura \* ARABIC </w:instrText>
                              </w:r>
                              <w:r>
                                <w:fldChar w:fldCharType="separate"/>
                              </w:r>
                              <w:ins w:id="5802" w:author="Graván Serrano Eduardo" w:date="2020-09-07T15:18:00Z">
                                <w:r>
                                  <w:rPr>
                                    <w:noProof/>
                                  </w:rPr>
                                  <w:t>59</w:t>
                                </w:r>
                              </w:ins>
                              <w:del w:id="5803" w:author="Graván Serrano Eduardo" w:date="2020-09-07T15:18:00Z">
                                <w:r w:rsidDel="00FA5913">
                                  <w:rPr>
                                    <w:noProof/>
                                  </w:rPr>
                                  <w:delText>57</w:delText>
                                </w:r>
                              </w:del>
                              <w:r>
                                <w:fldChar w:fldCharType="end"/>
                              </w:r>
                              <w:r>
                                <w:t>. Mensajes de fichaje erróneo en la aplicación.</w:t>
                              </w:r>
                              <w:bookmarkEnd w:id="58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8E7071" id="Text Box 162" o:spid="_x0000_s1032" type="#_x0000_t202" style="position:absolute;left:0;text-align:left;margin-left:0;margin-top:249.75pt;width:425.2pt;height:1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" stroked="f">
                  <v:textbox style="mso-fit-shape-to-text:t" inset="0,0,0,0">
                    <w:txbxContent>
                      <w:p w14:paraId="4F76B0DB" w14:textId="15B81908" w:rsidR="00374611" w:rsidRPr="00421D30" w:rsidRDefault="00374611" w:rsidP="00A33145">
                        <w:pPr>
                          <w:pStyle w:val="Descripcin"/>
                          <w:jc w:val="center"/>
                          <w:rPr>
                            <w:szCs w:val="24"/>
                          </w:rPr>
                        </w:pPr>
                        <w:bookmarkStart w:id="5804" w:name="_Toc50736880"/>
                        <w:r>
                          <w:t xml:space="preserve">Figura </w:t>
                        </w:r>
                        <w:r>
                          <w:fldChar w:fldCharType="begin"/>
                        </w:r>
                        <w:r>
                          <w:instrText xml:space="preserve"> SEQ Figura \* ARABIC </w:instrText>
                        </w:r>
                        <w:r>
                          <w:fldChar w:fldCharType="separate"/>
                        </w:r>
                        <w:ins w:id="5805" w:author="Graván Serrano Eduardo" w:date="2020-09-07T15:18:00Z">
                          <w:r>
                            <w:rPr>
                              <w:noProof/>
                            </w:rPr>
                            <w:t>59</w:t>
                          </w:r>
                        </w:ins>
                        <w:del w:id="5806" w:author="Graván Serrano Eduardo" w:date="2020-09-07T15:18:00Z">
                          <w:r w:rsidDel="00FA5913">
                            <w:rPr>
                              <w:noProof/>
                            </w:rPr>
                            <w:delText>57</w:delText>
                          </w:r>
                        </w:del>
                        <w:r>
                          <w:fldChar w:fldCharType="end"/>
                        </w:r>
                        <w:r>
                          <w:t>. Mensajes de fichaje erróneo en la aplicación.</w:t>
                        </w:r>
                        <w:bookmarkEnd w:id="5804"/>
                      </w:p>
                    </w:txbxContent>
                  </v:textbox>
                </v:shape>
              </w:pict>
            </mc:Fallback>
          </mc:AlternateContent>
        </w:r>
        <w:r w:rsidRPr="00C15B35" w:rsidDel="00D244E2">
          <w:rPr>
            <w:b w:val="0"/>
            <w:bCs w:val="0"/>
            <w:noProof/>
            <w:rPrChange w:id="5807" w:author="Castillo Martínez Ana" w:date="2020-09-10T18:45:00Z">
              <w:rPr>
                <w:b/>
                <w:bCs/>
                <w:noProof/>
              </w:rPr>
            </w:rPrChange>
          </w:rPr>
          <mc:AlternateContent>
            <mc:Choice Requires="wpc">
              <w:drawing>
                <wp:anchor distT="0" distB="0" distL="114300" distR="114300" simplePos="0" relativeHeight="251632128" behindDoc="0" locked="0" layoutInCell="1" allowOverlap="1" wp14:anchorId="1389C53E" wp14:editId="27609AFD">
                  <wp:simplePos x="0" y="0"/>
                  <wp:positionH relativeFrom="character">
                    <wp:posOffset>0</wp:posOffset>
                  </wp:positionH>
                  <wp:positionV relativeFrom="line">
                    <wp:posOffset>0</wp:posOffset>
                  </wp:positionV>
                  <wp:extent cx="5400040" cy="3114675"/>
                  <wp:effectExtent l="0" t="0" r="0" b="0"/>
                  <wp:wrapNone/>
                  <wp:docPr id="160" name="Lienzo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1" name="Picture 1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D6CD325" id="Lienzo 160" o:spid="_x0000_s1026" editas="canvas" style="position:absolute;margin-left:0;margin-top:0;width:425.2pt;height:245.25pt;z-index:251632128;mso-position-horizontal-relative:char;mso-position-vertical-relative:line" coordsize="54000,31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">
                  <v:shape id="_x0000_s1027" type="#_x0000_t75" style="position:absolute;width:54000;height:31146;visibility:visible;mso-wrap-style:square">
                    <v:fill o:detectmouseclick="t"/>
                    <v:path o:connecttype="none"/>
                  </v:shape>
                  <v:shape id="Picture 161" o:spid="_x0000_s1028" type="#_x0000_t75" style="position:absolute;width:54000;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">
                    <v:imagedata r:id="rId95" o:title=""/>
                  </v:shape>
                  <w10:wrap anchory="line"/>
                </v:group>
              </w:pict>
            </mc:Fallback>
          </mc:AlternateContent>
        </w:r>
        <w:r w:rsidRPr="00C15B35" w:rsidDel="00D244E2">
          <w:rPr>
            <w:b w:val="0"/>
            <w:bCs w:val="0"/>
            <w:noProof/>
            <w:rPrChange w:id="5808" w:author="Castillo Martínez Ana" w:date="2020-09-10T18:45:00Z">
              <w:rPr>
                <w:b/>
                <w:bCs/>
                <w:noProof/>
              </w:rPr>
            </w:rPrChange>
          </w:rPr>
          <mc:AlternateContent>
            <mc:Choice Requires="wps">
              <w:drawing>
                <wp:inline distT="0" distB="0" distL="0" distR="0" wp14:anchorId="4026AFFB" wp14:editId="273A0262">
                  <wp:extent cx="5401310" cy="3115310"/>
                  <wp:effectExtent l="0" t="0" r="0" b="0"/>
                  <wp:docPr id="37" name="AutoShap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1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62410" id="AutoShape 59" o:spid="_x0000_s1026" style="width:425.3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" filled="f" stroked="f">
                  <o:lock v:ext="edit" aspectratio="t"/>
                  <w10:anchorlock/>
                </v:rect>
              </w:pict>
            </mc:Fallback>
          </mc:AlternateContent>
        </w:r>
        <w:bookmarkStart w:id="5809" w:name="_Toc50376024"/>
        <w:bookmarkStart w:id="5810" w:name="_Toc50388290"/>
        <w:bookmarkStart w:id="5811" w:name="_Toc50388503"/>
        <w:bookmarkStart w:id="5812" w:name="_Toc50388717"/>
        <w:bookmarkStart w:id="5813" w:name="_Toc50388936"/>
        <w:bookmarkStart w:id="5814" w:name="_Toc50389148"/>
        <w:bookmarkStart w:id="5815" w:name="_Toc50389360"/>
        <w:bookmarkStart w:id="5816" w:name="_Toc50389573"/>
        <w:bookmarkStart w:id="5817" w:name="_Toc50389785"/>
        <w:bookmarkStart w:id="5818" w:name="_Toc50390104"/>
        <w:bookmarkStart w:id="5819" w:name="_Toc50392633"/>
        <w:bookmarkStart w:id="5820" w:name="_Toc50568918"/>
        <w:bookmarkStart w:id="5821" w:name="_Toc50652699"/>
        <w:bookmarkStart w:id="5822" w:name="_Toc50720363"/>
        <w:bookmarkStart w:id="5823" w:name="_Toc50725978"/>
        <w:bookmarkStart w:id="5824" w:name="_Toc50736378"/>
        <w:bookmarkStart w:id="5825" w:name="_Toc50736703"/>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del>
    </w:p>
    <w:p w14:paraId="2D63F544" w14:textId="77777777" w:rsidR="00CA13D5" w:rsidDel="00D244E2" w:rsidRDefault="00CA13D5">
      <w:pPr>
        <w:pStyle w:val="Ttulo1"/>
        <w:rPr>
          <w:del w:id="5826" w:author="Castillo Martínez Ana" w:date="2020-09-04T17:55:00Z"/>
        </w:rPr>
        <w:pPrChange w:id="5827" w:author="Graván Serrano Eduardo" w:date="2020-09-11T17:05:00Z">
          <w:pPr/>
        </w:pPrChange>
      </w:pPr>
      <w:bookmarkStart w:id="5828" w:name="_Toc50376025"/>
      <w:bookmarkStart w:id="5829" w:name="_Toc50388291"/>
      <w:bookmarkStart w:id="5830" w:name="_Toc50388504"/>
      <w:bookmarkStart w:id="5831" w:name="_Toc50388718"/>
      <w:bookmarkStart w:id="5832" w:name="_Toc50388937"/>
      <w:bookmarkStart w:id="5833" w:name="_Toc50389149"/>
      <w:bookmarkStart w:id="5834" w:name="_Toc50389361"/>
      <w:bookmarkStart w:id="5835" w:name="_Toc50389574"/>
      <w:bookmarkStart w:id="5836" w:name="_Toc50389786"/>
      <w:bookmarkStart w:id="5837" w:name="_Toc50390105"/>
      <w:bookmarkStart w:id="5838" w:name="_Toc50392634"/>
      <w:bookmarkStart w:id="5839" w:name="_Toc50568919"/>
      <w:bookmarkStart w:id="5840" w:name="_Toc50652700"/>
      <w:bookmarkStart w:id="5841" w:name="_Toc50720364"/>
      <w:bookmarkStart w:id="5842" w:name="_Toc50725979"/>
      <w:bookmarkStart w:id="5843" w:name="_Toc50736379"/>
      <w:bookmarkStart w:id="5844" w:name="_Toc50736704"/>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p>
    <w:p w14:paraId="6EC4EE05" w14:textId="77777777" w:rsidR="00CA13D5" w:rsidDel="00D244E2" w:rsidRDefault="00CA13D5">
      <w:pPr>
        <w:pStyle w:val="Ttulo1"/>
        <w:rPr>
          <w:del w:id="5845" w:author="Castillo Martínez Ana" w:date="2020-09-04T17:55:00Z"/>
        </w:rPr>
        <w:pPrChange w:id="5846" w:author="Graván Serrano Eduardo" w:date="2020-09-11T17:05:00Z">
          <w:pPr/>
        </w:pPrChange>
      </w:pPr>
      <w:del w:id="5847" w:author="Castillo Martínez Ana" w:date="2020-09-04T17:55:00Z">
        <w:r w:rsidDel="00D244E2">
          <w:delText>Es importante saber que el usuario sabe si el mensaje se ha recibido correctamente por NFC, pero no sabe si el proceso de fichar en la base de datos ha sido correcto. El usuario administrador se deberá encargar de hacerle saber la respuesta del servidor al empleado que está fichando.</w:delText>
        </w:r>
        <w:bookmarkStart w:id="5848" w:name="_Toc50376026"/>
        <w:bookmarkStart w:id="5849" w:name="_Toc50388292"/>
        <w:bookmarkStart w:id="5850" w:name="_Toc50388505"/>
        <w:bookmarkStart w:id="5851" w:name="_Toc50388719"/>
        <w:bookmarkStart w:id="5852" w:name="_Toc50388938"/>
        <w:bookmarkStart w:id="5853" w:name="_Toc50389150"/>
        <w:bookmarkStart w:id="5854" w:name="_Toc50389362"/>
        <w:bookmarkStart w:id="5855" w:name="_Toc50389575"/>
        <w:bookmarkStart w:id="5856" w:name="_Toc50389787"/>
        <w:bookmarkStart w:id="5857" w:name="_Toc50390106"/>
        <w:bookmarkStart w:id="5858" w:name="_Toc50392635"/>
        <w:bookmarkStart w:id="5859" w:name="_Toc50568920"/>
        <w:bookmarkStart w:id="5860" w:name="_Toc50652701"/>
        <w:bookmarkStart w:id="5861" w:name="_Toc50720365"/>
        <w:bookmarkStart w:id="5862" w:name="_Toc50725980"/>
        <w:bookmarkStart w:id="5863" w:name="_Toc50736380"/>
        <w:bookmarkStart w:id="5864" w:name="_Toc50736705"/>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del>
    </w:p>
    <w:p w14:paraId="13EC1820" w14:textId="77777777" w:rsidR="00CA13D5" w:rsidDel="00D244E2" w:rsidRDefault="00CA13D5">
      <w:pPr>
        <w:pStyle w:val="Ttulo1"/>
        <w:rPr>
          <w:del w:id="5865" w:author="Castillo Martínez Ana" w:date="2020-09-04T17:55:00Z"/>
        </w:rPr>
        <w:pPrChange w:id="5866" w:author="Graván Serrano Eduardo" w:date="2020-09-11T17:05:00Z">
          <w:pPr/>
        </w:pPrChange>
      </w:pPr>
      <w:bookmarkStart w:id="5867" w:name="_Toc50376027"/>
      <w:bookmarkStart w:id="5868" w:name="_Toc50388293"/>
      <w:bookmarkStart w:id="5869" w:name="_Toc50388506"/>
      <w:bookmarkStart w:id="5870" w:name="_Toc50388720"/>
      <w:bookmarkStart w:id="5871" w:name="_Toc50388939"/>
      <w:bookmarkStart w:id="5872" w:name="_Toc50389151"/>
      <w:bookmarkStart w:id="5873" w:name="_Toc50389363"/>
      <w:bookmarkStart w:id="5874" w:name="_Toc50389576"/>
      <w:bookmarkStart w:id="5875" w:name="_Toc50389788"/>
      <w:bookmarkStart w:id="5876" w:name="_Toc50390107"/>
      <w:bookmarkStart w:id="5877" w:name="_Toc50392636"/>
      <w:bookmarkStart w:id="5878" w:name="_Toc50568921"/>
      <w:bookmarkStart w:id="5879" w:name="_Toc50652702"/>
      <w:bookmarkStart w:id="5880" w:name="_Toc50720366"/>
      <w:bookmarkStart w:id="5881" w:name="_Toc50725981"/>
      <w:bookmarkStart w:id="5882" w:name="_Toc50736381"/>
      <w:bookmarkStart w:id="5883" w:name="_Toc5073670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p>
    <w:p w14:paraId="63664316" w14:textId="77777777" w:rsidR="00CA13D5" w:rsidDel="00D244E2" w:rsidRDefault="00CA13D5">
      <w:pPr>
        <w:pStyle w:val="Ttulo1"/>
        <w:rPr>
          <w:del w:id="5884" w:author="Castillo Martínez Ana" w:date="2020-09-04T17:55:00Z"/>
        </w:rPr>
        <w:pPrChange w:id="5885" w:author="Graván Serrano Eduardo" w:date="2020-09-11T17:05:00Z">
          <w:pPr/>
        </w:pPrChange>
      </w:pPr>
      <w:del w:id="5886" w:author="Castillo Martínez Ana" w:date="2020-09-04T17:55:00Z">
        <w:r w:rsidDel="00D244E2">
          <w:delText>Con esto, solo nos queda la interfaz de usuario referente a la creación de nuevos usuarios. Para acceder a esta interfaz, tenemos que hacer click en el botón de Alta de Empleado desde el menú principal. La interfaz tiene la siguiente forma:</w:delText>
        </w:r>
        <w:bookmarkStart w:id="5887" w:name="_Toc50376028"/>
        <w:bookmarkStart w:id="5888" w:name="_Toc50388294"/>
        <w:bookmarkStart w:id="5889" w:name="_Toc50388507"/>
        <w:bookmarkStart w:id="5890" w:name="_Toc50388721"/>
        <w:bookmarkStart w:id="5891" w:name="_Toc50388940"/>
        <w:bookmarkStart w:id="5892" w:name="_Toc50389152"/>
        <w:bookmarkStart w:id="5893" w:name="_Toc50389364"/>
        <w:bookmarkStart w:id="5894" w:name="_Toc50389577"/>
        <w:bookmarkStart w:id="5895" w:name="_Toc50389789"/>
        <w:bookmarkStart w:id="5896" w:name="_Toc50390108"/>
        <w:bookmarkStart w:id="5897" w:name="_Toc50392637"/>
        <w:bookmarkStart w:id="5898" w:name="_Toc50568922"/>
        <w:bookmarkStart w:id="5899" w:name="_Toc50652703"/>
        <w:bookmarkStart w:id="5900" w:name="_Toc50720367"/>
        <w:bookmarkStart w:id="5901" w:name="_Toc50725982"/>
        <w:bookmarkStart w:id="5902" w:name="_Toc50736382"/>
        <w:bookmarkStart w:id="5903" w:name="_Toc50736707"/>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del>
    </w:p>
    <w:p w14:paraId="65289D6C" w14:textId="77777777" w:rsidR="00C6147E" w:rsidDel="00D244E2" w:rsidRDefault="00C6147E">
      <w:pPr>
        <w:pStyle w:val="Ttulo1"/>
        <w:rPr>
          <w:del w:id="5904" w:author="Castillo Martínez Ana" w:date="2020-09-04T17:55:00Z"/>
        </w:rPr>
        <w:pPrChange w:id="5905" w:author="Graván Serrano Eduardo" w:date="2020-09-11T17:05:00Z">
          <w:pPr/>
        </w:pPrChange>
      </w:pPr>
      <w:bookmarkStart w:id="5906" w:name="_Toc50376029"/>
      <w:bookmarkStart w:id="5907" w:name="_Toc50388295"/>
      <w:bookmarkStart w:id="5908" w:name="_Toc50388508"/>
      <w:bookmarkStart w:id="5909" w:name="_Toc50388722"/>
      <w:bookmarkStart w:id="5910" w:name="_Toc50388941"/>
      <w:bookmarkStart w:id="5911" w:name="_Toc50389153"/>
      <w:bookmarkStart w:id="5912" w:name="_Toc50389365"/>
      <w:bookmarkStart w:id="5913" w:name="_Toc50389578"/>
      <w:bookmarkStart w:id="5914" w:name="_Toc50389790"/>
      <w:bookmarkStart w:id="5915" w:name="_Toc50390109"/>
      <w:bookmarkStart w:id="5916" w:name="_Toc50392638"/>
      <w:bookmarkStart w:id="5917" w:name="_Toc50568923"/>
      <w:bookmarkStart w:id="5918" w:name="_Toc50652704"/>
      <w:bookmarkStart w:id="5919" w:name="_Toc50720368"/>
      <w:bookmarkStart w:id="5920" w:name="_Toc50725983"/>
      <w:bookmarkStart w:id="5921" w:name="_Toc50736383"/>
      <w:bookmarkStart w:id="5922" w:name="_Toc50736708"/>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p>
    <w:p w14:paraId="622C30CB" w14:textId="77777777" w:rsidR="00A33145" w:rsidDel="00D244E2" w:rsidRDefault="003C4173">
      <w:pPr>
        <w:pStyle w:val="Ttulo1"/>
        <w:rPr>
          <w:del w:id="5923" w:author="Castillo Martínez Ana" w:date="2020-09-04T17:55:00Z"/>
        </w:rPr>
        <w:pPrChange w:id="5924" w:author="Graván Serrano Eduardo" w:date="2020-09-11T17:05:00Z">
          <w:pPr/>
        </w:pPrChange>
      </w:pPr>
      <w:del w:id="5925" w:author="Castillo Martínez Ana" w:date="2020-09-04T17:55:00Z">
        <w:r w:rsidRPr="00C15B35" w:rsidDel="00D244E2">
          <w:rPr>
            <w:b w:val="0"/>
            <w:bCs w:val="0"/>
            <w:noProof/>
            <w:rPrChange w:id="5926" w:author="Castillo Martínez Ana" w:date="2020-09-10T18:45:00Z">
              <w:rPr>
                <w:b/>
                <w:bCs/>
                <w:noProof/>
              </w:rPr>
            </w:rPrChange>
          </w:rPr>
          <mc:AlternateContent>
            <mc:Choice Requires="wps">
              <w:drawing>
                <wp:anchor distT="0" distB="0" distL="114300" distR="114300" simplePos="0" relativeHeight="251645440" behindDoc="0" locked="0" layoutInCell="1" allowOverlap="1" wp14:anchorId="777A270A" wp14:editId="2438A8BD">
                  <wp:simplePos x="0" y="0"/>
                  <wp:positionH relativeFrom="column">
                    <wp:posOffset>3810</wp:posOffset>
                  </wp:positionH>
                  <wp:positionV relativeFrom="paragraph">
                    <wp:posOffset>3479800</wp:posOffset>
                  </wp:positionV>
                  <wp:extent cx="5400040" cy="146050"/>
                  <wp:effectExtent l="0" t="0" r="0" b="0"/>
                  <wp:wrapNone/>
                  <wp:docPr id="130"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E1B676" w14:textId="2C08E75C" w:rsidR="00374611" w:rsidRPr="0037763F" w:rsidRDefault="00374611" w:rsidP="00C6147E">
                              <w:pPr>
                                <w:pStyle w:val="Descripcin"/>
                                <w:jc w:val="center"/>
                                <w:rPr>
                                  <w:szCs w:val="24"/>
                                </w:rPr>
                              </w:pPr>
                              <w:bookmarkStart w:id="5927" w:name="_Toc50736881"/>
                              <w:r>
                                <w:t xml:space="preserve">Figura </w:t>
                              </w:r>
                              <w:r>
                                <w:fldChar w:fldCharType="begin"/>
                              </w:r>
                              <w:r>
                                <w:instrText xml:space="preserve"> SEQ Figura \* ARABIC </w:instrText>
                              </w:r>
                              <w:r>
                                <w:fldChar w:fldCharType="separate"/>
                              </w:r>
                              <w:ins w:id="5928" w:author="Graván Serrano Eduardo" w:date="2020-09-07T15:18:00Z">
                                <w:r>
                                  <w:rPr>
                                    <w:noProof/>
                                  </w:rPr>
                                  <w:t>60</w:t>
                                </w:r>
                              </w:ins>
                              <w:del w:id="5929" w:author="Graván Serrano Eduardo" w:date="2020-09-07T15:18:00Z">
                                <w:r w:rsidDel="00FA5913">
                                  <w:rPr>
                                    <w:noProof/>
                                  </w:rPr>
                                  <w:delText>58</w:delText>
                                </w:r>
                              </w:del>
                              <w:r>
                                <w:fldChar w:fldCharType="end"/>
                              </w:r>
                              <w:r>
                                <w:t>. Menú de registro de nuevos empleados para usuarios administradores.</w:t>
                              </w:r>
                              <w:bookmarkEnd w:id="59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7A270A" id="Text Box 172" o:spid="_x0000_s1033" type="#_x0000_t202" style="position:absolute;left:0;text-align:left;margin-left:.3pt;margin-top:274pt;width:425.2pt;height:1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" stroked="f">
                  <v:textbox style="mso-fit-shape-to-text:t" inset="0,0,0,0">
                    <w:txbxContent>
                      <w:p w14:paraId="17E1B676" w14:textId="2C08E75C" w:rsidR="00374611" w:rsidRPr="0037763F" w:rsidRDefault="00374611" w:rsidP="00C6147E">
                        <w:pPr>
                          <w:pStyle w:val="Descripcin"/>
                          <w:jc w:val="center"/>
                          <w:rPr>
                            <w:szCs w:val="24"/>
                          </w:rPr>
                        </w:pPr>
                        <w:bookmarkStart w:id="5930" w:name="_Toc50736881"/>
                        <w:r>
                          <w:t xml:space="preserve">Figura </w:t>
                        </w:r>
                        <w:r>
                          <w:fldChar w:fldCharType="begin"/>
                        </w:r>
                        <w:r>
                          <w:instrText xml:space="preserve"> SEQ Figura \* ARABIC </w:instrText>
                        </w:r>
                        <w:r>
                          <w:fldChar w:fldCharType="separate"/>
                        </w:r>
                        <w:ins w:id="5931" w:author="Graván Serrano Eduardo" w:date="2020-09-07T15:18:00Z">
                          <w:r>
                            <w:rPr>
                              <w:noProof/>
                            </w:rPr>
                            <w:t>60</w:t>
                          </w:r>
                        </w:ins>
                        <w:del w:id="5932" w:author="Graván Serrano Eduardo" w:date="2020-09-07T15:18:00Z">
                          <w:r w:rsidDel="00FA5913">
                            <w:rPr>
                              <w:noProof/>
                            </w:rPr>
                            <w:delText>58</w:delText>
                          </w:r>
                        </w:del>
                        <w:r>
                          <w:fldChar w:fldCharType="end"/>
                        </w:r>
                        <w:r>
                          <w:t>. Menú de registro de nuevos empleados para usuarios administradores.</w:t>
                        </w:r>
                        <w:bookmarkEnd w:id="5930"/>
                      </w:p>
                    </w:txbxContent>
                  </v:textbox>
                </v:shape>
              </w:pict>
            </mc:Fallback>
          </mc:AlternateContent>
        </w:r>
        <w:r w:rsidRPr="00C15B35" w:rsidDel="00D244E2">
          <w:rPr>
            <w:b w:val="0"/>
            <w:bCs w:val="0"/>
            <w:noProof/>
            <w:rPrChange w:id="5933" w:author="Castillo Martínez Ana" w:date="2020-09-10T18:45:00Z">
              <w:rPr>
                <w:b/>
                <w:bCs/>
                <w:noProof/>
              </w:rPr>
            </w:rPrChange>
          </w:rPr>
          <mc:AlternateContent>
            <mc:Choice Requires="wpc">
              <w:drawing>
                <wp:anchor distT="0" distB="0" distL="114300" distR="114300" simplePos="0" relativeHeight="251631104" behindDoc="0" locked="0" layoutInCell="1" allowOverlap="1" wp14:anchorId="2CAE291D" wp14:editId="306BF7D5">
                  <wp:simplePos x="0" y="0"/>
                  <wp:positionH relativeFrom="character">
                    <wp:posOffset>0</wp:posOffset>
                  </wp:positionH>
                  <wp:positionV relativeFrom="line">
                    <wp:posOffset>0</wp:posOffset>
                  </wp:positionV>
                  <wp:extent cx="5400040" cy="3422650"/>
                  <wp:effectExtent l="0" t="0" r="0" b="0"/>
                  <wp:wrapNone/>
                  <wp:docPr id="170" name="Lienzo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9" name="Picture 1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10499"/>
                              <a:ext cx="5400040" cy="34009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6C5A195" id="Lienzo 170" o:spid="_x0000_s1026" editas="canvas" style="position:absolute;margin-left:0;margin-top:0;width:425.2pt;height:269.5pt;z-index:251631104;mso-position-horizontal-relative:char;mso-position-vertical-relative:line" coordsize="54000,342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">
                  <v:shape id="_x0000_s1027" type="#_x0000_t75" style="position:absolute;width:54000;height:34226;visibility:visible;mso-wrap-style:square">
                    <v:fill o:detectmouseclick="t"/>
                    <v:path o:connecttype="none"/>
                  </v:shape>
                  <v:shape id="Picture 171" o:spid="_x0000_s1028" type="#_x0000_t75" style="position:absolute;top:104;width:54000;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">
                    <v:imagedata r:id="rId97" o:title=""/>
                  </v:shape>
                  <w10:wrap anchory="line"/>
                </v:group>
              </w:pict>
            </mc:Fallback>
          </mc:AlternateContent>
        </w:r>
        <w:r w:rsidRPr="00C15B35" w:rsidDel="00D244E2">
          <w:rPr>
            <w:b w:val="0"/>
            <w:bCs w:val="0"/>
            <w:noProof/>
            <w:rPrChange w:id="5934" w:author="Castillo Martínez Ana" w:date="2020-09-10T18:45:00Z">
              <w:rPr>
                <w:b/>
                <w:bCs/>
                <w:noProof/>
              </w:rPr>
            </w:rPrChange>
          </w:rPr>
          <mc:AlternateContent>
            <mc:Choice Requires="wps">
              <w:drawing>
                <wp:inline distT="0" distB="0" distL="0" distR="0" wp14:anchorId="390F65FE" wp14:editId="1EC8A348">
                  <wp:extent cx="5401310" cy="3423920"/>
                  <wp:effectExtent l="0" t="0" r="0" b="0"/>
                  <wp:docPr id="36" name="AutoShap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2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541875" id="AutoShape 60" o:spid="_x0000_s1026" style="width:425.3pt;height:2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DogEGh7wEAAMgDAAAOAAAAAAAAAAAAAAAAAC4CAABkcnMvZTJv&#10;RG9jLnhtbFBLAQItABQABgAIAAAAIQCXgKVN3gAAAAUBAAAPAAAAAAAAAAAAAAAAAEkEAABkcnMv&#10;ZG93bnJldi54bWxQSwUGAAAAAAQABADzAAAAVAUAAAAA&#10;" filled="f" stroked="f">
                  <o:lock v:ext="edit" aspectratio="t"/>
                  <w10:anchorlock/>
                </v:rect>
              </w:pict>
            </mc:Fallback>
          </mc:AlternateContent>
        </w:r>
        <w:bookmarkStart w:id="5935" w:name="_Toc50376030"/>
        <w:bookmarkStart w:id="5936" w:name="_Toc50388296"/>
        <w:bookmarkStart w:id="5937" w:name="_Toc50388509"/>
        <w:bookmarkStart w:id="5938" w:name="_Toc50388723"/>
        <w:bookmarkStart w:id="5939" w:name="_Toc50388942"/>
        <w:bookmarkStart w:id="5940" w:name="_Toc50389154"/>
        <w:bookmarkStart w:id="5941" w:name="_Toc50389366"/>
        <w:bookmarkStart w:id="5942" w:name="_Toc50389579"/>
        <w:bookmarkStart w:id="5943" w:name="_Toc50389791"/>
        <w:bookmarkStart w:id="5944" w:name="_Toc50390110"/>
        <w:bookmarkStart w:id="5945" w:name="_Toc50392639"/>
        <w:bookmarkStart w:id="5946" w:name="_Toc50568924"/>
        <w:bookmarkStart w:id="5947" w:name="_Toc50652705"/>
        <w:bookmarkStart w:id="5948" w:name="_Toc50720369"/>
        <w:bookmarkStart w:id="5949" w:name="_Toc50725984"/>
        <w:bookmarkStart w:id="5950" w:name="_Toc50736384"/>
        <w:bookmarkStart w:id="5951" w:name="_Toc50736709"/>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del>
    </w:p>
    <w:p w14:paraId="5458BF8D" w14:textId="77777777" w:rsidR="00C6147E" w:rsidDel="00D244E2" w:rsidRDefault="00C6147E">
      <w:pPr>
        <w:pStyle w:val="Ttulo1"/>
        <w:rPr>
          <w:del w:id="5952" w:author="Castillo Martínez Ana" w:date="2020-09-04T17:55:00Z"/>
        </w:rPr>
        <w:pPrChange w:id="5953" w:author="Graván Serrano Eduardo" w:date="2020-09-11T17:05:00Z">
          <w:pPr/>
        </w:pPrChange>
      </w:pPr>
      <w:bookmarkStart w:id="5954" w:name="_Toc50376031"/>
      <w:bookmarkStart w:id="5955" w:name="_Toc50388297"/>
      <w:bookmarkStart w:id="5956" w:name="_Toc50388510"/>
      <w:bookmarkStart w:id="5957" w:name="_Toc50388724"/>
      <w:bookmarkStart w:id="5958" w:name="_Toc50388943"/>
      <w:bookmarkStart w:id="5959" w:name="_Toc50389155"/>
      <w:bookmarkStart w:id="5960" w:name="_Toc50389367"/>
      <w:bookmarkStart w:id="5961" w:name="_Toc50389580"/>
      <w:bookmarkStart w:id="5962" w:name="_Toc50389792"/>
      <w:bookmarkStart w:id="5963" w:name="_Toc50390111"/>
      <w:bookmarkStart w:id="5964" w:name="_Toc50392640"/>
      <w:bookmarkStart w:id="5965" w:name="_Toc50568925"/>
      <w:bookmarkStart w:id="5966" w:name="_Toc50652706"/>
      <w:bookmarkStart w:id="5967" w:name="_Toc50720370"/>
      <w:bookmarkStart w:id="5968" w:name="_Toc50725985"/>
      <w:bookmarkStart w:id="5969" w:name="_Toc50736385"/>
      <w:bookmarkStart w:id="5970" w:name="_Toc50736710"/>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p>
    <w:p w14:paraId="6BB95BF6" w14:textId="77777777" w:rsidR="00CA13D5" w:rsidDel="00D244E2" w:rsidRDefault="00CA13D5">
      <w:pPr>
        <w:pStyle w:val="Ttulo1"/>
        <w:rPr>
          <w:del w:id="5971" w:author="Castillo Martínez Ana" w:date="2020-09-04T17:55:00Z"/>
        </w:rPr>
        <w:pPrChange w:id="5972" w:author="Graván Serrano Eduardo" w:date="2020-09-11T17:05:00Z">
          <w:pPr>
            <w:jc w:val="center"/>
          </w:pPr>
        </w:pPrChange>
      </w:pPr>
      <w:bookmarkStart w:id="5973" w:name="_Toc50376032"/>
      <w:bookmarkStart w:id="5974" w:name="_Toc50388298"/>
      <w:bookmarkStart w:id="5975" w:name="_Toc50388511"/>
      <w:bookmarkStart w:id="5976" w:name="_Toc50388725"/>
      <w:bookmarkStart w:id="5977" w:name="_Toc50388944"/>
      <w:bookmarkStart w:id="5978" w:name="_Toc50389156"/>
      <w:bookmarkStart w:id="5979" w:name="_Toc50389368"/>
      <w:bookmarkStart w:id="5980" w:name="_Toc50389581"/>
      <w:bookmarkStart w:id="5981" w:name="_Toc50389793"/>
      <w:bookmarkStart w:id="5982" w:name="_Toc50390112"/>
      <w:bookmarkStart w:id="5983" w:name="_Toc50392641"/>
      <w:bookmarkStart w:id="5984" w:name="_Toc50568926"/>
      <w:bookmarkStart w:id="5985" w:name="_Toc50652707"/>
      <w:bookmarkStart w:id="5986" w:name="_Toc50720371"/>
      <w:bookmarkStart w:id="5987" w:name="_Toc50725986"/>
      <w:bookmarkStart w:id="5988" w:name="_Toc50736386"/>
      <w:bookmarkStart w:id="5989" w:name="_Toc50736711"/>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p>
    <w:p w14:paraId="4109E11B" w14:textId="77777777" w:rsidR="00CA13D5" w:rsidDel="00D244E2" w:rsidRDefault="00CA13D5">
      <w:pPr>
        <w:pStyle w:val="Ttulo1"/>
        <w:rPr>
          <w:del w:id="5990" w:author="Castillo Martínez Ana" w:date="2020-09-04T17:55:00Z"/>
        </w:rPr>
        <w:pPrChange w:id="5991" w:author="Graván Serrano Eduardo" w:date="2020-09-11T17:05:00Z">
          <w:pPr>
            <w:tabs>
              <w:tab w:val="left" w:pos="3705"/>
            </w:tabs>
          </w:pPr>
        </w:pPrChange>
      </w:pPr>
      <w:del w:id="5992" w:author="Castillo Martínez Ana" w:date="2020-09-04T17:55:00Z">
        <w:r w:rsidDel="00D244E2">
          <w:delText>Esta interfaz implementa una ScrollView, es decir, se puede hacer scroll para ver las partes que no quepan en la pantalla. El funcionamiento de esta pantalla es bastante simple, simplemente tenemos que rellenar los datos del empleado que queramos crear, especificando si el nuevo usuario va a ser un administrador o no. En caso de que haya algún error al introducir los datos, la aplicación nos lo hará saber a través de un mensaje Toast:</w:delText>
        </w:r>
        <w:bookmarkStart w:id="5993" w:name="_Toc50376033"/>
        <w:bookmarkStart w:id="5994" w:name="_Toc50388299"/>
        <w:bookmarkStart w:id="5995" w:name="_Toc50388512"/>
        <w:bookmarkStart w:id="5996" w:name="_Toc50388726"/>
        <w:bookmarkStart w:id="5997" w:name="_Toc50388945"/>
        <w:bookmarkStart w:id="5998" w:name="_Toc50389157"/>
        <w:bookmarkStart w:id="5999" w:name="_Toc50389369"/>
        <w:bookmarkStart w:id="6000" w:name="_Toc50389582"/>
        <w:bookmarkStart w:id="6001" w:name="_Toc50389794"/>
        <w:bookmarkStart w:id="6002" w:name="_Toc50390113"/>
        <w:bookmarkStart w:id="6003" w:name="_Toc50392642"/>
        <w:bookmarkStart w:id="6004" w:name="_Toc50568927"/>
        <w:bookmarkStart w:id="6005" w:name="_Toc50652708"/>
        <w:bookmarkStart w:id="6006" w:name="_Toc50720372"/>
        <w:bookmarkStart w:id="6007" w:name="_Toc50725987"/>
        <w:bookmarkStart w:id="6008" w:name="_Toc50736387"/>
        <w:bookmarkStart w:id="6009" w:name="_Toc5073671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del>
    </w:p>
    <w:p w14:paraId="330DA2A6" w14:textId="77777777" w:rsidR="00CA13D5" w:rsidDel="00D244E2" w:rsidRDefault="003C4173">
      <w:pPr>
        <w:pStyle w:val="Ttulo1"/>
        <w:rPr>
          <w:del w:id="6010" w:author="Castillo Martínez Ana" w:date="2020-09-04T17:55:00Z"/>
        </w:rPr>
        <w:pPrChange w:id="6011" w:author="Graván Serrano Eduardo" w:date="2020-09-11T17:05:00Z">
          <w:pPr>
            <w:tabs>
              <w:tab w:val="left" w:pos="3705"/>
            </w:tabs>
          </w:pPr>
        </w:pPrChange>
      </w:pPr>
      <w:del w:id="6012" w:author="Castillo Martínez Ana" w:date="2020-09-04T17:55:00Z">
        <w:r w:rsidRPr="00C15B35" w:rsidDel="00D244E2">
          <w:rPr>
            <w:b w:val="0"/>
            <w:bCs w:val="0"/>
            <w:noProof/>
            <w:rPrChange w:id="6013" w:author="Castillo Martínez Ana" w:date="2020-09-10T18:45:00Z">
              <w:rPr>
                <w:b/>
                <w:bCs/>
                <w:noProof/>
              </w:rPr>
            </w:rPrChange>
          </w:rPr>
          <mc:AlternateContent>
            <mc:Choice Requires="wps">
              <w:drawing>
                <wp:anchor distT="0" distB="0" distL="114300" distR="114300" simplePos="0" relativeHeight="251646464" behindDoc="0" locked="0" layoutInCell="1" allowOverlap="1" wp14:anchorId="122CCB1D" wp14:editId="5B78D5B9">
                  <wp:simplePos x="0" y="0"/>
                  <wp:positionH relativeFrom="column">
                    <wp:posOffset>0</wp:posOffset>
                  </wp:positionH>
                  <wp:positionV relativeFrom="paragraph">
                    <wp:posOffset>3028950</wp:posOffset>
                  </wp:positionV>
                  <wp:extent cx="5400040" cy="146050"/>
                  <wp:effectExtent l="0" t="0" r="0" b="0"/>
                  <wp:wrapNone/>
                  <wp:docPr id="12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2BA2CE" w14:textId="1E6B2C28" w:rsidR="00374611" w:rsidRPr="006761BB" w:rsidRDefault="00374611" w:rsidP="00C6147E">
                              <w:pPr>
                                <w:pStyle w:val="Descripcin"/>
                                <w:jc w:val="center"/>
                                <w:rPr>
                                  <w:szCs w:val="24"/>
                                </w:rPr>
                              </w:pPr>
                              <w:bookmarkStart w:id="6014" w:name="_Toc50736882"/>
                              <w:r>
                                <w:t xml:space="preserve">Figura </w:t>
                              </w:r>
                              <w:r>
                                <w:fldChar w:fldCharType="begin"/>
                              </w:r>
                              <w:r>
                                <w:instrText xml:space="preserve"> SEQ Figura \* ARABIC </w:instrText>
                              </w:r>
                              <w:r>
                                <w:fldChar w:fldCharType="separate"/>
                              </w:r>
                              <w:ins w:id="6015" w:author="Graván Serrano Eduardo" w:date="2020-09-07T15:18:00Z">
                                <w:r>
                                  <w:rPr>
                                    <w:noProof/>
                                  </w:rPr>
                                  <w:t>61</w:t>
                                </w:r>
                              </w:ins>
                              <w:del w:id="6016" w:author="Graván Serrano Eduardo" w:date="2020-09-07T15:18:00Z">
                                <w:r w:rsidDel="00FA5913">
                                  <w:rPr>
                                    <w:noProof/>
                                  </w:rPr>
                                  <w:delText>59</w:delText>
                                </w:r>
                              </w:del>
                              <w:r>
                                <w:fldChar w:fldCharType="end"/>
                              </w:r>
                              <w:r>
                                <w:t>. Posibles errores a la hora de rellenar el formulario de registro de nuevos empleados.</w:t>
                              </w:r>
                              <w:bookmarkEnd w:id="60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2CCB1D" id="Text Box 177" o:spid="_x0000_s1034" type="#_x0000_t202" style="position:absolute;left:0;text-align:left;margin-left:0;margin-top:238.5pt;width:425.2pt;height:1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" stroked="f">
                  <v:textbox style="mso-fit-shape-to-text:t" inset="0,0,0,0">
                    <w:txbxContent>
                      <w:p w14:paraId="252BA2CE" w14:textId="1E6B2C28" w:rsidR="00374611" w:rsidRPr="006761BB" w:rsidRDefault="00374611" w:rsidP="00C6147E">
                        <w:pPr>
                          <w:pStyle w:val="Descripcin"/>
                          <w:jc w:val="center"/>
                          <w:rPr>
                            <w:szCs w:val="24"/>
                          </w:rPr>
                        </w:pPr>
                        <w:bookmarkStart w:id="6017" w:name="_Toc50736882"/>
                        <w:r>
                          <w:t xml:space="preserve">Figura </w:t>
                        </w:r>
                        <w:r>
                          <w:fldChar w:fldCharType="begin"/>
                        </w:r>
                        <w:r>
                          <w:instrText xml:space="preserve"> SEQ Figura \* ARABIC </w:instrText>
                        </w:r>
                        <w:r>
                          <w:fldChar w:fldCharType="separate"/>
                        </w:r>
                        <w:ins w:id="6018" w:author="Graván Serrano Eduardo" w:date="2020-09-07T15:18:00Z">
                          <w:r>
                            <w:rPr>
                              <w:noProof/>
                            </w:rPr>
                            <w:t>61</w:t>
                          </w:r>
                        </w:ins>
                        <w:del w:id="6019" w:author="Graván Serrano Eduardo" w:date="2020-09-07T15:18:00Z">
                          <w:r w:rsidDel="00FA5913">
                            <w:rPr>
                              <w:noProof/>
                            </w:rPr>
                            <w:delText>59</w:delText>
                          </w:r>
                        </w:del>
                        <w:r>
                          <w:fldChar w:fldCharType="end"/>
                        </w:r>
                        <w:r>
                          <w:t>. Posibles errores a la hora de rellenar el formulario de registro de nuevos empleados.</w:t>
                        </w:r>
                        <w:bookmarkEnd w:id="6017"/>
                      </w:p>
                    </w:txbxContent>
                  </v:textbox>
                </v:shape>
              </w:pict>
            </mc:Fallback>
          </mc:AlternateContent>
        </w:r>
        <w:r w:rsidRPr="00C15B35" w:rsidDel="00D244E2">
          <w:rPr>
            <w:b w:val="0"/>
            <w:bCs w:val="0"/>
            <w:noProof/>
            <w:rPrChange w:id="6020" w:author="Castillo Martínez Ana" w:date="2020-09-10T18:45:00Z">
              <w:rPr>
                <w:b/>
                <w:bCs/>
                <w:noProof/>
              </w:rPr>
            </w:rPrChange>
          </w:rPr>
          <mc:AlternateContent>
            <mc:Choice Requires="wpc">
              <w:drawing>
                <wp:anchor distT="0" distB="0" distL="114300" distR="114300" simplePos="0" relativeHeight="251629056" behindDoc="0" locked="0" layoutInCell="1" allowOverlap="1" wp14:anchorId="45AC1145" wp14:editId="751F4F97">
                  <wp:simplePos x="0" y="0"/>
                  <wp:positionH relativeFrom="character">
                    <wp:posOffset>0</wp:posOffset>
                  </wp:positionH>
                  <wp:positionV relativeFrom="line">
                    <wp:posOffset>0</wp:posOffset>
                  </wp:positionV>
                  <wp:extent cx="5400040" cy="2971800"/>
                  <wp:effectExtent l="0" t="0" r="0" b="0"/>
                  <wp:wrapNone/>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55" name="Picture 1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99A8D35" id="Lienzo 175" o:spid="_x0000_s1026" editas="canvas" style="position:absolute;margin-left:0;margin-top:0;width:425.2pt;height:234pt;z-index:251629056;mso-position-horizontal-relative:char;mso-position-vertical-relative:line" coordsize="54000,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">
                  <v:shape id="_x0000_s1027" type="#_x0000_t75" style="position:absolute;width:54000;height:29718;visibility:visible;mso-wrap-style:square">
                    <v:fill o:detectmouseclick="t"/>
                    <v:path o:connecttype="none"/>
                  </v:shape>
                  <v:shape id="Picture 176" o:spid="_x0000_s1028" type="#_x0000_t75" style="position:absolute;width:5400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">
                    <v:imagedata r:id="rId99" o:title=""/>
                  </v:shape>
                  <w10:wrap anchory="line"/>
                </v:group>
              </w:pict>
            </mc:Fallback>
          </mc:AlternateContent>
        </w:r>
        <w:r w:rsidRPr="00C15B35" w:rsidDel="00D244E2">
          <w:rPr>
            <w:b w:val="0"/>
            <w:bCs w:val="0"/>
            <w:noProof/>
            <w:rPrChange w:id="6021" w:author="Castillo Martínez Ana" w:date="2020-09-10T18:45:00Z">
              <w:rPr>
                <w:b/>
                <w:bCs/>
                <w:noProof/>
              </w:rPr>
            </w:rPrChange>
          </w:rPr>
          <mc:AlternateContent>
            <mc:Choice Requires="wps">
              <w:drawing>
                <wp:inline distT="0" distB="0" distL="0" distR="0" wp14:anchorId="4D3D57A7" wp14:editId="45588EFD">
                  <wp:extent cx="5401310" cy="2966720"/>
                  <wp:effectExtent l="0" t="0" r="0" b="0"/>
                  <wp:docPr id="35" name="AutoShap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54E36" id="AutoShape 61" o:spid="_x0000_s1026" style="width:425.3pt;height:2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" filled="f" stroked="f">
                  <o:lock v:ext="edit" aspectratio="t"/>
                  <w10:anchorlock/>
                </v:rect>
              </w:pict>
            </mc:Fallback>
          </mc:AlternateContent>
        </w:r>
        <w:bookmarkStart w:id="6022" w:name="_Toc50376034"/>
        <w:bookmarkStart w:id="6023" w:name="_Toc50388300"/>
        <w:bookmarkStart w:id="6024" w:name="_Toc50388513"/>
        <w:bookmarkStart w:id="6025" w:name="_Toc50388727"/>
        <w:bookmarkStart w:id="6026" w:name="_Toc50388946"/>
        <w:bookmarkStart w:id="6027" w:name="_Toc50389158"/>
        <w:bookmarkStart w:id="6028" w:name="_Toc50389370"/>
        <w:bookmarkStart w:id="6029" w:name="_Toc50389583"/>
        <w:bookmarkStart w:id="6030" w:name="_Toc50389795"/>
        <w:bookmarkStart w:id="6031" w:name="_Toc50390114"/>
        <w:bookmarkStart w:id="6032" w:name="_Toc50392643"/>
        <w:bookmarkStart w:id="6033" w:name="_Toc50568928"/>
        <w:bookmarkStart w:id="6034" w:name="_Toc50652709"/>
        <w:bookmarkStart w:id="6035" w:name="_Toc50720373"/>
        <w:bookmarkStart w:id="6036" w:name="_Toc50725988"/>
        <w:bookmarkStart w:id="6037" w:name="_Toc50736388"/>
        <w:bookmarkStart w:id="6038" w:name="_Toc50736713"/>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del>
    </w:p>
    <w:p w14:paraId="2D258BFA" w14:textId="77777777" w:rsidR="00CA13D5" w:rsidDel="00D244E2" w:rsidRDefault="00CA13D5">
      <w:pPr>
        <w:pStyle w:val="Ttulo1"/>
        <w:rPr>
          <w:del w:id="6039" w:author="Castillo Martínez Ana" w:date="2020-09-04T17:55:00Z"/>
        </w:rPr>
        <w:pPrChange w:id="6040" w:author="Graván Serrano Eduardo" w:date="2020-09-11T17:05:00Z">
          <w:pPr>
            <w:tabs>
              <w:tab w:val="left" w:pos="3705"/>
            </w:tabs>
            <w:jc w:val="center"/>
          </w:pPr>
        </w:pPrChange>
      </w:pPr>
      <w:bookmarkStart w:id="6041" w:name="_Toc50376035"/>
      <w:bookmarkStart w:id="6042" w:name="_Toc50388301"/>
      <w:bookmarkStart w:id="6043" w:name="_Toc50388514"/>
      <w:bookmarkStart w:id="6044" w:name="_Toc50388728"/>
      <w:bookmarkStart w:id="6045" w:name="_Toc50388947"/>
      <w:bookmarkStart w:id="6046" w:name="_Toc50389159"/>
      <w:bookmarkStart w:id="6047" w:name="_Toc50389371"/>
      <w:bookmarkStart w:id="6048" w:name="_Toc50389584"/>
      <w:bookmarkStart w:id="6049" w:name="_Toc50389796"/>
      <w:bookmarkStart w:id="6050" w:name="_Toc50390115"/>
      <w:bookmarkStart w:id="6051" w:name="_Toc50392644"/>
      <w:bookmarkStart w:id="6052" w:name="_Toc50568929"/>
      <w:bookmarkStart w:id="6053" w:name="_Toc50652710"/>
      <w:bookmarkStart w:id="6054" w:name="_Toc50720374"/>
      <w:bookmarkStart w:id="6055" w:name="_Toc50725989"/>
      <w:bookmarkStart w:id="6056" w:name="_Toc50736389"/>
      <w:bookmarkStart w:id="6057" w:name="_Toc50736714"/>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p>
    <w:p w14:paraId="1477CF36" w14:textId="77777777" w:rsidR="00C6147E" w:rsidDel="00D244E2" w:rsidRDefault="00C6147E">
      <w:pPr>
        <w:pStyle w:val="Ttulo1"/>
        <w:rPr>
          <w:del w:id="6058" w:author="Castillo Martínez Ana" w:date="2020-09-04T17:55:00Z"/>
        </w:rPr>
        <w:pPrChange w:id="6059" w:author="Graván Serrano Eduardo" w:date="2020-09-11T17:05:00Z">
          <w:pPr>
            <w:tabs>
              <w:tab w:val="left" w:pos="3705"/>
            </w:tabs>
            <w:jc w:val="center"/>
          </w:pPr>
        </w:pPrChange>
      </w:pPr>
      <w:bookmarkStart w:id="6060" w:name="_Toc50376036"/>
      <w:bookmarkStart w:id="6061" w:name="_Toc50388302"/>
      <w:bookmarkStart w:id="6062" w:name="_Toc50388515"/>
      <w:bookmarkStart w:id="6063" w:name="_Toc50388729"/>
      <w:bookmarkStart w:id="6064" w:name="_Toc50388948"/>
      <w:bookmarkStart w:id="6065" w:name="_Toc50389160"/>
      <w:bookmarkStart w:id="6066" w:name="_Toc50389372"/>
      <w:bookmarkStart w:id="6067" w:name="_Toc50389585"/>
      <w:bookmarkStart w:id="6068" w:name="_Toc50389797"/>
      <w:bookmarkStart w:id="6069" w:name="_Toc50390116"/>
      <w:bookmarkStart w:id="6070" w:name="_Toc50392645"/>
      <w:bookmarkStart w:id="6071" w:name="_Toc50568930"/>
      <w:bookmarkStart w:id="6072" w:name="_Toc50652711"/>
      <w:bookmarkStart w:id="6073" w:name="_Toc50720375"/>
      <w:bookmarkStart w:id="6074" w:name="_Toc50725990"/>
      <w:bookmarkStart w:id="6075" w:name="_Toc50736390"/>
      <w:bookmarkStart w:id="6076" w:name="_Toc50736715"/>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p>
    <w:p w14:paraId="535518D7" w14:textId="77777777" w:rsidR="00CA13D5" w:rsidDel="00D244E2" w:rsidRDefault="00CA13D5">
      <w:pPr>
        <w:pStyle w:val="Ttulo1"/>
        <w:rPr>
          <w:del w:id="6077" w:author="Castillo Martínez Ana" w:date="2020-09-04T17:55:00Z"/>
        </w:rPr>
        <w:pPrChange w:id="6078" w:author="Graván Serrano Eduardo" w:date="2020-09-11T17:05:00Z">
          <w:pPr>
            <w:tabs>
              <w:tab w:val="left" w:pos="3705"/>
            </w:tabs>
          </w:pPr>
        </w:pPrChange>
      </w:pPr>
      <w:del w:id="6079" w:author="Castillo Martínez Ana" w:date="2020-09-04T17:55:00Z">
        <w:r w:rsidDel="00D244E2">
          <w:delText>Si todos los campos son correctos, pulsamos el botón de Registrar y se enviarán los datos al servidor. La aplicación notificará al administrador del resultado de la operación a través de un mensaje popup:</w:delText>
        </w:r>
        <w:bookmarkStart w:id="6080" w:name="_Toc50376037"/>
        <w:bookmarkStart w:id="6081" w:name="_Toc50388303"/>
        <w:bookmarkStart w:id="6082" w:name="_Toc50388516"/>
        <w:bookmarkStart w:id="6083" w:name="_Toc50388730"/>
        <w:bookmarkStart w:id="6084" w:name="_Toc50388949"/>
        <w:bookmarkStart w:id="6085" w:name="_Toc50389161"/>
        <w:bookmarkStart w:id="6086" w:name="_Toc50389373"/>
        <w:bookmarkStart w:id="6087" w:name="_Toc50389586"/>
        <w:bookmarkStart w:id="6088" w:name="_Toc50389798"/>
        <w:bookmarkStart w:id="6089" w:name="_Toc50390117"/>
        <w:bookmarkStart w:id="6090" w:name="_Toc50392646"/>
        <w:bookmarkStart w:id="6091" w:name="_Toc50568931"/>
        <w:bookmarkStart w:id="6092" w:name="_Toc50652712"/>
        <w:bookmarkStart w:id="6093" w:name="_Toc50720376"/>
        <w:bookmarkStart w:id="6094" w:name="_Toc50725991"/>
        <w:bookmarkStart w:id="6095" w:name="_Toc50736391"/>
        <w:bookmarkStart w:id="6096" w:name="_Toc50736716"/>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del>
    </w:p>
    <w:p w14:paraId="02A6E23A" w14:textId="77777777" w:rsidR="005D07FA" w:rsidDel="00D244E2" w:rsidRDefault="005D07FA">
      <w:pPr>
        <w:pStyle w:val="Ttulo1"/>
        <w:rPr>
          <w:del w:id="6097" w:author="Castillo Martínez Ana" w:date="2020-09-04T17:55:00Z"/>
        </w:rPr>
        <w:pPrChange w:id="6098" w:author="Graván Serrano Eduardo" w:date="2020-09-11T17:05:00Z">
          <w:pPr>
            <w:tabs>
              <w:tab w:val="left" w:pos="3705"/>
            </w:tabs>
          </w:pPr>
        </w:pPrChange>
      </w:pPr>
      <w:bookmarkStart w:id="6099" w:name="_Toc50376038"/>
      <w:bookmarkStart w:id="6100" w:name="_Toc50388304"/>
      <w:bookmarkStart w:id="6101" w:name="_Toc50388517"/>
      <w:bookmarkStart w:id="6102" w:name="_Toc50388731"/>
      <w:bookmarkStart w:id="6103" w:name="_Toc50388950"/>
      <w:bookmarkStart w:id="6104" w:name="_Toc50389162"/>
      <w:bookmarkStart w:id="6105" w:name="_Toc50389374"/>
      <w:bookmarkStart w:id="6106" w:name="_Toc50389587"/>
      <w:bookmarkStart w:id="6107" w:name="_Toc50389799"/>
      <w:bookmarkStart w:id="6108" w:name="_Toc50390118"/>
      <w:bookmarkStart w:id="6109" w:name="_Toc50392647"/>
      <w:bookmarkStart w:id="6110" w:name="_Toc50568932"/>
      <w:bookmarkStart w:id="6111" w:name="_Toc50652713"/>
      <w:bookmarkStart w:id="6112" w:name="_Toc50720377"/>
      <w:bookmarkStart w:id="6113" w:name="_Toc50725992"/>
      <w:bookmarkStart w:id="6114" w:name="_Toc50736392"/>
      <w:bookmarkStart w:id="6115" w:name="_Toc50736717"/>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p>
    <w:p w14:paraId="574170AF" w14:textId="77777777" w:rsidR="00C6147E" w:rsidDel="00D244E2" w:rsidRDefault="003C4173">
      <w:pPr>
        <w:pStyle w:val="Ttulo1"/>
        <w:rPr>
          <w:del w:id="6116" w:author="Castillo Martínez Ana" w:date="2020-09-04T17:55:00Z"/>
        </w:rPr>
        <w:pPrChange w:id="6117" w:author="Graván Serrano Eduardo" w:date="2020-09-11T17:05:00Z">
          <w:pPr>
            <w:tabs>
              <w:tab w:val="left" w:pos="3705"/>
            </w:tabs>
          </w:pPr>
        </w:pPrChange>
      </w:pPr>
      <w:del w:id="6118" w:author="Castillo Martínez Ana" w:date="2020-09-04T17:55:00Z">
        <w:r w:rsidRPr="00C15B35" w:rsidDel="00D244E2">
          <w:rPr>
            <w:b w:val="0"/>
            <w:bCs w:val="0"/>
            <w:noProof/>
            <w:rPrChange w:id="6119" w:author="Castillo Martínez Ana" w:date="2020-09-10T18:45:00Z">
              <w:rPr>
                <w:b/>
                <w:bCs/>
                <w:noProof/>
              </w:rPr>
            </w:rPrChange>
          </w:rPr>
          <mc:AlternateContent>
            <mc:Choice Requires="wps">
              <w:drawing>
                <wp:anchor distT="0" distB="0" distL="114300" distR="114300" simplePos="0" relativeHeight="251647488" behindDoc="0" locked="0" layoutInCell="1" allowOverlap="1" wp14:anchorId="71725A45" wp14:editId="4AFE0B84">
                  <wp:simplePos x="0" y="0"/>
                  <wp:positionH relativeFrom="column">
                    <wp:posOffset>0</wp:posOffset>
                  </wp:positionH>
                  <wp:positionV relativeFrom="paragraph">
                    <wp:posOffset>3296920</wp:posOffset>
                  </wp:positionV>
                  <wp:extent cx="5400040" cy="292100"/>
                  <wp:effectExtent l="0" t="0" r="0" b="0"/>
                  <wp:wrapNone/>
                  <wp:docPr id="2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2AB7F" w14:textId="52DDA546" w:rsidR="00374611" w:rsidRPr="00102CF8" w:rsidRDefault="00374611" w:rsidP="00C6147E">
                              <w:pPr>
                                <w:pStyle w:val="Descripcin"/>
                                <w:jc w:val="center"/>
                                <w:rPr>
                                  <w:szCs w:val="24"/>
                                </w:rPr>
                              </w:pPr>
                              <w:bookmarkStart w:id="6120" w:name="_Toc50736883"/>
                              <w:r>
                                <w:t xml:space="preserve">Figura </w:t>
                              </w:r>
                              <w:r>
                                <w:fldChar w:fldCharType="begin"/>
                              </w:r>
                              <w:r>
                                <w:instrText xml:space="preserve"> SEQ Figura \* ARABIC </w:instrText>
                              </w:r>
                              <w:r>
                                <w:fldChar w:fldCharType="separate"/>
                              </w:r>
                              <w:ins w:id="6121" w:author="Graván Serrano Eduardo" w:date="2020-09-07T15:18:00Z">
                                <w:r>
                                  <w:rPr>
                                    <w:noProof/>
                                  </w:rPr>
                                  <w:t>62</w:t>
                                </w:r>
                              </w:ins>
                              <w:del w:id="6122" w:author="Graván Serrano Eduardo" w:date="2020-09-07T15:18:00Z">
                                <w:r w:rsidDel="00FA5913">
                                  <w:rPr>
                                    <w:noProof/>
                                  </w:rPr>
                                  <w:delText>60</w:delText>
                                </w:r>
                              </w:del>
                              <w:r>
                                <w:fldChar w:fldCharType="end"/>
                              </w:r>
                              <w:r>
                                <w:t>. Posibles respuestas del servidor ante el intento de creación de un nuevo empleado a través de la aplicación Android.</w:t>
                              </w:r>
                              <w:bookmarkEnd w:id="6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725A45" id="Text Box 181" o:spid="_x0000_s1035" type="#_x0000_t202" style="position:absolute;left:0;text-align:left;margin-left:0;margin-top:259.6pt;width:425.2pt;height:2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" stroked="f">
                  <v:textbox style="mso-fit-shape-to-text:t" inset="0,0,0,0">
                    <w:txbxContent>
                      <w:p w14:paraId="3AF2AB7F" w14:textId="52DDA546" w:rsidR="00374611" w:rsidRPr="00102CF8" w:rsidRDefault="00374611" w:rsidP="00C6147E">
                        <w:pPr>
                          <w:pStyle w:val="Descripcin"/>
                          <w:jc w:val="center"/>
                          <w:rPr>
                            <w:szCs w:val="24"/>
                          </w:rPr>
                        </w:pPr>
                        <w:bookmarkStart w:id="6123" w:name="_Toc50736883"/>
                        <w:r>
                          <w:t xml:space="preserve">Figura </w:t>
                        </w:r>
                        <w:r>
                          <w:fldChar w:fldCharType="begin"/>
                        </w:r>
                        <w:r>
                          <w:instrText xml:space="preserve"> SEQ Figura \* ARABIC </w:instrText>
                        </w:r>
                        <w:r>
                          <w:fldChar w:fldCharType="separate"/>
                        </w:r>
                        <w:ins w:id="6124" w:author="Graván Serrano Eduardo" w:date="2020-09-07T15:18:00Z">
                          <w:r>
                            <w:rPr>
                              <w:noProof/>
                            </w:rPr>
                            <w:t>62</w:t>
                          </w:r>
                        </w:ins>
                        <w:del w:id="6125" w:author="Graván Serrano Eduardo" w:date="2020-09-07T15:18:00Z">
                          <w:r w:rsidDel="00FA5913">
                            <w:rPr>
                              <w:noProof/>
                            </w:rPr>
                            <w:delText>60</w:delText>
                          </w:r>
                        </w:del>
                        <w:r>
                          <w:fldChar w:fldCharType="end"/>
                        </w:r>
                        <w:r>
                          <w:t>. Posibles respuestas del servidor ante el intento de creación de un nuevo empleado a través de la aplicación Android.</w:t>
                        </w:r>
                        <w:bookmarkEnd w:id="6123"/>
                      </w:p>
                    </w:txbxContent>
                  </v:textbox>
                </v:shape>
              </w:pict>
            </mc:Fallback>
          </mc:AlternateContent>
        </w:r>
        <w:r w:rsidRPr="00C15B35" w:rsidDel="00D244E2">
          <w:rPr>
            <w:b w:val="0"/>
            <w:bCs w:val="0"/>
            <w:noProof/>
            <w:rPrChange w:id="6126" w:author="Castillo Martínez Ana" w:date="2020-09-10T18:45:00Z">
              <w:rPr>
                <w:b/>
                <w:bCs/>
                <w:noProof/>
              </w:rPr>
            </w:rPrChange>
          </w:rPr>
          <mc:AlternateContent>
            <mc:Choice Requires="wpc">
              <w:drawing>
                <wp:anchor distT="0" distB="0" distL="114300" distR="114300" simplePos="0" relativeHeight="251630080" behindDoc="0" locked="0" layoutInCell="1" allowOverlap="1" wp14:anchorId="0F0CA9F0" wp14:editId="73E00DA3">
                  <wp:simplePos x="0" y="0"/>
                  <wp:positionH relativeFrom="character">
                    <wp:posOffset>0</wp:posOffset>
                  </wp:positionH>
                  <wp:positionV relativeFrom="line">
                    <wp:posOffset>0</wp:posOffset>
                  </wp:positionV>
                  <wp:extent cx="5400040" cy="3239770"/>
                  <wp:effectExtent l="0" t="0" r="0" b="0"/>
                  <wp:wrapNone/>
                  <wp:docPr id="179" name="Lienzo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52" name="Picture 1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43497"/>
                              <a:ext cx="5400040" cy="315277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C04AEAA" id="Lienzo 179" o:spid="_x0000_s1026" editas="canvas" style="position:absolute;margin-left:0;margin-top:0;width:425.2pt;height:255.1pt;z-index:251630080;mso-position-horizontal-relative:char;mso-position-vertical-relative:line" coordsize="54000,32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">
                  <v:shape id="_x0000_s1027" type="#_x0000_t75" style="position:absolute;width:54000;height:32397;visibility:visible;mso-wrap-style:square">
                    <v:fill o:detectmouseclick="t"/>
                    <v:path o:connecttype="none"/>
                  </v:shape>
                  <v:shape id="Picture 180" o:spid="_x0000_s1028" type="#_x0000_t75" style="position:absolute;top:434;width:54000;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">
                    <v:imagedata r:id="rId101" o:title=""/>
                  </v:shape>
                  <w10:wrap anchory="line"/>
                </v:group>
              </w:pict>
            </mc:Fallback>
          </mc:AlternateContent>
        </w:r>
        <w:r w:rsidRPr="00C15B35" w:rsidDel="00D244E2">
          <w:rPr>
            <w:b w:val="0"/>
            <w:bCs w:val="0"/>
            <w:noProof/>
            <w:rPrChange w:id="6127" w:author="Castillo Martínez Ana" w:date="2020-09-10T18:45:00Z">
              <w:rPr>
                <w:b/>
                <w:bCs/>
                <w:noProof/>
              </w:rPr>
            </w:rPrChange>
          </w:rPr>
          <mc:AlternateContent>
            <mc:Choice Requires="wps">
              <w:drawing>
                <wp:inline distT="0" distB="0" distL="0" distR="0" wp14:anchorId="757821EB" wp14:editId="1CBA3061">
                  <wp:extent cx="5401310" cy="3242945"/>
                  <wp:effectExtent l="0" t="0" r="0" b="0"/>
                  <wp:docPr id="34"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4B03E7" id="AutoShape 62"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" filled="f" stroked="f">
                  <o:lock v:ext="edit" aspectratio="t"/>
                  <w10:anchorlock/>
                </v:rect>
              </w:pict>
            </mc:Fallback>
          </mc:AlternateContent>
        </w:r>
        <w:bookmarkStart w:id="6128" w:name="_Toc50376039"/>
        <w:bookmarkStart w:id="6129" w:name="_Toc50388305"/>
        <w:bookmarkStart w:id="6130" w:name="_Toc50388518"/>
        <w:bookmarkStart w:id="6131" w:name="_Toc50388732"/>
        <w:bookmarkStart w:id="6132" w:name="_Toc50388951"/>
        <w:bookmarkStart w:id="6133" w:name="_Toc50389163"/>
        <w:bookmarkStart w:id="6134" w:name="_Toc50389375"/>
        <w:bookmarkStart w:id="6135" w:name="_Toc50389588"/>
        <w:bookmarkStart w:id="6136" w:name="_Toc50389800"/>
        <w:bookmarkStart w:id="6137" w:name="_Toc50390119"/>
        <w:bookmarkStart w:id="6138" w:name="_Toc50392648"/>
        <w:bookmarkStart w:id="6139" w:name="_Toc50568933"/>
        <w:bookmarkStart w:id="6140" w:name="_Toc50652714"/>
        <w:bookmarkStart w:id="6141" w:name="_Toc50720378"/>
        <w:bookmarkStart w:id="6142" w:name="_Toc50725993"/>
        <w:bookmarkStart w:id="6143" w:name="_Toc50736393"/>
        <w:bookmarkStart w:id="6144" w:name="_Toc50736718"/>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del>
    </w:p>
    <w:p w14:paraId="048CCA76" w14:textId="77777777" w:rsidR="00C6147E" w:rsidDel="00D244E2" w:rsidRDefault="00C6147E">
      <w:pPr>
        <w:pStyle w:val="Ttulo1"/>
        <w:rPr>
          <w:del w:id="6145" w:author="Castillo Martínez Ana" w:date="2020-09-04T17:55:00Z"/>
        </w:rPr>
        <w:pPrChange w:id="6146" w:author="Graván Serrano Eduardo" w:date="2020-09-11T17:05:00Z">
          <w:pPr>
            <w:tabs>
              <w:tab w:val="left" w:pos="3705"/>
            </w:tabs>
          </w:pPr>
        </w:pPrChange>
      </w:pPr>
      <w:bookmarkStart w:id="6147" w:name="_Toc50376040"/>
      <w:bookmarkStart w:id="6148" w:name="_Toc50388306"/>
      <w:bookmarkStart w:id="6149" w:name="_Toc50388519"/>
      <w:bookmarkStart w:id="6150" w:name="_Toc50388733"/>
      <w:bookmarkStart w:id="6151" w:name="_Toc50388952"/>
      <w:bookmarkStart w:id="6152" w:name="_Toc50389164"/>
      <w:bookmarkStart w:id="6153" w:name="_Toc50389376"/>
      <w:bookmarkStart w:id="6154" w:name="_Toc50389589"/>
      <w:bookmarkStart w:id="6155" w:name="_Toc50389801"/>
      <w:bookmarkStart w:id="6156" w:name="_Toc50390120"/>
      <w:bookmarkStart w:id="6157" w:name="_Toc50392649"/>
      <w:bookmarkStart w:id="6158" w:name="_Toc50568934"/>
      <w:bookmarkStart w:id="6159" w:name="_Toc50652715"/>
      <w:bookmarkStart w:id="6160" w:name="_Toc50720379"/>
      <w:bookmarkStart w:id="6161" w:name="_Toc50725994"/>
      <w:bookmarkStart w:id="6162" w:name="_Toc50736394"/>
      <w:bookmarkStart w:id="6163" w:name="_Toc50736719"/>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p>
    <w:p w14:paraId="283FD607" w14:textId="77777777" w:rsidR="00C6147E" w:rsidDel="00D244E2" w:rsidRDefault="00C6147E">
      <w:pPr>
        <w:pStyle w:val="Ttulo1"/>
        <w:rPr>
          <w:del w:id="6164" w:author="Castillo Martínez Ana" w:date="2020-09-04T17:55:00Z"/>
        </w:rPr>
        <w:pPrChange w:id="6165" w:author="Graván Serrano Eduardo" w:date="2020-09-11T17:05:00Z">
          <w:pPr>
            <w:tabs>
              <w:tab w:val="left" w:pos="3705"/>
            </w:tabs>
          </w:pPr>
        </w:pPrChange>
      </w:pPr>
      <w:bookmarkStart w:id="6166" w:name="_Toc50376041"/>
      <w:bookmarkStart w:id="6167" w:name="_Toc50388307"/>
      <w:bookmarkStart w:id="6168" w:name="_Toc50388520"/>
      <w:bookmarkStart w:id="6169" w:name="_Toc50388734"/>
      <w:bookmarkStart w:id="6170" w:name="_Toc50388953"/>
      <w:bookmarkStart w:id="6171" w:name="_Toc50389165"/>
      <w:bookmarkStart w:id="6172" w:name="_Toc50389377"/>
      <w:bookmarkStart w:id="6173" w:name="_Toc50389590"/>
      <w:bookmarkStart w:id="6174" w:name="_Toc50389802"/>
      <w:bookmarkStart w:id="6175" w:name="_Toc50390121"/>
      <w:bookmarkStart w:id="6176" w:name="_Toc50392650"/>
      <w:bookmarkStart w:id="6177" w:name="_Toc50568935"/>
      <w:bookmarkStart w:id="6178" w:name="_Toc50652716"/>
      <w:bookmarkStart w:id="6179" w:name="_Toc50720380"/>
      <w:bookmarkStart w:id="6180" w:name="_Toc50725995"/>
      <w:bookmarkStart w:id="6181" w:name="_Toc50736395"/>
      <w:bookmarkStart w:id="6182" w:name="_Toc50736720"/>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p>
    <w:p w14:paraId="3402971F" w14:textId="77777777" w:rsidR="00CA13D5" w:rsidDel="00D244E2" w:rsidRDefault="00CA13D5">
      <w:pPr>
        <w:pStyle w:val="Ttulo1"/>
        <w:rPr>
          <w:del w:id="6183" w:author="Castillo Martínez Ana" w:date="2020-09-04T17:55:00Z"/>
        </w:rPr>
        <w:pPrChange w:id="6184" w:author="Graván Serrano Eduardo" w:date="2020-09-11T17:05:00Z">
          <w:pPr/>
        </w:pPrChange>
      </w:pPr>
      <w:bookmarkStart w:id="6185" w:name="_Toc50376042"/>
      <w:bookmarkStart w:id="6186" w:name="_Toc50388308"/>
      <w:bookmarkStart w:id="6187" w:name="_Toc50388521"/>
      <w:bookmarkStart w:id="6188" w:name="_Toc50388735"/>
      <w:bookmarkStart w:id="6189" w:name="_Toc50388954"/>
      <w:bookmarkStart w:id="6190" w:name="_Toc50389166"/>
      <w:bookmarkStart w:id="6191" w:name="_Toc50389378"/>
      <w:bookmarkStart w:id="6192" w:name="_Toc50389591"/>
      <w:bookmarkStart w:id="6193" w:name="_Toc50389803"/>
      <w:bookmarkStart w:id="6194" w:name="_Toc50390122"/>
      <w:bookmarkStart w:id="6195" w:name="_Toc50392651"/>
      <w:bookmarkStart w:id="6196" w:name="_Toc50568936"/>
      <w:bookmarkStart w:id="6197" w:name="_Toc50652717"/>
      <w:bookmarkStart w:id="6198" w:name="_Toc50720381"/>
      <w:bookmarkStart w:id="6199" w:name="_Toc50725996"/>
      <w:bookmarkStart w:id="6200" w:name="_Toc50736396"/>
      <w:bookmarkStart w:id="6201" w:name="_Toc50736721"/>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p>
    <w:p w14:paraId="626C4C2A" w14:textId="77777777" w:rsidR="00CA13D5" w:rsidDel="00D244E2" w:rsidRDefault="00CA13D5">
      <w:pPr>
        <w:pStyle w:val="Ttulo1"/>
        <w:rPr>
          <w:del w:id="6202" w:author="Castillo Martínez Ana" w:date="2020-09-04T17:55:00Z"/>
        </w:rPr>
        <w:pPrChange w:id="6203" w:author="Graván Serrano Eduardo" w:date="2020-09-11T17:05:00Z">
          <w:pPr/>
        </w:pPrChange>
      </w:pPr>
      <w:del w:id="6204" w:author="Castillo Martínez Ana" w:date="2020-09-04T17:55:00Z">
        <w:r w:rsidDel="00D244E2">
          <w:delText>Con esto concluye el manual de usuario de la aplicación de Android para usuarios con privilegios de administración.</w:delText>
        </w:r>
        <w:bookmarkStart w:id="6205" w:name="_Toc50376043"/>
        <w:bookmarkStart w:id="6206" w:name="_Toc50388309"/>
        <w:bookmarkStart w:id="6207" w:name="_Toc50388522"/>
        <w:bookmarkStart w:id="6208" w:name="_Toc50388736"/>
        <w:bookmarkStart w:id="6209" w:name="_Toc50388955"/>
        <w:bookmarkStart w:id="6210" w:name="_Toc50389167"/>
        <w:bookmarkStart w:id="6211" w:name="_Toc50389379"/>
        <w:bookmarkStart w:id="6212" w:name="_Toc50389592"/>
        <w:bookmarkStart w:id="6213" w:name="_Toc50389804"/>
        <w:bookmarkStart w:id="6214" w:name="_Toc50390123"/>
        <w:bookmarkStart w:id="6215" w:name="_Toc50392652"/>
        <w:bookmarkStart w:id="6216" w:name="_Toc50568937"/>
        <w:bookmarkStart w:id="6217" w:name="_Toc50652718"/>
        <w:bookmarkStart w:id="6218" w:name="_Toc50720382"/>
        <w:bookmarkStart w:id="6219" w:name="_Toc50725997"/>
        <w:bookmarkStart w:id="6220" w:name="_Toc50736397"/>
        <w:bookmarkStart w:id="6221" w:name="_Toc50736722"/>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del>
    </w:p>
    <w:p w14:paraId="6FB2C12B" w14:textId="77777777" w:rsidR="00CA13D5" w:rsidDel="00D244E2" w:rsidRDefault="00C6147E">
      <w:pPr>
        <w:pStyle w:val="Ttulo1"/>
        <w:rPr>
          <w:del w:id="6222" w:author="Castillo Martínez Ana" w:date="2020-09-04T17:55:00Z"/>
        </w:rPr>
      </w:pPr>
      <w:del w:id="6223" w:author="Castillo Martínez Ana" w:date="2020-09-04T17:55:00Z">
        <w:r w:rsidDel="00D244E2">
          <w:br w:type="page"/>
          <w:delText>5.2 Panel de administración</w:delText>
        </w:r>
      </w:del>
    </w:p>
    <w:p w14:paraId="37A98DA0" w14:textId="77777777" w:rsidR="00C6147E" w:rsidDel="00D244E2" w:rsidRDefault="00C6147E">
      <w:pPr>
        <w:pStyle w:val="Ttulo1"/>
        <w:rPr>
          <w:del w:id="6224" w:author="Castillo Martínez Ana" w:date="2020-09-04T17:55:00Z"/>
        </w:rPr>
        <w:pPrChange w:id="6225" w:author="Graván Serrano Eduardo" w:date="2020-09-11T17:05:00Z">
          <w:pPr/>
        </w:pPrChange>
      </w:pPr>
      <w:del w:id="6226" w:author="Castillo Martínez Ana" w:date="2020-09-04T17:55:00Z">
        <w:r w:rsidDel="00D244E2">
          <w:delText>El panel de administración es una aplicación de escritorio con una interfaz gráfica basada en la librería Swing. Este panel de administración solo puede ser utilizado por usuarios con privilegios de administrador.</w:delText>
        </w:r>
        <w:bookmarkStart w:id="6227" w:name="_Toc50376044"/>
        <w:bookmarkStart w:id="6228" w:name="_Toc50388310"/>
        <w:bookmarkStart w:id="6229" w:name="_Toc50388523"/>
        <w:bookmarkStart w:id="6230" w:name="_Toc50388737"/>
        <w:bookmarkStart w:id="6231" w:name="_Toc50388956"/>
        <w:bookmarkStart w:id="6232" w:name="_Toc50389168"/>
        <w:bookmarkStart w:id="6233" w:name="_Toc50389380"/>
        <w:bookmarkStart w:id="6234" w:name="_Toc50389593"/>
        <w:bookmarkStart w:id="6235" w:name="_Toc50389805"/>
        <w:bookmarkStart w:id="6236" w:name="_Toc50390124"/>
        <w:bookmarkStart w:id="6237" w:name="_Toc50392653"/>
        <w:bookmarkStart w:id="6238" w:name="_Toc50568938"/>
        <w:bookmarkStart w:id="6239" w:name="_Toc50652719"/>
        <w:bookmarkStart w:id="6240" w:name="_Toc50720383"/>
        <w:bookmarkStart w:id="6241" w:name="_Toc50725998"/>
        <w:bookmarkStart w:id="6242" w:name="_Toc50736398"/>
        <w:bookmarkStart w:id="6243" w:name="_Toc50736723"/>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del>
    </w:p>
    <w:p w14:paraId="7EAB0877" w14:textId="77777777" w:rsidR="00C6147E" w:rsidDel="00D244E2" w:rsidRDefault="00C6147E">
      <w:pPr>
        <w:pStyle w:val="Ttulo1"/>
        <w:rPr>
          <w:del w:id="6244" w:author="Castillo Martínez Ana" w:date="2020-09-04T17:55:00Z"/>
        </w:rPr>
        <w:pPrChange w:id="6245" w:author="Graván Serrano Eduardo" w:date="2020-09-11T17:05:00Z">
          <w:pPr/>
        </w:pPrChange>
      </w:pPr>
      <w:bookmarkStart w:id="6246" w:name="_Toc50376045"/>
      <w:bookmarkStart w:id="6247" w:name="_Toc50388311"/>
      <w:bookmarkStart w:id="6248" w:name="_Toc50388524"/>
      <w:bookmarkStart w:id="6249" w:name="_Toc50388738"/>
      <w:bookmarkStart w:id="6250" w:name="_Toc50388957"/>
      <w:bookmarkStart w:id="6251" w:name="_Toc50389169"/>
      <w:bookmarkStart w:id="6252" w:name="_Toc50389381"/>
      <w:bookmarkStart w:id="6253" w:name="_Toc50389594"/>
      <w:bookmarkStart w:id="6254" w:name="_Toc50389806"/>
      <w:bookmarkStart w:id="6255" w:name="_Toc50390125"/>
      <w:bookmarkStart w:id="6256" w:name="_Toc50392654"/>
      <w:bookmarkStart w:id="6257" w:name="_Toc50568939"/>
      <w:bookmarkStart w:id="6258" w:name="_Toc50652720"/>
      <w:bookmarkStart w:id="6259" w:name="_Toc50720384"/>
      <w:bookmarkStart w:id="6260" w:name="_Toc50725999"/>
      <w:bookmarkStart w:id="6261" w:name="_Toc50736399"/>
      <w:bookmarkStart w:id="6262" w:name="_Toc50736724"/>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p>
    <w:p w14:paraId="0270B92A" w14:textId="77777777" w:rsidR="00C6147E" w:rsidDel="00D244E2" w:rsidRDefault="00C6147E">
      <w:pPr>
        <w:pStyle w:val="Ttulo1"/>
        <w:rPr>
          <w:del w:id="6263" w:author="Castillo Martínez Ana" w:date="2020-09-04T17:55:00Z"/>
        </w:rPr>
        <w:pPrChange w:id="6264" w:author="Graván Serrano Eduardo" w:date="2020-09-11T17:05:00Z">
          <w:pPr/>
        </w:pPrChange>
      </w:pPr>
      <w:del w:id="6265" w:author="Castillo Martínez Ana" w:date="2020-09-04T17:55:00Z">
        <w:r w:rsidDel="00D244E2">
          <w:delText>Cuando se abre la aplicación, se nos presenta una interfaz para iniciar sesión. Para ello, se nos piden las credenciales para compararlas con la base de datos. En caso de que haya algún tipo de error, se nos mostrará un mensaje indicándonoslo.</w:delText>
        </w:r>
        <w:bookmarkStart w:id="6266" w:name="_Toc50376046"/>
        <w:bookmarkStart w:id="6267" w:name="_Toc50388312"/>
        <w:bookmarkStart w:id="6268" w:name="_Toc50388525"/>
        <w:bookmarkStart w:id="6269" w:name="_Toc50388739"/>
        <w:bookmarkStart w:id="6270" w:name="_Toc50388958"/>
        <w:bookmarkStart w:id="6271" w:name="_Toc50389170"/>
        <w:bookmarkStart w:id="6272" w:name="_Toc50389382"/>
        <w:bookmarkStart w:id="6273" w:name="_Toc50389595"/>
        <w:bookmarkStart w:id="6274" w:name="_Toc50389807"/>
        <w:bookmarkStart w:id="6275" w:name="_Toc50390126"/>
        <w:bookmarkStart w:id="6276" w:name="_Toc50392655"/>
        <w:bookmarkStart w:id="6277" w:name="_Toc50568940"/>
        <w:bookmarkStart w:id="6278" w:name="_Toc50652721"/>
        <w:bookmarkStart w:id="6279" w:name="_Toc50720385"/>
        <w:bookmarkStart w:id="6280" w:name="_Toc50726000"/>
        <w:bookmarkStart w:id="6281" w:name="_Toc50736400"/>
        <w:bookmarkStart w:id="6282" w:name="_Toc5073672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del>
    </w:p>
    <w:p w14:paraId="397C4485" w14:textId="77777777" w:rsidR="00C6147E" w:rsidDel="00D244E2" w:rsidRDefault="00C6147E">
      <w:pPr>
        <w:pStyle w:val="Ttulo1"/>
        <w:rPr>
          <w:del w:id="6283" w:author="Castillo Martínez Ana" w:date="2020-09-04T17:55:00Z"/>
        </w:rPr>
        <w:pPrChange w:id="6284" w:author="Graván Serrano Eduardo" w:date="2020-09-11T17:05:00Z">
          <w:pPr/>
        </w:pPrChange>
      </w:pPr>
      <w:bookmarkStart w:id="6285" w:name="_Toc50376047"/>
      <w:bookmarkStart w:id="6286" w:name="_Toc50388313"/>
      <w:bookmarkStart w:id="6287" w:name="_Toc50388526"/>
      <w:bookmarkStart w:id="6288" w:name="_Toc50388740"/>
      <w:bookmarkStart w:id="6289" w:name="_Toc50388959"/>
      <w:bookmarkStart w:id="6290" w:name="_Toc50389171"/>
      <w:bookmarkStart w:id="6291" w:name="_Toc50389383"/>
      <w:bookmarkStart w:id="6292" w:name="_Toc50389596"/>
      <w:bookmarkStart w:id="6293" w:name="_Toc50389808"/>
      <w:bookmarkStart w:id="6294" w:name="_Toc50390127"/>
      <w:bookmarkStart w:id="6295" w:name="_Toc50392656"/>
      <w:bookmarkStart w:id="6296" w:name="_Toc50568941"/>
      <w:bookmarkStart w:id="6297" w:name="_Toc50652722"/>
      <w:bookmarkStart w:id="6298" w:name="_Toc50720386"/>
      <w:bookmarkStart w:id="6299" w:name="_Toc50726001"/>
      <w:bookmarkStart w:id="6300" w:name="_Toc50736401"/>
      <w:bookmarkStart w:id="6301" w:name="_Toc50736726"/>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p>
    <w:p w14:paraId="6F5D6800" w14:textId="77777777" w:rsidR="00C6147E" w:rsidDel="00D244E2" w:rsidRDefault="003C4173">
      <w:pPr>
        <w:pStyle w:val="Ttulo1"/>
        <w:rPr>
          <w:del w:id="6302" w:author="Castillo Martínez Ana" w:date="2020-09-04T17:55:00Z"/>
        </w:rPr>
        <w:pPrChange w:id="6303" w:author="Graván Serrano Eduardo" w:date="2020-09-11T17:05:00Z">
          <w:pPr>
            <w:keepNext/>
            <w:jc w:val="center"/>
          </w:pPr>
        </w:pPrChange>
      </w:pPr>
      <w:del w:id="6304" w:author="Castillo Martínez Ana" w:date="2020-09-04T17:55:00Z">
        <w:r w:rsidRPr="00C15B35" w:rsidDel="00D244E2">
          <w:rPr>
            <w:b w:val="0"/>
            <w:bCs w:val="0"/>
            <w:noProof/>
            <w:rPrChange w:id="6305" w:author="Castillo Martínez Ana" w:date="2020-09-10T18:45:00Z">
              <w:rPr>
                <w:b/>
                <w:bCs/>
                <w:noProof/>
              </w:rPr>
            </w:rPrChange>
          </w:rPr>
          <w:drawing>
            <wp:inline distT="0" distB="0" distL="0" distR="0" wp14:anchorId="2DDEC465" wp14:editId="56211149">
              <wp:extent cx="2126615" cy="2286000"/>
              <wp:effectExtent l="0" t="0" r="0" b="0"/>
              <wp:docPr id="6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6615" cy="2286000"/>
                      </a:xfrm>
                      <a:prstGeom prst="rect">
                        <a:avLst/>
                      </a:prstGeom>
                      <a:noFill/>
                      <a:ln>
                        <a:noFill/>
                      </a:ln>
                    </pic:spPr>
                  </pic:pic>
                </a:graphicData>
              </a:graphic>
            </wp:inline>
          </w:drawing>
        </w:r>
        <w:bookmarkStart w:id="6306" w:name="_Toc50376048"/>
        <w:bookmarkStart w:id="6307" w:name="_Toc50388314"/>
        <w:bookmarkStart w:id="6308" w:name="_Toc50388527"/>
        <w:bookmarkStart w:id="6309" w:name="_Toc50388741"/>
        <w:bookmarkStart w:id="6310" w:name="_Toc50388960"/>
        <w:bookmarkStart w:id="6311" w:name="_Toc50389172"/>
        <w:bookmarkStart w:id="6312" w:name="_Toc50389384"/>
        <w:bookmarkStart w:id="6313" w:name="_Toc50389597"/>
        <w:bookmarkStart w:id="6314" w:name="_Toc50389809"/>
        <w:bookmarkStart w:id="6315" w:name="_Toc50390128"/>
        <w:bookmarkStart w:id="6316" w:name="_Toc50392657"/>
        <w:bookmarkStart w:id="6317" w:name="_Toc50568942"/>
        <w:bookmarkStart w:id="6318" w:name="_Toc50652723"/>
        <w:bookmarkStart w:id="6319" w:name="_Toc50720387"/>
        <w:bookmarkStart w:id="6320" w:name="_Toc50726002"/>
        <w:bookmarkStart w:id="6321" w:name="_Toc50736402"/>
        <w:bookmarkStart w:id="6322" w:name="_Toc50736727"/>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del>
    </w:p>
    <w:p w14:paraId="6D6BB5FE" w14:textId="77777777" w:rsidR="00C6147E" w:rsidDel="00D244E2" w:rsidRDefault="00C6147E">
      <w:pPr>
        <w:pStyle w:val="Ttulo1"/>
        <w:rPr>
          <w:del w:id="6323" w:author="Castillo Martínez Ana" w:date="2020-09-04T17:55:00Z"/>
        </w:rPr>
        <w:pPrChange w:id="6324" w:author="Graván Serrano Eduardo" w:date="2020-09-11T17:05:00Z">
          <w:pPr>
            <w:pStyle w:val="Descripcin"/>
            <w:jc w:val="center"/>
          </w:pPr>
        </w:pPrChange>
      </w:pPr>
      <w:del w:id="6325"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6326" w:author="Castillo Martínez Ana" w:date="2020-09-10T18:45:00Z">
              <w:rPr>
                <w:rFonts w:cs="Arial"/>
                <w:b w:val="0"/>
                <w:bCs w:val="0"/>
                <w:color w:val="000000"/>
                <w:kern w:val="32"/>
                <w:sz w:val="32"/>
                <w:szCs w:val="32"/>
              </w:rPr>
            </w:rPrChange>
          </w:rPr>
          <w:fldChar w:fldCharType="separate"/>
        </w:r>
        <w:r w:rsidR="00CD6BFB" w:rsidDel="00D244E2">
          <w:delText>61</w:delText>
        </w:r>
        <w:r w:rsidRPr="00C15B35" w:rsidDel="00D244E2">
          <w:rPr>
            <w:b w:val="0"/>
            <w:bCs w:val="0"/>
            <w:rPrChange w:id="6327" w:author="Castillo Martínez Ana" w:date="2020-09-10T18:45:00Z">
              <w:rPr>
                <w:rFonts w:cs="Arial"/>
                <w:b w:val="0"/>
                <w:bCs w:val="0"/>
                <w:color w:val="000000"/>
                <w:kern w:val="32"/>
                <w:sz w:val="32"/>
                <w:szCs w:val="32"/>
              </w:rPr>
            </w:rPrChange>
          </w:rPr>
          <w:fldChar w:fldCharType="end"/>
        </w:r>
        <w:r w:rsidDel="00D244E2">
          <w:delText xml:space="preserve">. Pantalla de login en la aplicación de escritorio. </w:delText>
        </w:r>
        <w:bookmarkStart w:id="6328" w:name="_Toc50376049"/>
        <w:bookmarkStart w:id="6329" w:name="_Toc50388315"/>
        <w:bookmarkStart w:id="6330" w:name="_Toc50388528"/>
        <w:bookmarkStart w:id="6331" w:name="_Toc50388742"/>
        <w:bookmarkStart w:id="6332" w:name="_Toc50388961"/>
        <w:bookmarkStart w:id="6333" w:name="_Toc50389173"/>
        <w:bookmarkStart w:id="6334" w:name="_Toc50389385"/>
        <w:bookmarkStart w:id="6335" w:name="_Toc50389598"/>
        <w:bookmarkStart w:id="6336" w:name="_Toc50389810"/>
        <w:bookmarkStart w:id="6337" w:name="_Toc50390129"/>
        <w:bookmarkStart w:id="6338" w:name="_Toc50392658"/>
        <w:bookmarkStart w:id="6339" w:name="_Toc50568943"/>
        <w:bookmarkStart w:id="6340" w:name="_Toc50652724"/>
        <w:bookmarkStart w:id="6341" w:name="_Toc50720388"/>
        <w:bookmarkStart w:id="6342" w:name="_Toc50726003"/>
        <w:bookmarkStart w:id="6343" w:name="_Toc50736403"/>
        <w:bookmarkStart w:id="6344" w:name="_Toc50736728"/>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del>
    </w:p>
    <w:p w14:paraId="5831C3FD" w14:textId="77777777" w:rsidR="00C6147E" w:rsidRPr="00C6147E" w:rsidDel="00D244E2" w:rsidRDefault="00C6147E">
      <w:pPr>
        <w:pStyle w:val="Ttulo1"/>
        <w:rPr>
          <w:del w:id="6345" w:author="Castillo Martínez Ana" w:date="2020-09-04T17:55:00Z"/>
        </w:rPr>
        <w:pPrChange w:id="6346" w:author="Graván Serrano Eduardo" w:date="2020-09-11T17:05:00Z">
          <w:pPr/>
        </w:pPrChange>
      </w:pPr>
      <w:bookmarkStart w:id="6347" w:name="_Toc50376050"/>
      <w:bookmarkStart w:id="6348" w:name="_Toc50388316"/>
      <w:bookmarkStart w:id="6349" w:name="_Toc50388529"/>
      <w:bookmarkStart w:id="6350" w:name="_Toc50388743"/>
      <w:bookmarkStart w:id="6351" w:name="_Toc50388962"/>
      <w:bookmarkStart w:id="6352" w:name="_Toc50389174"/>
      <w:bookmarkStart w:id="6353" w:name="_Toc50389386"/>
      <w:bookmarkStart w:id="6354" w:name="_Toc50389599"/>
      <w:bookmarkStart w:id="6355" w:name="_Toc50389811"/>
      <w:bookmarkStart w:id="6356" w:name="_Toc50390130"/>
      <w:bookmarkStart w:id="6357" w:name="_Toc50392659"/>
      <w:bookmarkStart w:id="6358" w:name="_Toc50568944"/>
      <w:bookmarkStart w:id="6359" w:name="_Toc50652725"/>
      <w:bookmarkStart w:id="6360" w:name="_Toc50720389"/>
      <w:bookmarkStart w:id="6361" w:name="_Toc50726004"/>
      <w:bookmarkStart w:id="6362" w:name="_Toc50736404"/>
      <w:bookmarkStart w:id="6363" w:name="_Toc50736729"/>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p>
    <w:p w14:paraId="08389E59" w14:textId="77777777" w:rsidR="00C6147E" w:rsidDel="00D244E2" w:rsidRDefault="003C4173">
      <w:pPr>
        <w:pStyle w:val="Ttulo1"/>
        <w:rPr>
          <w:del w:id="6364" w:author="Castillo Martínez Ana" w:date="2020-09-04T17:55:00Z"/>
        </w:rPr>
        <w:pPrChange w:id="6365" w:author="Graván Serrano Eduardo" w:date="2020-09-11T17:05:00Z">
          <w:pPr>
            <w:jc w:val="center"/>
          </w:pPr>
        </w:pPrChange>
      </w:pPr>
      <w:del w:id="6366" w:author="Castillo Martínez Ana" w:date="2020-09-04T17:55:00Z">
        <w:r w:rsidRPr="00C15B35" w:rsidDel="00D244E2">
          <w:rPr>
            <w:b w:val="0"/>
            <w:bCs w:val="0"/>
            <w:noProof/>
            <w:rPrChange w:id="6367" w:author="Castillo Martínez Ana" w:date="2020-09-10T18:45:00Z">
              <w:rPr>
                <w:b/>
                <w:bCs/>
                <w:noProof/>
              </w:rPr>
            </w:rPrChange>
          </w:rPr>
          <mc:AlternateContent>
            <mc:Choice Requires="wps">
              <w:drawing>
                <wp:anchor distT="0" distB="0" distL="114300" distR="114300" simplePos="0" relativeHeight="251648512" behindDoc="0" locked="0" layoutInCell="1" allowOverlap="1" wp14:anchorId="4DA0F902" wp14:editId="337D9340">
                  <wp:simplePos x="0" y="0"/>
                  <wp:positionH relativeFrom="column">
                    <wp:posOffset>0</wp:posOffset>
                  </wp:positionH>
                  <wp:positionV relativeFrom="paragraph">
                    <wp:posOffset>2266950</wp:posOffset>
                  </wp:positionV>
                  <wp:extent cx="5400040" cy="146050"/>
                  <wp:effectExtent l="0" t="0" r="0" b="0"/>
                  <wp:wrapNone/>
                  <wp:docPr id="25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80C51" w14:textId="438D1925" w:rsidR="00374611" w:rsidRPr="009A20CE" w:rsidRDefault="00374611" w:rsidP="00C6147E">
                              <w:pPr>
                                <w:pStyle w:val="Descripcin"/>
                                <w:jc w:val="center"/>
                                <w:rPr>
                                  <w:szCs w:val="24"/>
                                </w:rPr>
                              </w:pPr>
                              <w:bookmarkStart w:id="6368" w:name="_Toc50736884"/>
                              <w:r>
                                <w:t xml:space="preserve">Figura </w:t>
                              </w:r>
                              <w:r>
                                <w:fldChar w:fldCharType="begin"/>
                              </w:r>
                              <w:r>
                                <w:instrText xml:space="preserve"> SEQ Figura \* ARABIC </w:instrText>
                              </w:r>
                              <w:r>
                                <w:fldChar w:fldCharType="separate"/>
                              </w:r>
                              <w:ins w:id="6369" w:author="Graván Serrano Eduardo" w:date="2020-09-07T15:18:00Z">
                                <w:r>
                                  <w:rPr>
                                    <w:noProof/>
                                  </w:rPr>
                                  <w:t>63</w:t>
                                </w:r>
                              </w:ins>
                              <w:del w:id="6370" w:author="Graván Serrano Eduardo" w:date="2020-09-07T15:18:00Z">
                                <w:r w:rsidDel="00FA5913">
                                  <w:rPr>
                                    <w:noProof/>
                                  </w:rPr>
                                  <w:delText>62</w:delText>
                                </w:r>
                              </w:del>
                              <w:r>
                                <w:fldChar w:fldCharType="end"/>
                              </w:r>
                              <w:r>
                                <w:t>. Mensajes de error ante el inicio de sesión en la aplicación de escritorio.</w:t>
                              </w:r>
                              <w:bookmarkEnd w:id="63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A0F902" id="Text Box 185" o:spid="_x0000_s1036" type="#_x0000_t202" style="position:absolute;left:0;text-align:left;margin-left:0;margin-top:178.5pt;width:425.2pt;height: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" stroked="f">
                  <v:textbox style="mso-fit-shape-to-text:t" inset="0,0,0,0">
                    <w:txbxContent>
                      <w:p w14:paraId="33D80C51" w14:textId="438D1925" w:rsidR="00374611" w:rsidRPr="009A20CE" w:rsidRDefault="00374611" w:rsidP="00C6147E">
                        <w:pPr>
                          <w:pStyle w:val="Descripcin"/>
                          <w:jc w:val="center"/>
                          <w:rPr>
                            <w:szCs w:val="24"/>
                          </w:rPr>
                        </w:pPr>
                        <w:bookmarkStart w:id="6371" w:name="_Toc50736884"/>
                        <w:r>
                          <w:t xml:space="preserve">Figura </w:t>
                        </w:r>
                        <w:r>
                          <w:fldChar w:fldCharType="begin"/>
                        </w:r>
                        <w:r>
                          <w:instrText xml:space="preserve"> SEQ Figura \* ARABIC </w:instrText>
                        </w:r>
                        <w:r>
                          <w:fldChar w:fldCharType="separate"/>
                        </w:r>
                        <w:ins w:id="6372" w:author="Graván Serrano Eduardo" w:date="2020-09-07T15:18:00Z">
                          <w:r>
                            <w:rPr>
                              <w:noProof/>
                            </w:rPr>
                            <w:t>63</w:t>
                          </w:r>
                        </w:ins>
                        <w:del w:id="6373" w:author="Graván Serrano Eduardo" w:date="2020-09-07T15:18:00Z">
                          <w:r w:rsidDel="00FA5913">
                            <w:rPr>
                              <w:noProof/>
                            </w:rPr>
                            <w:delText>62</w:delText>
                          </w:r>
                        </w:del>
                        <w:r>
                          <w:fldChar w:fldCharType="end"/>
                        </w:r>
                        <w:r>
                          <w:t>. Mensajes de error ante el inicio de sesión en la aplicación de escritorio.</w:t>
                        </w:r>
                        <w:bookmarkEnd w:id="6371"/>
                      </w:p>
                    </w:txbxContent>
                  </v:textbox>
                </v:shape>
              </w:pict>
            </mc:Fallback>
          </mc:AlternateContent>
        </w:r>
        <w:r w:rsidRPr="00C15B35" w:rsidDel="00D244E2">
          <w:rPr>
            <w:b w:val="0"/>
            <w:bCs w:val="0"/>
            <w:noProof/>
            <w:rPrChange w:id="6374" w:author="Castillo Martínez Ana" w:date="2020-09-10T18:45:00Z">
              <w:rPr>
                <w:b/>
                <w:bCs/>
                <w:noProof/>
              </w:rPr>
            </w:rPrChange>
          </w:rPr>
          <mc:AlternateContent>
            <mc:Choice Requires="wpc">
              <w:drawing>
                <wp:anchor distT="0" distB="0" distL="114300" distR="114300" simplePos="0" relativeHeight="251628032" behindDoc="0" locked="0" layoutInCell="1" allowOverlap="1" wp14:anchorId="7386C9B3" wp14:editId="14F4D4DC">
                  <wp:simplePos x="0" y="0"/>
                  <wp:positionH relativeFrom="character">
                    <wp:posOffset>0</wp:posOffset>
                  </wp:positionH>
                  <wp:positionV relativeFrom="line">
                    <wp:posOffset>0</wp:posOffset>
                  </wp:positionV>
                  <wp:extent cx="5400040" cy="2209800"/>
                  <wp:effectExtent l="0" t="0" r="0" b="0"/>
                  <wp:wrapNone/>
                  <wp:docPr id="183" name="Lienzo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9" name="Picture 1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C03424E" id="Lienzo 183" o:spid="_x0000_s1026" editas="canvas" style="position:absolute;margin-left:0;margin-top:0;width:425.2pt;height:174pt;z-index:251628032;mso-position-horizontal-relative:char;mso-position-vertical-relative:line" coordsize="54000,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">
                  <v:shape id="_x0000_s1027" type="#_x0000_t75" style="position:absolute;width:54000;height:22098;visibility:visible;mso-wrap-style:square">
                    <v:fill o:detectmouseclick="t"/>
                    <v:path o:connecttype="none"/>
                  </v:shape>
                  <v:shape id="Picture 184"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">
                    <v:imagedata r:id="rId104" o:title=""/>
                  </v:shape>
                  <w10:wrap anchory="line"/>
                </v:group>
              </w:pict>
            </mc:Fallback>
          </mc:AlternateContent>
        </w:r>
        <w:r w:rsidRPr="00C15B35" w:rsidDel="00D244E2">
          <w:rPr>
            <w:b w:val="0"/>
            <w:bCs w:val="0"/>
            <w:noProof/>
            <w:rPrChange w:id="6375" w:author="Castillo Martínez Ana" w:date="2020-09-10T18:45:00Z">
              <w:rPr>
                <w:b/>
                <w:bCs/>
                <w:noProof/>
              </w:rPr>
            </w:rPrChange>
          </w:rPr>
          <mc:AlternateContent>
            <mc:Choice Requires="wps">
              <w:drawing>
                <wp:inline distT="0" distB="0" distL="0" distR="0" wp14:anchorId="0F96C714" wp14:editId="266004DD">
                  <wp:extent cx="5401310" cy="2211705"/>
                  <wp:effectExtent l="0" t="0" r="0" b="0"/>
                  <wp:docPr id="33" name="AutoShap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21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10ACD" id="AutoShape 64" o:spid="_x0000_s1026" style="width:425.3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" filled="f" stroked="f">
                  <o:lock v:ext="edit" aspectratio="t"/>
                  <w10:anchorlock/>
                </v:rect>
              </w:pict>
            </mc:Fallback>
          </mc:AlternateContent>
        </w:r>
        <w:bookmarkStart w:id="6376" w:name="_Toc50376051"/>
        <w:bookmarkStart w:id="6377" w:name="_Toc50388317"/>
        <w:bookmarkStart w:id="6378" w:name="_Toc50388530"/>
        <w:bookmarkStart w:id="6379" w:name="_Toc50388744"/>
        <w:bookmarkStart w:id="6380" w:name="_Toc50388963"/>
        <w:bookmarkStart w:id="6381" w:name="_Toc50389175"/>
        <w:bookmarkStart w:id="6382" w:name="_Toc50389387"/>
        <w:bookmarkStart w:id="6383" w:name="_Toc50389600"/>
        <w:bookmarkStart w:id="6384" w:name="_Toc50389812"/>
        <w:bookmarkStart w:id="6385" w:name="_Toc50390131"/>
        <w:bookmarkStart w:id="6386" w:name="_Toc50392660"/>
        <w:bookmarkStart w:id="6387" w:name="_Toc50568945"/>
        <w:bookmarkStart w:id="6388" w:name="_Toc50652726"/>
        <w:bookmarkStart w:id="6389" w:name="_Toc50720390"/>
        <w:bookmarkStart w:id="6390" w:name="_Toc50726005"/>
        <w:bookmarkStart w:id="6391" w:name="_Toc50736405"/>
        <w:bookmarkStart w:id="6392" w:name="_Toc50736730"/>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del>
    </w:p>
    <w:p w14:paraId="7F1F8336" w14:textId="77777777" w:rsidR="00C6147E" w:rsidDel="00D244E2" w:rsidRDefault="003C4173">
      <w:pPr>
        <w:pStyle w:val="Ttulo1"/>
        <w:rPr>
          <w:del w:id="6393" w:author="Castillo Martínez Ana" w:date="2020-09-04T17:55:00Z"/>
        </w:rPr>
        <w:pPrChange w:id="6394" w:author="Graván Serrano Eduardo" w:date="2020-09-11T17:05:00Z">
          <w:pPr>
            <w:keepNext/>
            <w:jc w:val="center"/>
          </w:pPr>
        </w:pPrChange>
      </w:pPr>
      <w:del w:id="6395" w:author="Castillo Martínez Ana" w:date="2020-09-04T17:55:00Z">
        <w:r w:rsidRPr="00C15B35" w:rsidDel="00D244E2">
          <w:rPr>
            <w:b w:val="0"/>
            <w:bCs w:val="0"/>
            <w:noProof/>
            <w:rPrChange w:id="6396" w:author="Castillo Martínez Ana" w:date="2020-09-10T18:45:00Z">
              <w:rPr>
                <w:b/>
                <w:bCs/>
                <w:noProof/>
              </w:rPr>
            </w:rPrChange>
          </w:rPr>
          <w:drawing>
            <wp:inline distT="0" distB="0" distL="0" distR="0" wp14:anchorId="4CA74769" wp14:editId="486B58AB">
              <wp:extent cx="2158365" cy="2328545"/>
              <wp:effectExtent l="0" t="0" r="0" b="0"/>
              <wp:docPr id="6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58365" cy="2328545"/>
                      </a:xfrm>
                      <a:prstGeom prst="rect">
                        <a:avLst/>
                      </a:prstGeom>
                      <a:noFill/>
                      <a:ln>
                        <a:noFill/>
                      </a:ln>
                    </pic:spPr>
                  </pic:pic>
                </a:graphicData>
              </a:graphic>
            </wp:inline>
          </w:drawing>
        </w:r>
        <w:bookmarkStart w:id="6397" w:name="_Toc50376052"/>
        <w:bookmarkStart w:id="6398" w:name="_Toc50388318"/>
        <w:bookmarkStart w:id="6399" w:name="_Toc50388531"/>
        <w:bookmarkStart w:id="6400" w:name="_Toc50388745"/>
        <w:bookmarkStart w:id="6401" w:name="_Toc50388964"/>
        <w:bookmarkStart w:id="6402" w:name="_Toc50389176"/>
        <w:bookmarkStart w:id="6403" w:name="_Toc50389388"/>
        <w:bookmarkStart w:id="6404" w:name="_Toc50389601"/>
        <w:bookmarkStart w:id="6405" w:name="_Toc50389813"/>
        <w:bookmarkStart w:id="6406" w:name="_Toc50390132"/>
        <w:bookmarkStart w:id="6407" w:name="_Toc50392661"/>
        <w:bookmarkStart w:id="6408" w:name="_Toc50568946"/>
        <w:bookmarkStart w:id="6409" w:name="_Toc50652727"/>
        <w:bookmarkStart w:id="6410" w:name="_Toc50720391"/>
        <w:bookmarkStart w:id="6411" w:name="_Toc50726006"/>
        <w:bookmarkStart w:id="6412" w:name="_Toc50736406"/>
        <w:bookmarkStart w:id="6413" w:name="_Toc50736731"/>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del>
    </w:p>
    <w:p w14:paraId="76F9A85F" w14:textId="77777777" w:rsidR="00C6147E" w:rsidDel="00D244E2" w:rsidRDefault="00C6147E">
      <w:pPr>
        <w:pStyle w:val="Ttulo1"/>
        <w:rPr>
          <w:del w:id="6414" w:author="Castillo Martínez Ana" w:date="2020-09-04T17:55:00Z"/>
        </w:rPr>
        <w:pPrChange w:id="6415" w:author="Graván Serrano Eduardo" w:date="2020-09-11T17:05:00Z">
          <w:pPr>
            <w:pStyle w:val="Descripcin"/>
            <w:jc w:val="center"/>
          </w:pPr>
        </w:pPrChange>
      </w:pPr>
      <w:del w:id="6416" w:author="Castillo Martínez Ana" w:date="2020-09-04T17:55:00Z">
        <w:r w:rsidDel="00D244E2">
          <w:delText xml:space="preserve">Figura </w:delText>
        </w:r>
        <w:r w:rsidRPr="00C15B35" w:rsidDel="00D244E2">
          <w:rPr>
            <w:b w:val="0"/>
            <w:bCs w:val="0"/>
          </w:rPr>
          <w:fldChar w:fldCharType="begin"/>
        </w:r>
        <w:r w:rsidDel="00D244E2">
          <w:delInstrText xml:space="preserve"> SEQ Figura \* ARABIC </w:delInstrText>
        </w:r>
        <w:r w:rsidRPr="00C15B35" w:rsidDel="00D244E2">
          <w:rPr>
            <w:b w:val="0"/>
            <w:bCs w:val="0"/>
            <w:rPrChange w:id="6417" w:author="Castillo Martínez Ana" w:date="2020-09-10T18:45:00Z">
              <w:rPr>
                <w:rFonts w:cs="Arial"/>
                <w:b w:val="0"/>
                <w:bCs w:val="0"/>
                <w:color w:val="000000"/>
                <w:kern w:val="32"/>
                <w:sz w:val="32"/>
                <w:szCs w:val="32"/>
              </w:rPr>
            </w:rPrChange>
          </w:rPr>
          <w:fldChar w:fldCharType="separate"/>
        </w:r>
        <w:r w:rsidR="00CD6BFB" w:rsidDel="00D244E2">
          <w:delText>63</w:delText>
        </w:r>
        <w:r w:rsidRPr="00C15B35" w:rsidDel="00D244E2">
          <w:rPr>
            <w:b w:val="0"/>
            <w:bCs w:val="0"/>
            <w:rPrChange w:id="6418" w:author="Castillo Martínez Ana" w:date="2020-09-10T18:45:00Z">
              <w:rPr>
                <w:rFonts w:cs="Arial"/>
                <w:b w:val="0"/>
                <w:bCs w:val="0"/>
                <w:color w:val="000000"/>
                <w:kern w:val="32"/>
                <w:sz w:val="32"/>
                <w:szCs w:val="32"/>
              </w:rPr>
            </w:rPrChange>
          </w:rPr>
          <w:fldChar w:fldCharType="end"/>
        </w:r>
        <w:r w:rsidDel="00D244E2">
          <w:delText>. Mensaje de inicio de sesión correcto en la aplicación de escritorio.</w:delText>
        </w:r>
        <w:bookmarkStart w:id="6419" w:name="_Toc50376053"/>
        <w:bookmarkStart w:id="6420" w:name="_Toc50388319"/>
        <w:bookmarkStart w:id="6421" w:name="_Toc50388532"/>
        <w:bookmarkStart w:id="6422" w:name="_Toc50388746"/>
        <w:bookmarkStart w:id="6423" w:name="_Toc50388965"/>
        <w:bookmarkStart w:id="6424" w:name="_Toc50389177"/>
        <w:bookmarkStart w:id="6425" w:name="_Toc50389389"/>
        <w:bookmarkStart w:id="6426" w:name="_Toc50389602"/>
        <w:bookmarkStart w:id="6427" w:name="_Toc50389814"/>
        <w:bookmarkStart w:id="6428" w:name="_Toc50390133"/>
        <w:bookmarkStart w:id="6429" w:name="_Toc50392662"/>
        <w:bookmarkStart w:id="6430" w:name="_Toc50568947"/>
        <w:bookmarkStart w:id="6431" w:name="_Toc50652728"/>
        <w:bookmarkStart w:id="6432" w:name="_Toc50720392"/>
        <w:bookmarkStart w:id="6433" w:name="_Toc50726007"/>
        <w:bookmarkStart w:id="6434" w:name="_Toc50736407"/>
        <w:bookmarkStart w:id="6435" w:name="_Toc50736732"/>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del>
    </w:p>
    <w:p w14:paraId="62BD4B28" w14:textId="77777777" w:rsidR="00C6147E" w:rsidRPr="00C6147E" w:rsidDel="00D244E2" w:rsidRDefault="00C6147E">
      <w:pPr>
        <w:pStyle w:val="Ttulo1"/>
        <w:rPr>
          <w:del w:id="6436" w:author="Castillo Martínez Ana" w:date="2020-09-04T17:55:00Z"/>
        </w:rPr>
        <w:pPrChange w:id="6437" w:author="Graván Serrano Eduardo" w:date="2020-09-11T17:05:00Z">
          <w:pPr/>
        </w:pPrChange>
      </w:pPr>
      <w:bookmarkStart w:id="6438" w:name="_Toc50376054"/>
      <w:bookmarkStart w:id="6439" w:name="_Toc50388320"/>
      <w:bookmarkStart w:id="6440" w:name="_Toc50388533"/>
      <w:bookmarkStart w:id="6441" w:name="_Toc50388747"/>
      <w:bookmarkStart w:id="6442" w:name="_Toc50388966"/>
      <w:bookmarkStart w:id="6443" w:name="_Toc50389178"/>
      <w:bookmarkStart w:id="6444" w:name="_Toc50389390"/>
      <w:bookmarkStart w:id="6445" w:name="_Toc50389603"/>
      <w:bookmarkStart w:id="6446" w:name="_Toc50389815"/>
      <w:bookmarkStart w:id="6447" w:name="_Toc50390134"/>
      <w:bookmarkStart w:id="6448" w:name="_Toc50392663"/>
      <w:bookmarkStart w:id="6449" w:name="_Toc50568948"/>
      <w:bookmarkStart w:id="6450" w:name="_Toc50652729"/>
      <w:bookmarkStart w:id="6451" w:name="_Toc50720393"/>
      <w:bookmarkStart w:id="6452" w:name="_Toc50726008"/>
      <w:bookmarkStart w:id="6453" w:name="_Toc50736408"/>
      <w:bookmarkStart w:id="6454" w:name="_Toc50736733"/>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p>
    <w:p w14:paraId="12F9271C" w14:textId="77777777" w:rsidR="00C6147E" w:rsidDel="00D244E2" w:rsidRDefault="00C6147E">
      <w:pPr>
        <w:pStyle w:val="Ttulo1"/>
        <w:rPr>
          <w:del w:id="6455" w:author="Castillo Martínez Ana" w:date="2020-09-04T17:55:00Z"/>
        </w:rPr>
        <w:pPrChange w:id="6456" w:author="Graván Serrano Eduardo" w:date="2020-09-11T17:05:00Z">
          <w:pPr/>
        </w:pPrChange>
      </w:pPr>
      <w:del w:id="6457" w:author="Castillo Martínez Ana" w:date="2020-09-04T17:55:00Z">
        <w:r w:rsidDel="00D244E2">
          <w:delText>Cuando se haga un login correcto, la aplicación nos redirige al menú principal de la aplicación. Este menú hace de nexo para acceder a todas las funcionalidades que ofrece el panel de administración.</w:delText>
        </w:r>
        <w:bookmarkStart w:id="6458" w:name="_Toc50376055"/>
        <w:bookmarkStart w:id="6459" w:name="_Toc50388321"/>
        <w:bookmarkStart w:id="6460" w:name="_Toc50388534"/>
        <w:bookmarkStart w:id="6461" w:name="_Toc50388748"/>
        <w:bookmarkStart w:id="6462" w:name="_Toc50388967"/>
        <w:bookmarkStart w:id="6463" w:name="_Toc50389179"/>
        <w:bookmarkStart w:id="6464" w:name="_Toc50389391"/>
        <w:bookmarkStart w:id="6465" w:name="_Toc50389604"/>
        <w:bookmarkStart w:id="6466" w:name="_Toc50389816"/>
        <w:bookmarkStart w:id="6467" w:name="_Toc50390135"/>
        <w:bookmarkStart w:id="6468" w:name="_Toc50392664"/>
        <w:bookmarkStart w:id="6469" w:name="_Toc50568949"/>
        <w:bookmarkStart w:id="6470" w:name="_Toc50652730"/>
        <w:bookmarkStart w:id="6471" w:name="_Toc50720394"/>
        <w:bookmarkStart w:id="6472" w:name="_Toc50726009"/>
        <w:bookmarkStart w:id="6473" w:name="_Toc50736409"/>
        <w:bookmarkStart w:id="6474" w:name="_Toc50736734"/>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del>
    </w:p>
    <w:p w14:paraId="7B5E0E06" w14:textId="77777777" w:rsidR="00C6147E" w:rsidDel="00D244E2" w:rsidRDefault="00C6147E">
      <w:pPr>
        <w:pStyle w:val="Ttulo1"/>
        <w:rPr>
          <w:del w:id="6475" w:author="Castillo Martínez Ana" w:date="2020-09-04T17:55:00Z"/>
        </w:rPr>
        <w:pPrChange w:id="6476" w:author="Graván Serrano Eduardo" w:date="2020-09-11T17:05:00Z">
          <w:pPr/>
        </w:pPrChange>
      </w:pPr>
      <w:bookmarkStart w:id="6477" w:name="_Toc50376056"/>
      <w:bookmarkStart w:id="6478" w:name="_Toc50388322"/>
      <w:bookmarkStart w:id="6479" w:name="_Toc50388535"/>
      <w:bookmarkStart w:id="6480" w:name="_Toc50388749"/>
      <w:bookmarkStart w:id="6481" w:name="_Toc50388968"/>
      <w:bookmarkStart w:id="6482" w:name="_Toc50389180"/>
      <w:bookmarkStart w:id="6483" w:name="_Toc50389392"/>
      <w:bookmarkStart w:id="6484" w:name="_Toc50389605"/>
      <w:bookmarkStart w:id="6485" w:name="_Toc50389817"/>
      <w:bookmarkStart w:id="6486" w:name="_Toc50390136"/>
      <w:bookmarkStart w:id="6487" w:name="_Toc50392665"/>
      <w:bookmarkStart w:id="6488" w:name="_Toc50568950"/>
      <w:bookmarkStart w:id="6489" w:name="_Toc50652731"/>
      <w:bookmarkStart w:id="6490" w:name="_Toc50720395"/>
      <w:bookmarkStart w:id="6491" w:name="_Toc50726010"/>
      <w:bookmarkStart w:id="6492" w:name="_Toc50736410"/>
      <w:bookmarkStart w:id="6493" w:name="_Toc50736735"/>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p>
    <w:p w14:paraId="624CE680" w14:textId="77777777" w:rsidR="00C6147E" w:rsidDel="00D244E2" w:rsidRDefault="00C6147E">
      <w:pPr>
        <w:pStyle w:val="Ttulo1"/>
        <w:rPr>
          <w:del w:id="6494" w:author="Castillo Martínez Ana" w:date="2020-09-04T17:55:00Z"/>
        </w:rPr>
        <w:pPrChange w:id="6495" w:author="Graván Serrano Eduardo" w:date="2020-09-11T17:05:00Z">
          <w:pPr/>
        </w:pPrChange>
      </w:pPr>
      <w:del w:id="6496" w:author="Castillo Martínez Ana" w:date="2020-09-04T17:55:00Z">
        <w:r w:rsidDel="00D244E2">
          <w:delText>Está dividido en 3 pestañas: la primera con funcionalidades de empleados, la segunda con funcionalidades sobre horarios de empleados, y la tercera con funcionalidades sobre registros de asistencia y control horario de empleados:</w:delText>
        </w:r>
        <w:bookmarkStart w:id="6497" w:name="_Toc50376057"/>
        <w:bookmarkStart w:id="6498" w:name="_Toc50388323"/>
        <w:bookmarkStart w:id="6499" w:name="_Toc50388536"/>
        <w:bookmarkStart w:id="6500" w:name="_Toc50388750"/>
        <w:bookmarkStart w:id="6501" w:name="_Toc50388969"/>
        <w:bookmarkStart w:id="6502" w:name="_Toc50389181"/>
        <w:bookmarkStart w:id="6503" w:name="_Toc50389393"/>
        <w:bookmarkStart w:id="6504" w:name="_Toc50389606"/>
        <w:bookmarkStart w:id="6505" w:name="_Toc50389818"/>
        <w:bookmarkStart w:id="6506" w:name="_Toc50390137"/>
        <w:bookmarkStart w:id="6507" w:name="_Toc50392666"/>
        <w:bookmarkStart w:id="6508" w:name="_Toc50568951"/>
        <w:bookmarkStart w:id="6509" w:name="_Toc50652732"/>
        <w:bookmarkStart w:id="6510" w:name="_Toc50720396"/>
        <w:bookmarkStart w:id="6511" w:name="_Toc50726011"/>
        <w:bookmarkStart w:id="6512" w:name="_Toc50736411"/>
        <w:bookmarkStart w:id="6513" w:name="_Toc5073673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del>
    </w:p>
    <w:p w14:paraId="3B33B31D" w14:textId="77777777" w:rsidR="00C6147E" w:rsidDel="00D244E2" w:rsidRDefault="00C6147E">
      <w:pPr>
        <w:pStyle w:val="Ttulo1"/>
        <w:rPr>
          <w:del w:id="6514" w:author="Castillo Martínez Ana" w:date="2020-09-04T17:55:00Z"/>
        </w:rPr>
        <w:pPrChange w:id="6515" w:author="Graván Serrano Eduardo" w:date="2020-09-11T17:05:00Z">
          <w:pPr/>
        </w:pPrChange>
      </w:pPr>
      <w:bookmarkStart w:id="6516" w:name="_Toc50376058"/>
      <w:bookmarkStart w:id="6517" w:name="_Toc50388324"/>
      <w:bookmarkStart w:id="6518" w:name="_Toc50388537"/>
      <w:bookmarkStart w:id="6519" w:name="_Toc50388751"/>
      <w:bookmarkStart w:id="6520" w:name="_Toc50388970"/>
      <w:bookmarkStart w:id="6521" w:name="_Toc50389182"/>
      <w:bookmarkStart w:id="6522" w:name="_Toc50389394"/>
      <w:bookmarkStart w:id="6523" w:name="_Toc50389607"/>
      <w:bookmarkStart w:id="6524" w:name="_Toc50389819"/>
      <w:bookmarkStart w:id="6525" w:name="_Toc50390138"/>
      <w:bookmarkStart w:id="6526" w:name="_Toc50392667"/>
      <w:bookmarkStart w:id="6527" w:name="_Toc50568952"/>
      <w:bookmarkStart w:id="6528" w:name="_Toc50652733"/>
      <w:bookmarkStart w:id="6529" w:name="_Toc50720397"/>
      <w:bookmarkStart w:id="6530" w:name="_Toc50726012"/>
      <w:bookmarkStart w:id="6531" w:name="_Toc50736412"/>
      <w:bookmarkStart w:id="6532" w:name="_Toc50736737"/>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p>
    <w:p w14:paraId="496B279E" w14:textId="77777777" w:rsidR="00C6147E" w:rsidDel="00D244E2" w:rsidRDefault="003C4173">
      <w:pPr>
        <w:pStyle w:val="Ttulo1"/>
        <w:rPr>
          <w:del w:id="6533" w:author="Castillo Martínez Ana" w:date="2020-09-04T17:55:00Z"/>
        </w:rPr>
        <w:pPrChange w:id="6534" w:author="Graván Serrano Eduardo" w:date="2020-09-11T17:05:00Z">
          <w:pPr/>
        </w:pPrChange>
      </w:pPr>
      <w:del w:id="6535" w:author="Castillo Martínez Ana" w:date="2020-09-04T17:55:00Z">
        <w:r w:rsidRPr="00C15B35" w:rsidDel="00D244E2">
          <w:rPr>
            <w:b w:val="0"/>
            <w:bCs w:val="0"/>
            <w:noProof/>
            <w:rPrChange w:id="6536" w:author="Castillo Martínez Ana" w:date="2020-09-10T18:45:00Z">
              <w:rPr>
                <w:b/>
                <w:bCs/>
                <w:noProof/>
              </w:rPr>
            </w:rPrChange>
          </w:rPr>
          <mc:AlternateContent>
            <mc:Choice Requires="wps">
              <w:drawing>
                <wp:anchor distT="0" distB="0" distL="114300" distR="114300" simplePos="0" relativeHeight="251649536" behindDoc="0" locked="0" layoutInCell="1" allowOverlap="1" wp14:anchorId="59356393" wp14:editId="7039D4DE">
                  <wp:simplePos x="0" y="0"/>
                  <wp:positionH relativeFrom="column">
                    <wp:posOffset>3810</wp:posOffset>
                  </wp:positionH>
                  <wp:positionV relativeFrom="paragraph">
                    <wp:posOffset>3942715</wp:posOffset>
                  </wp:positionV>
                  <wp:extent cx="5400040" cy="146050"/>
                  <wp:effectExtent l="0" t="0" r="0" b="0"/>
                  <wp:wrapNone/>
                  <wp:docPr id="247"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BDC851" w14:textId="7E25A570" w:rsidR="00374611" w:rsidRPr="00D2211B" w:rsidRDefault="00374611" w:rsidP="00C6147E">
                              <w:pPr>
                                <w:pStyle w:val="Descripcin"/>
                                <w:jc w:val="center"/>
                                <w:rPr>
                                  <w:szCs w:val="24"/>
                                </w:rPr>
                              </w:pPr>
                              <w:bookmarkStart w:id="6537" w:name="_Toc50736885"/>
                              <w:r>
                                <w:t xml:space="preserve">Figura </w:t>
                              </w:r>
                              <w:r>
                                <w:fldChar w:fldCharType="begin"/>
                              </w:r>
                              <w:r>
                                <w:instrText xml:space="preserve"> SEQ Figura \* ARABIC </w:instrText>
                              </w:r>
                              <w:r>
                                <w:fldChar w:fldCharType="separate"/>
                              </w:r>
                              <w:r>
                                <w:rPr>
                                  <w:noProof/>
                                </w:rPr>
                                <w:t>64</w:t>
                              </w:r>
                              <w:r>
                                <w:fldChar w:fldCharType="end"/>
                              </w:r>
                              <w:r>
                                <w:t>. Pestañas del menú principal en la aplicación de escritorio para administradores.</w:t>
                              </w:r>
                              <w:bookmarkEnd w:id="65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356393" id="Text Box 189" o:spid="_x0000_s1037" type="#_x0000_t202" style="position:absolute;left:0;text-align:left;margin-left:.3pt;margin-top:310.45pt;width:425.2pt;height:1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" stroked="f">
                  <v:textbox style="mso-fit-shape-to-text:t" inset="0,0,0,0">
                    <w:txbxContent>
                      <w:p w14:paraId="50BDC851" w14:textId="7E25A570" w:rsidR="00374611" w:rsidRPr="00D2211B" w:rsidRDefault="00374611" w:rsidP="00C6147E">
                        <w:pPr>
                          <w:pStyle w:val="Descripcin"/>
                          <w:jc w:val="center"/>
                          <w:rPr>
                            <w:szCs w:val="24"/>
                          </w:rPr>
                        </w:pPr>
                        <w:bookmarkStart w:id="6538" w:name="_Toc50736885"/>
                        <w:r>
                          <w:t xml:space="preserve">Figura </w:t>
                        </w:r>
                        <w:r>
                          <w:fldChar w:fldCharType="begin"/>
                        </w:r>
                        <w:r>
                          <w:instrText xml:space="preserve"> SEQ Figura \* ARABIC </w:instrText>
                        </w:r>
                        <w:r>
                          <w:fldChar w:fldCharType="separate"/>
                        </w:r>
                        <w:r>
                          <w:rPr>
                            <w:noProof/>
                          </w:rPr>
                          <w:t>64</w:t>
                        </w:r>
                        <w:r>
                          <w:fldChar w:fldCharType="end"/>
                        </w:r>
                        <w:r>
                          <w:t>. Pestañas del menú principal en la aplicación de escritorio para administradores.</w:t>
                        </w:r>
                        <w:bookmarkEnd w:id="6538"/>
                      </w:p>
                    </w:txbxContent>
                  </v:textbox>
                </v:shape>
              </w:pict>
            </mc:Fallback>
          </mc:AlternateContent>
        </w:r>
        <w:r w:rsidRPr="00C15B35" w:rsidDel="00D244E2">
          <w:rPr>
            <w:b w:val="0"/>
            <w:bCs w:val="0"/>
            <w:noProof/>
            <w:rPrChange w:id="6539" w:author="Castillo Martínez Ana" w:date="2020-09-10T18:45:00Z">
              <w:rPr>
                <w:b/>
                <w:bCs/>
                <w:noProof/>
              </w:rPr>
            </w:rPrChange>
          </w:rPr>
          <mc:AlternateContent>
            <mc:Choice Requires="wpc">
              <w:drawing>
                <wp:anchor distT="0" distB="0" distL="114300" distR="114300" simplePos="0" relativeHeight="251627008" behindDoc="0" locked="0" layoutInCell="1" allowOverlap="1" wp14:anchorId="75A83A03" wp14:editId="51C67E8C">
                  <wp:simplePos x="0" y="0"/>
                  <wp:positionH relativeFrom="character">
                    <wp:posOffset>0</wp:posOffset>
                  </wp:positionH>
                  <wp:positionV relativeFrom="line">
                    <wp:posOffset>0</wp:posOffset>
                  </wp:positionV>
                  <wp:extent cx="5400040" cy="3885565"/>
                  <wp:effectExtent l="0" t="0" r="0" b="0"/>
                  <wp:wrapNone/>
                  <wp:docPr id="187" name="Lienzo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6" name="Picture 1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885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EEA945E" id="Lienzo 187" o:spid="_x0000_s1026" editas="canvas" style="position:absolute;margin-left:0;margin-top:0;width:425.2pt;height:305.95pt;z-index:251627008;mso-position-horizontal-relative:char;mso-position-vertical-relative:line" coordsize="54000,38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">
                  <v:shape id="_x0000_s1027" type="#_x0000_t75" style="position:absolute;width:54000;height:38855;visibility:visible;mso-wrap-style:square">
                    <v:fill o:detectmouseclick="t"/>
                    <v:path o:connecttype="none"/>
                  </v:shape>
                  <v:shape id="Picture 188" o:spid="_x0000_s1028" type="#_x0000_t75" style="position:absolute;width:5400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">
                    <v:imagedata r:id="rId107" o:title=""/>
                  </v:shape>
                  <w10:wrap anchory="line"/>
                </v:group>
              </w:pict>
            </mc:Fallback>
          </mc:AlternateContent>
        </w:r>
        <w:r w:rsidRPr="00C15B35" w:rsidDel="00D244E2">
          <w:rPr>
            <w:b w:val="0"/>
            <w:bCs w:val="0"/>
            <w:noProof/>
            <w:rPrChange w:id="6540" w:author="Castillo Martínez Ana" w:date="2020-09-10T18:45:00Z">
              <w:rPr>
                <w:b/>
                <w:bCs/>
                <w:noProof/>
              </w:rPr>
            </w:rPrChange>
          </w:rPr>
          <mc:AlternateContent>
            <mc:Choice Requires="wps">
              <w:drawing>
                <wp:inline distT="0" distB="0" distL="0" distR="0" wp14:anchorId="46F1ABA2" wp14:editId="40523979">
                  <wp:extent cx="5401310" cy="3881120"/>
                  <wp:effectExtent l="0" t="0" r="0" b="0"/>
                  <wp:docPr id="32" name="AutoShap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88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5548A" id="AutoShape 66" o:spid="_x0000_s1026" style="width:425.3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" filled="f" stroked="f">
                  <o:lock v:ext="edit" aspectratio="t"/>
                  <w10:anchorlock/>
                </v:rect>
              </w:pict>
            </mc:Fallback>
          </mc:AlternateContent>
        </w:r>
        <w:bookmarkStart w:id="6541" w:name="_Toc50376059"/>
        <w:bookmarkStart w:id="6542" w:name="_Toc50388325"/>
        <w:bookmarkStart w:id="6543" w:name="_Toc50388538"/>
        <w:bookmarkStart w:id="6544" w:name="_Toc50388752"/>
        <w:bookmarkStart w:id="6545" w:name="_Toc50388971"/>
        <w:bookmarkStart w:id="6546" w:name="_Toc50389183"/>
        <w:bookmarkStart w:id="6547" w:name="_Toc50389395"/>
        <w:bookmarkStart w:id="6548" w:name="_Toc50389608"/>
        <w:bookmarkStart w:id="6549" w:name="_Toc50389820"/>
        <w:bookmarkStart w:id="6550" w:name="_Toc50390139"/>
        <w:bookmarkStart w:id="6551" w:name="_Toc50392668"/>
        <w:bookmarkStart w:id="6552" w:name="_Toc50568953"/>
        <w:bookmarkStart w:id="6553" w:name="_Toc50652734"/>
        <w:bookmarkStart w:id="6554" w:name="_Toc50720398"/>
        <w:bookmarkStart w:id="6555" w:name="_Toc50726013"/>
        <w:bookmarkStart w:id="6556" w:name="_Toc50736413"/>
        <w:bookmarkStart w:id="6557" w:name="_Toc50736738"/>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del>
    </w:p>
    <w:p w14:paraId="2EDBA833" w14:textId="77777777" w:rsidR="00C6147E" w:rsidDel="00D244E2" w:rsidRDefault="00C6147E">
      <w:pPr>
        <w:pStyle w:val="Ttulo1"/>
        <w:rPr>
          <w:del w:id="6558" w:author="Castillo Martínez Ana" w:date="2020-09-04T17:55:00Z"/>
        </w:rPr>
        <w:pPrChange w:id="6559" w:author="Graván Serrano Eduardo" w:date="2020-09-11T17:05:00Z">
          <w:pPr/>
        </w:pPrChange>
      </w:pPr>
      <w:bookmarkStart w:id="6560" w:name="_Toc50376060"/>
      <w:bookmarkStart w:id="6561" w:name="_Toc50388326"/>
      <w:bookmarkStart w:id="6562" w:name="_Toc50388539"/>
      <w:bookmarkStart w:id="6563" w:name="_Toc50388753"/>
      <w:bookmarkStart w:id="6564" w:name="_Toc50388972"/>
      <w:bookmarkStart w:id="6565" w:name="_Toc50389184"/>
      <w:bookmarkStart w:id="6566" w:name="_Toc50389396"/>
      <w:bookmarkStart w:id="6567" w:name="_Toc50389609"/>
      <w:bookmarkStart w:id="6568" w:name="_Toc50389821"/>
      <w:bookmarkStart w:id="6569" w:name="_Toc50390140"/>
      <w:bookmarkStart w:id="6570" w:name="_Toc50392669"/>
      <w:bookmarkStart w:id="6571" w:name="_Toc50568954"/>
      <w:bookmarkStart w:id="6572" w:name="_Toc50652735"/>
      <w:bookmarkStart w:id="6573" w:name="_Toc50720399"/>
      <w:bookmarkStart w:id="6574" w:name="_Toc50726014"/>
      <w:bookmarkStart w:id="6575" w:name="_Toc50736414"/>
      <w:bookmarkStart w:id="6576" w:name="_Toc5073673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p>
    <w:p w14:paraId="3BD0712A" w14:textId="77777777" w:rsidR="00C6147E" w:rsidDel="00D244E2" w:rsidRDefault="00C6147E">
      <w:pPr>
        <w:pStyle w:val="Ttulo1"/>
        <w:rPr>
          <w:del w:id="6577" w:author="Castillo Martínez Ana" w:date="2020-09-04T17:55:00Z"/>
        </w:rPr>
        <w:pPrChange w:id="6578" w:author="Graván Serrano Eduardo" w:date="2020-09-11T17:05:00Z">
          <w:pPr>
            <w:jc w:val="center"/>
          </w:pPr>
        </w:pPrChange>
      </w:pPr>
      <w:bookmarkStart w:id="6579" w:name="_Toc50376061"/>
      <w:bookmarkStart w:id="6580" w:name="_Toc50388327"/>
      <w:bookmarkStart w:id="6581" w:name="_Toc50388540"/>
      <w:bookmarkStart w:id="6582" w:name="_Toc50388754"/>
      <w:bookmarkStart w:id="6583" w:name="_Toc50388973"/>
      <w:bookmarkStart w:id="6584" w:name="_Toc50389185"/>
      <w:bookmarkStart w:id="6585" w:name="_Toc50389397"/>
      <w:bookmarkStart w:id="6586" w:name="_Toc50389610"/>
      <w:bookmarkStart w:id="6587" w:name="_Toc50389822"/>
      <w:bookmarkStart w:id="6588" w:name="_Toc50390141"/>
      <w:bookmarkStart w:id="6589" w:name="_Toc50392670"/>
      <w:bookmarkStart w:id="6590" w:name="_Toc50568955"/>
      <w:bookmarkStart w:id="6591" w:name="_Toc50652736"/>
      <w:bookmarkStart w:id="6592" w:name="_Toc50720400"/>
      <w:bookmarkStart w:id="6593" w:name="_Toc50726015"/>
      <w:bookmarkStart w:id="6594" w:name="_Toc50736415"/>
      <w:bookmarkStart w:id="6595" w:name="_Toc50736740"/>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p>
    <w:p w14:paraId="46921A6B" w14:textId="77777777" w:rsidR="00C6147E" w:rsidDel="00D244E2" w:rsidRDefault="00C6147E">
      <w:pPr>
        <w:pStyle w:val="Ttulo1"/>
        <w:rPr>
          <w:del w:id="6596" w:author="Castillo Martínez Ana" w:date="2020-09-04T17:55:00Z"/>
        </w:rPr>
        <w:pPrChange w:id="6597" w:author="Graván Serrano Eduardo" w:date="2020-09-11T17:05:00Z">
          <w:pPr/>
        </w:pPrChange>
      </w:pPr>
      <w:del w:id="6598" w:author="Castillo Martínez Ana" w:date="2020-09-04T17:55:00Z">
        <w:r w:rsidDel="00D244E2">
          <w:delText>Desde este menú, podemos decidir acceder a todas las funcionalidades de la aplicación. Cuando se abra una ventana nueva como resultado de haber pulsado alguno de estos botones, la ventana del menú principal se hace invisible. Para volver al menú principal, simplemente hay que cerrar la ventana de la funcionalidad que hayamos abierto.</w:delText>
        </w:r>
        <w:bookmarkStart w:id="6599" w:name="_Toc50376062"/>
        <w:bookmarkStart w:id="6600" w:name="_Toc50388328"/>
        <w:bookmarkStart w:id="6601" w:name="_Toc50388541"/>
        <w:bookmarkStart w:id="6602" w:name="_Toc50388755"/>
        <w:bookmarkStart w:id="6603" w:name="_Toc50388974"/>
        <w:bookmarkStart w:id="6604" w:name="_Toc50389186"/>
        <w:bookmarkStart w:id="6605" w:name="_Toc50389398"/>
        <w:bookmarkStart w:id="6606" w:name="_Toc50389611"/>
        <w:bookmarkStart w:id="6607" w:name="_Toc50389823"/>
        <w:bookmarkStart w:id="6608" w:name="_Toc50390142"/>
        <w:bookmarkStart w:id="6609" w:name="_Toc50392671"/>
        <w:bookmarkStart w:id="6610" w:name="_Toc50568956"/>
        <w:bookmarkStart w:id="6611" w:name="_Toc50652737"/>
        <w:bookmarkStart w:id="6612" w:name="_Toc50720401"/>
        <w:bookmarkStart w:id="6613" w:name="_Toc50726016"/>
        <w:bookmarkStart w:id="6614" w:name="_Toc50736416"/>
        <w:bookmarkStart w:id="6615" w:name="_Toc50736741"/>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del>
    </w:p>
    <w:p w14:paraId="6E0C639E" w14:textId="77777777" w:rsidR="00C6147E" w:rsidDel="00D244E2" w:rsidRDefault="00C6147E">
      <w:pPr>
        <w:pStyle w:val="Ttulo1"/>
        <w:rPr>
          <w:del w:id="6616" w:author="Castillo Martínez Ana" w:date="2020-09-04T17:55:00Z"/>
        </w:rPr>
        <w:pPrChange w:id="6617" w:author="Graván Serrano Eduardo" w:date="2020-09-11T17:05:00Z">
          <w:pPr/>
        </w:pPrChange>
      </w:pPr>
      <w:bookmarkStart w:id="6618" w:name="_Toc50376063"/>
      <w:bookmarkStart w:id="6619" w:name="_Toc50388329"/>
      <w:bookmarkStart w:id="6620" w:name="_Toc50388542"/>
      <w:bookmarkStart w:id="6621" w:name="_Toc50388756"/>
      <w:bookmarkStart w:id="6622" w:name="_Toc50388975"/>
      <w:bookmarkStart w:id="6623" w:name="_Toc50389187"/>
      <w:bookmarkStart w:id="6624" w:name="_Toc50389399"/>
      <w:bookmarkStart w:id="6625" w:name="_Toc50389612"/>
      <w:bookmarkStart w:id="6626" w:name="_Toc50389824"/>
      <w:bookmarkStart w:id="6627" w:name="_Toc50390143"/>
      <w:bookmarkStart w:id="6628" w:name="_Toc50392672"/>
      <w:bookmarkStart w:id="6629" w:name="_Toc50568957"/>
      <w:bookmarkStart w:id="6630" w:name="_Toc50652738"/>
      <w:bookmarkStart w:id="6631" w:name="_Toc50720402"/>
      <w:bookmarkStart w:id="6632" w:name="_Toc50726017"/>
      <w:bookmarkStart w:id="6633" w:name="_Toc50736417"/>
      <w:bookmarkStart w:id="6634" w:name="_Toc50736742"/>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p>
    <w:p w14:paraId="6C56A20D" w14:textId="77777777" w:rsidR="00C6147E" w:rsidDel="00D244E2" w:rsidRDefault="00C6147E">
      <w:pPr>
        <w:pStyle w:val="Ttulo1"/>
        <w:rPr>
          <w:del w:id="6635" w:author="Castillo Martínez Ana" w:date="2020-09-04T17:55:00Z"/>
        </w:rPr>
        <w:pPrChange w:id="6636" w:author="Graván Serrano Eduardo" w:date="2020-09-11T17:05:00Z">
          <w:pPr/>
        </w:pPrChange>
      </w:pPr>
      <w:del w:id="6637" w:author="Castillo Martínez Ana" w:date="2020-09-04T17:55:00Z">
        <w:r w:rsidDel="00D244E2">
          <w:delText>En cuanto a las funcionalidades de empleado, si accedemos a la Alta de empleados nos recibe un menú con un formulario a rellenar. Si rellenamos todo con datos correctos, se envían los datos al servidor. La respuesta del servidor se enseñará por pantalla en un mensaje de tipo popup:</w:delText>
        </w:r>
        <w:bookmarkStart w:id="6638" w:name="_Toc50376064"/>
        <w:bookmarkStart w:id="6639" w:name="_Toc50388330"/>
        <w:bookmarkStart w:id="6640" w:name="_Toc50388543"/>
        <w:bookmarkStart w:id="6641" w:name="_Toc50388757"/>
        <w:bookmarkStart w:id="6642" w:name="_Toc50388976"/>
        <w:bookmarkStart w:id="6643" w:name="_Toc50389188"/>
        <w:bookmarkStart w:id="6644" w:name="_Toc50389400"/>
        <w:bookmarkStart w:id="6645" w:name="_Toc50389613"/>
        <w:bookmarkStart w:id="6646" w:name="_Toc50389825"/>
        <w:bookmarkStart w:id="6647" w:name="_Toc50390144"/>
        <w:bookmarkStart w:id="6648" w:name="_Toc50392673"/>
        <w:bookmarkStart w:id="6649" w:name="_Toc50568958"/>
        <w:bookmarkStart w:id="6650" w:name="_Toc50652739"/>
        <w:bookmarkStart w:id="6651" w:name="_Toc50720403"/>
        <w:bookmarkStart w:id="6652" w:name="_Toc50726018"/>
        <w:bookmarkStart w:id="6653" w:name="_Toc50736418"/>
        <w:bookmarkStart w:id="6654" w:name="_Toc50736743"/>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del>
    </w:p>
    <w:p w14:paraId="5293BE17" w14:textId="77777777" w:rsidR="00C6147E" w:rsidDel="00D244E2" w:rsidRDefault="00C6147E">
      <w:pPr>
        <w:pStyle w:val="Ttulo1"/>
        <w:rPr>
          <w:del w:id="6655" w:author="Castillo Martínez Ana" w:date="2020-09-04T17:55:00Z"/>
        </w:rPr>
        <w:pPrChange w:id="6656" w:author="Graván Serrano Eduardo" w:date="2020-09-11T17:05:00Z">
          <w:pPr/>
        </w:pPrChange>
      </w:pPr>
      <w:bookmarkStart w:id="6657" w:name="_Toc50376065"/>
      <w:bookmarkStart w:id="6658" w:name="_Toc50388331"/>
      <w:bookmarkStart w:id="6659" w:name="_Toc50388544"/>
      <w:bookmarkStart w:id="6660" w:name="_Toc50388758"/>
      <w:bookmarkStart w:id="6661" w:name="_Toc50388977"/>
      <w:bookmarkStart w:id="6662" w:name="_Toc50389189"/>
      <w:bookmarkStart w:id="6663" w:name="_Toc50389401"/>
      <w:bookmarkStart w:id="6664" w:name="_Toc50389614"/>
      <w:bookmarkStart w:id="6665" w:name="_Toc50389826"/>
      <w:bookmarkStart w:id="6666" w:name="_Toc50390145"/>
      <w:bookmarkStart w:id="6667" w:name="_Toc50392674"/>
      <w:bookmarkStart w:id="6668" w:name="_Toc50568959"/>
      <w:bookmarkStart w:id="6669" w:name="_Toc50652740"/>
      <w:bookmarkStart w:id="6670" w:name="_Toc50720404"/>
      <w:bookmarkStart w:id="6671" w:name="_Toc50726019"/>
      <w:bookmarkStart w:id="6672" w:name="_Toc50736419"/>
      <w:bookmarkStart w:id="6673" w:name="_Toc50736744"/>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p>
    <w:p w14:paraId="08F04B74" w14:textId="77777777" w:rsidR="00C6147E" w:rsidDel="00D244E2" w:rsidRDefault="003C4173">
      <w:pPr>
        <w:pStyle w:val="Ttulo1"/>
        <w:rPr>
          <w:del w:id="6674" w:author="Castillo Martínez Ana" w:date="2020-09-04T17:55:00Z"/>
        </w:rPr>
        <w:pPrChange w:id="6675" w:author="Graván Serrano Eduardo" w:date="2020-09-11T17:05:00Z">
          <w:pPr/>
        </w:pPrChange>
      </w:pPr>
      <w:del w:id="6676" w:author="Castillo Martínez Ana" w:date="2020-09-04T17:55:00Z">
        <w:r w:rsidRPr="00C15B35" w:rsidDel="00D244E2">
          <w:rPr>
            <w:b w:val="0"/>
            <w:bCs w:val="0"/>
            <w:noProof/>
            <w:rPrChange w:id="6677" w:author="Castillo Martínez Ana" w:date="2020-09-10T18:45:00Z">
              <w:rPr>
                <w:b/>
                <w:bCs/>
                <w:noProof/>
              </w:rPr>
            </w:rPrChange>
          </w:rPr>
          <mc:AlternateContent>
            <mc:Choice Requires="wps">
              <w:drawing>
                <wp:anchor distT="0" distB="0" distL="114300" distR="114300" simplePos="0" relativeHeight="251650560" behindDoc="0" locked="0" layoutInCell="1" allowOverlap="1" wp14:anchorId="2D73A5B5" wp14:editId="48A8E6EC">
                  <wp:simplePos x="0" y="0"/>
                  <wp:positionH relativeFrom="column">
                    <wp:posOffset>3810</wp:posOffset>
                  </wp:positionH>
                  <wp:positionV relativeFrom="paragraph">
                    <wp:posOffset>2124075</wp:posOffset>
                  </wp:positionV>
                  <wp:extent cx="5400040" cy="146050"/>
                  <wp:effectExtent l="0" t="0" r="0" b="0"/>
                  <wp:wrapNone/>
                  <wp:docPr id="24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BC265E" w14:textId="7B8DAE2B" w:rsidR="00374611" w:rsidRPr="00C71663" w:rsidRDefault="00374611" w:rsidP="00C6147E">
                              <w:pPr>
                                <w:pStyle w:val="Descripcin"/>
                                <w:jc w:val="center"/>
                                <w:rPr>
                                  <w:szCs w:val="24"/>
                                </w:rPr>
                              </w:pPr>
                              <w:bookmarkStart w:id="6678" w:name="_Toc50736886"/>
                              <w:r>
                                <w:t xml:space="preserve">Figura </w:t>
                              </w:r>
                              <w:r>
                                <w:fldChar w:fldCharType="begin"/>
                              </w:r>
                              <w:r>
                                <w:instrText xml:space="preserve"> SEQ Figura \* ARABIC </w:instrText>
                              </w:r>
                              <w:r>
                                <w:fldChar w:fldCharType="separate"/>
                              </w:r>
                              <w:r>
                                <w:rPr>
                                  <w:noProof/>
                                </w:rPr>
                                <w:t>65</w:t>
                              </w:r>
                              <w:r>
                                <w:fldChar w:fldCharType="end"/>
                              </w:r>
                              <w:r>
                                <w:t>. Menú de alta de empleado y posibles respuestas de la aplicación.</w:t>
                              </w:r>
                              <w:bookmarkEnd w:id="66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73A5B5" id="Text Box 194" o:spid="_x0000_s1038" type="#_x0000_t202" style="position:absolute;left:0;text-align:left;margin-left:.3pt;margin-top:167.25pt;width:425.2pt;height:1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" stroked="f">
                  <v:textbox style="mso-fit-shape-to-text:t" inset="0,0,0,0">
                    <w:txbxContent>
                      <w:p w14:paraId="62BC265E" w14:textId="7B8DAE2B" w:rsidR="00374611" w:rsidRPr="00C71663" w:rsidRDefault="00374611" w:rsidP="00C6147E">
                        <w:pPr>
                          <w:pStyle w:val="Descripcin"/>
                          <w:jc w:val="center"/>
                          <w:rPr>
                            <w:szCs w:val="24"/>
                          </w:rPr>
                        </w:pPr>
                        <w:bookmarkStart w:id="6679" w:name="_Toc50736886"/>
                        <w:r>
                          <w:t xml:space="preserve">Figura </w:t>
                        </w:r>
                        <w:r>
                          <w:fldChar w:fldCharType="begin"/>
                        </w:r>
                        <w:r>
                          <w:instrText xml:space="preserve"> SEQ Figura \* ARABIC </w:instrText>
                        </w:r>
                        <w:r>
                          <w:fldChar w:fldCharType="separate"/>
                        </w:r>
                        <w:r>
                          <w:rPr>
                            <w:noProof/>
                          </w:rPr>
                          <w:t>65</w:t>
                        </w:r>
                        <w:r>
                          <w:fldChar w:fldCharType="end"/>
                        </w:r>
                        <w:r>
                          <w:t>. Menú de alta de empleado y posibles respuestas de la aplicación.</w:t>
                        </w:r>
                        <w:bookmarkEnd w:id="6679"/>
                      </w:p>
                    </w:txbxContent>
                  </v:textbox>
                </v:shape>
              </w:pict>
            </mc:Fallback>
          </mc:AlternateContent>
        </w:r>
        <w:r w:rsidRPr="00C15B35" w:rsidDel="00D244E2">
          <w:rPr>
            <w:b w:val="0"/>
            <w:bCs w:val="0"/>
            <w:noProof/>
            <w:rPrChange w:id="6680" w:author="Castillo Martínez Ana" w:date="2020-09-10T18:45:00Z">
              <w:rPr>
                <w:b/>
                <w:bCs/>
                <w:noProof/>
              </w:rPr>
            </w:rPrChange>
          </w:rPr>
          <mc:AlternateContent>
            <mc:Choice Requires="wpc">
              <w:drawing>
                <wp:anchor distT="0" distB="0" distL="114300" distR="114300" simplePos="0" relativeHeight="251625984" behindDoc="0" locked="0" layoutInCell="1" allowOverlap="1" wp14:anchorId="12AFC13B" wp14:editId="7B94B192">
                  <wp:simplePos x="0" y="0"/>
                  <wp:positionH relativeFrom="character">
                    <wp:posOffset>0</wp:posOffset>
                  </wp:positionH>
                  <wp:positionV relativeFrom="line">
                    <wp:posOffset>0</wp:posOffset>
                  </wp:positionV>
                  <wp:extent cx="5400040" cy="2066925"/>
                  <wp:effectExtent l="0" t="0" r="0" b="0"/>
                  <wp:wrapNone/>
                  <wp:docPr id="191" name="Lienzo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3" name="Picture 1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2066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CA65C4C" id="Lienzo 191" o:spid="_x0000_s1026" editas="canvas" style="position:absolute;margin-left:0;margin-top:0;width:425.2pt;height:162.75pt;z-index:251625984;mso-position-horizontal-relative:char;mso-position-vertical-relative:line" coordsize="54000,20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">
                  <v:shape id="_x0000_s1027" type="#_x0000_t75" style="position:absolute;width:54000;height:20669;visibility:visible;mso-wrap-style:square">
                    <v:fill o:detectmouseclick="t"/>
                    <v:path o:connecttype="none"/>
                  </v:shape>
                  <v:shape id="Picture 193" o:spid="_x0000_s1028" type="#_x0000_t75" style="position:absolute;width:540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">
                    <v:imagedata r:id="rId109" o:title=""/>
                  </v:shape>
                  <w10:wrap anchory="line"/>
                </v:group>
              </w:pict>
            </mc:Fallback>
          </mc:AlternateContent>
        </w:r>
        <w:r w:rsidRPr="00C15B35" w:rsidDel="00D244E2">
          <w:rPr>
            <w:b w:val="0"/>
            <w:bCs w:val="0"/>
            <w:noProof/>
            <w:rPrChange w:id="6681" w:author="Castillo Martínez Ana" w:date="2020-09-10T18:45:00Z">
              <w:rPr>
                <w:b/>
                <w:bCs/>
                <w:noProof/>
              </w:rPr>
            </w:rPrChange>
          </w:rPr>
          <mc:AlternateContent>
            <mc:Choice Requires="wps">
              <w:drawing>
                <wp:inline distT="0" distB="0" distL="0" distR="0" wp14:anchorId="126D36A3" wp14:editId="02D5C3CA">
                  <wp:extent cx="5401310" cy="2062480"/>
                  <wp:effectExtent l="0" t="0" r="0" b="0"/>
                  <wp:docPr id="31" name="AutoShap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06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D10F7" id="AutoShape 67" o:spid="_x0000_s1026" style="width:425.3pt;height:1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" filled="f" stroked="f">
                  <o:lock v:ext="edit" aspectratio="t"/>
                  <w10:anchorlock/>
                </v:rect>
              </w:pict>
            </mc:Fallback>
          </mc:AlternateContent>
        </w:r>
        <w:bookmarkStart w:id="6682" w:name="_Toc50376066"/>
        <w:bookmarkStart w:id="6683" w:name="_Toc50388332"/>
        <w:bookmarkStart w:id="6684" w:name="_Toc50388545"/>
        <w:bookmarkStart w:id="6685" w:name="_Toc50388759"/>
        <w:bookmarkStart w:id="6686" w:name="_Toc50388978"/>
        <w:bookmarkStart w:id="6687" w:name="_Toc50389190"/>
        <w:bookmarkStart w:id="6688" w:name="_Toc50389402"/>
        <w:bookmarkStart w:id="6689" w:name="_Toc50389615"/>
        <w:bookmarkStart w:id="6690" w:name="_Toc50389827"/>
        <w:bookmarkStart w:id="6691" w:name="_Toc50390146"/>
        <w:bookmarkStart w:id="6692" w:name="_Toc50392675"/>
        <w:bookmarkStart w:id="6693" w:name="_Toc50568960"/>
        <w:bookmarkStart w:id="6694" w:name="_Toc50652741"/>
        <w:bookmarkStart w:id="6695" w:name="_Toc50720405"/>
        <w:bookmarkStart w:id="6696" w:name="_Toc50726020"/>
        <w:bookmarkStart w:id="6697" w:name="_Toc50736420"/>
        <w:bookmarkStart w:id="6698" w:name="_Toc50736745"/>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del>
    </w:p>
    <w:p w14:paraId="058B657B" w14:textId="77777777" w:rsidR="00C6147E" w:rsidDel="00D244E2" w:rsidRDefault="00C6147E">
      <w:pPr>
        <w:pStyle w:val="Ttulo1"/>
        <w:rPr>
          <w:del w:id="6699" w:author="Castillo Martínez Ana" w:date="2020-09-04T17:55:00Z"/>
        </w:rPr>
        <w:pPrChange w:id="6700" w:author="Graván Serrano Eduardo" w:date="2020-09-11T17:05:00Z">
          <w:pPr/>
        </w:pPrChange>
      </w:pPr>
      <w:bookmarkStart w:id="6701" w:name="_Toc50376067"/>
      <w:bookmarkStart w:id="6702" w:name="_Toc50388333"/>
      <w:bookmarkStart w:id="6703" w:name="_Toc50388546"/>
      <w:bookmarkStart w:id="6704" w:name="_Toc50388760"/>
      <w:bookmarkStart w:id="6705" w:name="_Toc50388979"/>
      <w:bookmarkStart w:id="6706" w:name="_Toc50389191"/>
      <w:bookmarkStart w:id="6707" w:name="_Toc50389403"/>
      <w:bookmarkStart w:id="6708" w:name="_Toc50389616"/>
      <w:bookmarkStart w:id="6709" w:name="_Toc50389828"/>
      <w:bookmarkStart w:id="6710" w:name="_Toc50390147"/>
      <w:bookmarkStart w:id="6711" w:name="_Toc50392676"/>
      <w:bookmarkStart w:id="6712" w:name="_Toc50568961"/>
      <w:bookmarkStart w:id="6713" w:name="_Toc50652742"/>
      <w:bookmarkStart w:id="6714" w:name="_Toc50720406"/>
      <w:bookmarkStart w:id="6715" w:name="_Toc50726021"/>
      <w:bookmarkStart w:id="6716" w:name="_Toc50736421"/>
      <w:bookmarkStart w:id="6717" w:name="_Toc50736746"/>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p>
    <w:p w14:paraId="4FC0C5F9" w14:textId="77777777" w:rsidR="00C6147E" w:rsidDel="00D244E2" w:rsidRDefault="00C6147E">
      <w:pPr>
        <w:pStyle w:val="Ttulo1"/>
        <w:rPr>
          <w:del w:id="6718" w:author="Castillo Martínez Ana" w:date="2020-09-04T17:55:00Z"/>
        </w:rPr>
        <w:pPrChange w:id="6719" w:author="Graván Serrano Eduardo" w:date="2020-09-11T17:05:00Z">
          <w:pPr/>
        </w:pPrChange>
      </w:pPr>
      <w:bookmarkStart w:id="6720" w:name="_Toc50376068"/>
      <w:bookmarkStart w:id="6721" w:name="_Toc50388334"/>
      <w:bookmarkStart w:id="6722" w:name="_Toc50388547"/>
      <w:bookmarkStart w:id="6723" w:name="_Toc50388761"/>
      <w:bookmarkStart w:id="6724" w:name="_Toc50388980"/>
      <w:bookmarkStart w:id="6725" w:name="_Toc50389192"/>
      <w:bookmarkStart w:id="6726" w:name="_Toc50389404"/>
      <w:bookmarkStart w:id="6727" w:name="_Toc50389617"/>
      <w:bookmarkStart w:id="6728" w:name="_Toc50389829"/>
      <w:bookmarkStart w:id="6729" w:name="_Toc50390148"/>
      <w:bookmarkStart w:id="6730" w:name="_Toc50392677"/>
      <w:bookmarkStart w:id="6731" w:name="_Toc50568962"/>
      <w:bookmarkStart w:id="6732" w:name="_Toc50652743"/>
      <w:bookmarkStart w:id="6733" w:name="_Toc50720407"/>
      <w:bookmarkStart w:id="6734" w:name="_Toc50726022"/>
      <w:bookmarkStart w:id="6735" w:name="_Toc50736422"/>
      <w:bookmarkStart w:id="6736" w:name="_Toc50736747"/>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p>
    <w:p w14:paraId="3177B454" w14:textId="77777777" w:rsidR="00C6147E" w:rsidDel="00D244E2" w:rsidRDefault="00C6147E">
      <w:pPr>
        <w:pStyle w:val="Ttulo1"/>
        <w:rPr>
          <w:del w:id="6737" w:author="Castillo Martínez Ana" w:date="2020-09-04T17:55:00Z"/>
        </w:rPr>
        <w:pPrChange w:id="6738" w:author="Graván Serrano Eduardo" w:date="2020-09-11T17:05:00Z">
          <w:pPr/>
        </w:pPrChange>
      </w:pPr>
      <w:del w:id="6739" w:author="Castillo Martínez Ana" w:date="2020-09-04T17:55:00Z">
        <w:r w:rsidDel="00D244E2">
          <w:delText>Si accedemos al menú de Baja de empleado, tenemos un menú en el cual se nos pide el email del empleado que queremos dar de baja. De nuevo, el sistema nos mostrará por pantalla un mensaje con la respuesta del servidor:</w:delText>
        </w:r>
        <w:bookmarkStart w:id="6740" w:name="_Toc50376069"/>
        <w:bookmarkStart w:id="6741" w:name="_Toc50388335"/>
        <w:bookmarkStart w:id="6742" w:name="_Toc50388548"/>
        <w:bookmarkStart w:id="6743" w:name="_Toc50388762"/>
        <w:bookmarkStart w:id="6744" w:name="_Toc50388981"/>
        <w:bookmarkStart w:id="6745" w:name="_Toc50389193"/>
        <w:bookmarkStart w:id="6746" w:name="_Toc50389405"/>
        <w:bookmarkStart w:id="6747" w:name="_Toc50389618"/>
        <w:bookmarkStart w:id="6748" w:name="_Toc50389830"/>
        <w:bookmarkStart w:id="6749" w:name="_Toc50390149"/>
        <w:bookmarkStart w:id="6750" w:name="_Toc50392678"/>
        <w:bookmarkStart w:id="6751" w:name="_Toc50568963"/>
        <w:bookmarkStart w:id="6752" w:name="_Toc50652744"/>
        <w:bookmarkStart w:id="6753" w:name="_Toc50720408"/>
        <w:bookmarkStart w:id="6754" w:name="_Toc50726023"/>
        <w:bookmarkStart w:id="6755" w:name="_Toc50736423"/>
        <w:bookmarkStart w:id="6756" w:name="_Toc50736748"/>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del>
    </w:p>
    <w:p w14:paraId="584DD04F" w14:textId="77777777" w:rsidR="00C6147E" w:rsidDel="00D244E2" w:rsidRDefault="00C6147E">
      <w:pPr>
        <w:pStyle w:val="Ttulo1"/>
        <w:rPr>
          <w:del w:id="6757" w:author="Castillo Martínez Ana" w:date="2020-09-04T17:55:00Z"/>
        </w:rPr>
        <w:pPrChange w:id="6758" w:author="Graván Serrano Eduardo" w:date="2020-09-11T17:05:00Z">
          <w:pPr/>
        </w:pPrChange>
      </w:pPr>
      <w:bookmarkStart w:id="6759" w:name="_Toc50376070"/>
      <w:bookmarkStart w:id="6760" w:name="_Toc50388336"/>
      <w:bookmarkStart w:id="6761" w:name="_Toc50388549"/>
      <w:bookmarkStart w:id="6762" w:name="_Toc50388763"/>
      <w:bookmarkStart w:id="6763" w:name="_Toc50388982"/>
      <w:bookmarkStart w:id="6764" w:name="_Toc50389194"/>
      <w:bookmarkStart w:id="6765" w:name="_Toc50389406"/>
      <w:bookmarkStart w:id="6766" w:name="_Toc50389619"/>
      <w:bookmarkStart w:id="6767" w:name="_Toc50389831"/>
      <w:bookmarkStart w:id="6768" w:name="_Toc50390150"/>
      <w:bookmarkStart w:id="6769" w:name="_Toc50392679"/>
      <w:bookmarkStart w:id="6770" w:name="_Toc50568964"/>
      <w:bookmarkStart w:id="6771" w:name="_Toc50652745"/>
      <w:bookmarkStart w:id="6772" w:name="_Toc50720409"/>
      <w:bookmarkStart w:id="6773" w:name="_Toc50726024"/>
      <w:bookmarkStart w:id="6774" w:name="_Toc50736424"/>
      <w:bookmarkStart w:id="6775" w:name="_Toc50736749"/>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p>
    <w:p w14:paraId="3C3D3FB7" w14:textId="77777777" w:rsidR="00C6147E" w:rsidDel="00D244E2" w:rsidRDefault="003C4173">
      <w:pPr>
        <w:pStyle w:val="Ttulo1"/>
        <w:rPr>
          <w:del w:id="6776" w:author="Castillo Martínez Ana" w:date="2020-09-04T17:55:00Z"/>
        </w:rPr>
        <w:pPrChange w:id="6777" w:author="Graván Serrano Eduardo" w:date="2020-09-11T17:05:00Z">
          <w:pPr/>
        </w:pPrChange>
      </w:pPr>
      <w:del w:id="6778" w:author="Castillo Martínez Ana" w:date="2020-09-04T17:55:00Z">
        <w:r w:rsidRPr="00C15B35" w:rsidDel="00D244E2">
          <w:rPr>
            <w:b w:val="0"/>
            <w:bCs w:val="0"/>
            <w:noProof/>
            <w:rPrChange w:id="6779" w:author="Castillo Martínez Ana" w:date="2020-09-10T18:45:00Z">
              <w:rPr>
                <w:b/>
                <w:bCs/>
                <w:noProof/>
              </w:rPr>
            </w:rPrChange>
          </w:rPr>
          <mc:AlternateContent>
            <mc:Choice Requires="wps">
              <w:drawing>
                <wp:anchor distT="0" distB="0" distL="114300" distR="114300" simplePos="0" relativeHeight="251651584" behindDoc="0" locked="0" layoutInCell="1" allowOverlap="1" wp14:anchorId="5DC4D52D" wp14:editId="63331369">
                  <wp:simplePos x="0" y="0"/>
                  <wp:positionH relativeFrom="column">
                    <wp:posOffset>0</wp:posOffset>
                  </wp:positionH>
                  <wp:positionV relativeFrom="paragraph">
                    <wp:posOffset>1914525</wp:posOffset>
                  </wp:positionV>
                  <wp:extent cx="5403850" cy="146050"/>
                  <wp:effectExtent l="0" t="0" r="0" b="0"/>
                  <wp:wrapNone/>
                  <wp:docPr id="241"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AA48A6" w14:textId="123466CC" w:rsidR="00374611" w:rsidRPr="00937FAD" w:rsidRDefault="00374611" w:rsidP="00C6147E">
                              <w:pPr>
                                <w:pStyle w:val="Descripcin"/>
                                <w:jc w:val="center"/>
                                <w:rPr>
                                  <w:noProof/>
                                  <w:szCs w:val="24"/>
                                </w:rPr>
                              </w:pPr>
                              <w:bookmarkStart w:id="6780" w:name="_Toc50736887"/>
                              <w:r>
                                <w:t xml:space="preserve">Figura </w:t>
                              </w:r>
                              <w:r>
                                <w:fldChar w:fldCharType="begin"/>
                              </w:r>
                              <w:r>
                                <w:instrText xml:space="preserve"> SEQ Figura \* ARABIC </w:instrText>
                              </w:r>
                              <w:r>
                                <w:fldChar w:fldCharType="separate"/>
                              </w:r>
                              <w:r>
                                <w:rPr>
                                  <w:noProof/>
                                </w:rPr>
                                <w:t>66</w:t>
                              </w:r>
                              <w:r>
                                <w:fldChar w:fldCharType="end"/>
                              </w:r>
                              <w:r>
                                <w:t>. Menú de baja de empleado y respuesta correcta del servidor.</w:t>
                              </w:r>
                              <w:bookmarkEnd w:id="67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C4D52D" id="Text Box 198" o:spid="_x0000_s1039" type="#_x0000_t202" style="position:absolute;left:0;text-align:left;margin-left:0;margin-top:150.75pt;width:425.5pt;height:1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" stroked="f">
                  <v:textbox style="mso-fit-shape-to-text:t" inset="0,0,0,0">
                    <w:txbxContent>
                      <w:p w14:paraId="3DAA48A6" w14:textId="123466CC" w:rsidR="00374611" w:rsidRPr="00937FAD" w:rsidRDefault="00374611" w:rsidP="00C6147E">
                        <w:pPr>
                          <w:pStyle w:val="Descripcin"/>
                          <w:jc w:val="center"/>
                          <w:rPr>
                            <w:noProof/>
                            <w:szCs w:val="24"/>
                          </w:rPr>
                        </w:pPr>
                        <w:bookmarkStart w:id="6781" w:name="_Toc50736887"/>
                        <w:r>
                          <w:t xml:space="preserve">Figura </w:t>
                        </w:r>
                        <w:r>
                          <w:fldChar w:fldCharType="begin"/>
                        </w:r>
                        <w:r>
                          <w:instrText xml:space="preserve"> SEQ Figura \* ARABIC </w:instrText>
                        </w:r>
                        <w:r>
                          <w:fldChar w:fldCharType="separate"/>
                        </w:r>
                        <w:r>
                          <w:rPr>
                            <w:noProof/>
                          </w:rPr>
                          <w:t>66</w:t>
                        </w:r>
                        <w:r>
                          <w:fldChar w:fldCharType="end"/>
                        </w:r>
                        <w:r>
                          <w:t>. Menú de baja de empleado y respuesta correcta del servidor.</w:t>
                        </w:r>
                        <w:bookmarkEnd w:id="6781"/>
                      </w:p>
                    </w:txbxContent>
                  </v:textbox>
                </v:shape>
              </w:pict>
            </mc:Fallback>
          </mc:AlternateContent>
        </w:r>
        <w:r w:rsidRPr="00C15B35" w:rsidDel="00D244E2">
          <w:rPr>
            <w:b w:val="0"/>
            <w:bCs w:val="0"/>
            <w:noProof/>
            <w:rPrChange w:id="6782" w:author="Castillo Martínez Ana" w:date="2020-09-10T18:45:00Z">
              <w:rPr>
                <w:b/>
                <w:bCs/>
                <w:noProof/>
              </w:rPr>
            </w:rPrChange>
          </w:rPr>
          <mc:AlternateContent>
            <mc:Choice Requires="wpc">
              <w:drawing>
                <wp:anchor distT="0" distB="0" distL="114300" distR="114300" simplePos="0" relativeHeight="251624960" behindDoc="0" locked="0" layoutInCell="1" allowOverlap="1" wp14:anchorId="397CA1D9" wp14:editId="7D59E196">
                  <wp:simplePos x="0" y="0"/>
                  <wp:positionH relativeFrom="character">
                    <wp:posOffset>0</wp:posOffset>
                  </wp:positionH>
                  <wp:positionV relativeFrom="line">
                    <wp:posOffset>0</wp:posOffset>
                  </wp:positionV>
                  <wp:extent cx="5403850" cy="1857375"/>
                  <wp:effectExtent l="0" t="0" r="0" b="0"/>
                  <wp:wrapNone/>
                  <wp:docPr id="240" name="Lienzo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38" name="Picture 1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100" cy="1857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52BE66D" id="Lienzo 196" o:spid="_x0000_s1026" editas="canvas" style="position:absolute;margin-left:0;margin-top:0;width:425.5pt;height:146.25pt;z-index:251624960;mso-position-horizontal-relative:char;mso-position-vertical-relative:line" coordsize="54038,185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">
                  <v:shape id="_x0000_s1027" type="#_x0000_t75" style="position:absolute;width:54038;height:18573;visibility:visible;mso-wrap-style:square">
                    <v:fill o:detectmouseclick="t"/>
                    <v:path o:connecttype="none"/>
                  </v:shape>
                  <v:shape id="Picture 197" o:spid="_x0000_s1028" type="#_x0000_t75" style="position:absolute;width:5400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">
                    <v:imagedata r:id="rId111" o:title=""/>
                  </v:shape>
                  <w10:wrap anchory="line"/>
                </v:group>
              </w:pict>
            </mc:Fallback>
          </mc:AlternateContent>
        </w:r>
        <w:r w:rsidRPr="00C15B35" w:rsidDel="00D244E2">
          <w:rPr>
            <w:b w:val="0"/>
            <w:bCs w:val="0"/>
            <w:noProof/>
            <w:rPrChange w:id="6783" w:author="Castillo Martínez Ana" w:date="2020-09-10T18:45:00Z">
              <w:rPr>
                <w:b/>
                <w:bCs/>
                <w:noProof/>
              </w:rPr>
            </w:rPrChange>
          </w:rPr>
          <mc:AlternateContent>
            <mc:Choice Requires="wps">
              <w:drawing>
                <wp:inline distT="0" distB="0" distL="0" distR="0" wp14:anchorId="7C303CF0" wp14:editId="619EB05B">
                  <wp:extent cx="5401310" cy="1860550"/>
                  <wp:effectExtent l="0" t="0" r="0" b="0"/>
                  <wp:docPr id="30" name="AutoShap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75D0F3" id="AutoShape 68" o:spid="_x0000_s1026" style="width:425.3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" filled="f" stroked="f">
                  <o:lock v:ext="edit" aspectratio="t"/>
                  <w10:anchorlock/>
                </v:rect>
              </w:pict>
            </mc:Fallback>
          </mc:AlternateContent>
        </w:r>
        <w:bookmarkStart w:id="6784" w:name="_Toc50376071"/>
        <w:bookmarkStart w:id="6785" w:name="_Toc50388337"/>
        <w:bookmarkStart w:id="6786" w:name="_Toc50388550"/>
        <w:bookmarkStart w:id="6787" w:name="_Toc50388764"/>
        <w:bookmarkStart w:id="6788" w:name="_Toc50388983"/>
        <w:bookmarkStart w:id="6789" w:name="_Toc50389195"/>
        <w:bookmarkStart w:id="6790" w:name="_Toc50389407"/>
        <w:bookmarkStart w:id="6791" w:name="_Toc50389620"/>
        <w:bookmarkStart w:id="6792" w:name="_Toc50389832"/>
        <w:bookmarkStart w:id="6793" w:name="_Toc50390151"/>
        <w:bookmarkStart w:id="6794" w:name="_Toc50392680"/>
        <w:bookmarkStart w:id="6795" w:name="_Toc50568965"/>
        <w:bookmarkStart w:id="6796" w:name="_Toc50652746"/>
        <w:bookmarkStart w:id="6797" w:name="_Toc50720410"/>
        <w:bookmarkStart w:id="6798" w:name="_Toc50726025"/>
        <w:bookmarkStart w:id="6799" w:name="_Toc50736425"/>
        <w:bookmarkStart w:id="6800" w:name="_Toc50736750"/>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del>
    </w:p>
    <w:p w14:paraId="14C2213B" w14:textId="77777777" w:rsidR="00C6147E" w:rsidDel="00D244E2" w:rsidRDefault="00C6147E">
      <w:pPr>
        <w:pStyle w:val="Ttulo1"/>
        <w:rPr>
          <w:del w:id="6801" w:author="Castillo Martínez Ana" w:date="2020-09-04T17:55:00Z"/>
        </w:rPr>
        <w:pPrChange w:id="6802" w:author="Graván Serrano Eduardo" w:date="2020-09-11T17:05:00Z">
          <w:pPr/>
        </w:pPrChange>
      </w:pPr>
      <w:bookmarkStart w:id="6803" w:name="_Toc50376072"/>
      <w:bookmarkStart w:id="6804" w:name="_Toc50388338"/>
      <w:bookmarkStart w:id="6805" w:name="_Toc50388551"/>
      <w:bookmarkStart w:id="6806" w:name="_Toc50388765"/>
      <w:bookmarkStart w:id="6807" w:name="_Toc50388984"/>
      <w:bookmarkStart w:id="6808" w:name="_Toc50389196"/>
      <w:bookmarkStart w:id="6809" w:name="_Toc50389408"/>
      <w:bookmarkStart w:id="6810" w:name="_Toc50389621"/>
      <w:bookmarkStart w:id="6811" w:name="_Toc50389833"/>
      <w:bookmarkStart w:id="6812" w:name="_Toc50390152"/>
      <w:bookmarkStart w:id="6813" w:name="_Toc50392681"/>
      <w:bookmarkStart w:id="6814" w:name="_Toc50568966"/>
      <w:bookmarkStart w:id="6815" w:name="_Toc50652747"/>
      <w:bookmarkStart w:id="6816" w:name="_Toc50720411"/>
      <w:bookmarkStart w:id="6817" w:name="_Toc50726026"/>
      <w:bookmarkStart w:id="6818" w:name="_Toc50736426"/>
      <w:bookmarkStart w:id="6819" w:name="_Toc50736751"/>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p>
    <w:p w14:paraId="76818E6D" w14:textId="77777777" w:rsidR="00C6147E" w:rsidDel="00D244E2" w:rsidRDefault="00C6147E">
      <w:pPr>
        <w:pStyle w:val="Ttulo1"/>
        <w:rPr>
          <w:del w:id="6820" w:author="Castillo Martínez Ana" w:date="2020-09-04T17:55:00Z"/>
        </w:rPr>
        <w:pPrChange w:id="6821" w:author="Graván Serrano Eduardo" w:date="2020-09-11T17:05:00Z">
          <w:pPr/>
        </w:pPrChange>
      </w:pPr>
      <w:bookmarkStart w:id="6822" w:name="_Toc50376073"/>
      <w:bookmarkStart w:id="6823" w:name="_Toc50388339"/>
      <w:bookmarkStart w:id="6824" w:name="_Toc50388552"/>
      <w:bookmarkStart w:id="6825" w:name="_Toc50388766"/>
      <w:bookmarkStart w:id="6826" w:name="_Toc50388985"/>
      <w:bookmarkStart w:id="6827" w:name="_Toc50389197"/>
      <w:bookmarkStart w:id="6828" w:name="_Toc50389409"/>
      <w:bookmarkStart w:id="6829" w:name="_Toc50389622"/>
      <w:bookmarkStart w:id="6830" w:name="_Toc50389834"/>
      <w:bookmarkStart w:id="6831" w:name="_Toc50390153"/>
      <w:bookmarkStart w:id="6832" w:name="_Toc50392682"/>
      <w:bookmarkStart w:id="6833" w:name="_Toc50568967"/>
      <w:bookmarkStart w:id="6834" w:name="_Toc50652748"/>
      <w:bookmarkStart w:id="6835" w:name="_Toc50720412"/>
      <w:bookmarkStart w:id="6836" w:name="_Toc50726027"/>
      <w:bookmarkStart w:id="6837" w:name="_Toc50736427"/>
      <w:bookmarkStart w:id="6838" w:name="_Toc50736752"/>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p>
    <w:p w14:paraId="6341DC10" w14:textId="77777777" w:rsidR="00C6147E" w:rsidDel="00D244E2" w:rsidRDefault="00C6147E">
      <w:pPr>
        <w:pStyle w:val="Ttulo1"/>
        <w:rPr>
          <w:del w:id="6839" w:author="Castillo Martínez Ana" w:date="2020-09-04T17:55:00Z"/>
        </w:rPr>
        <w:pPrChange w:id="6840" w:author="Graván Serrano Eduardo" w:date="2020-09-11T17:05:00Z">
          <w:pPr/>
        </w:pPrChange>
      </w:pPr>
      <w:del w:id="6841" w:author="Castillo Martínez Ana" w:date="2020-09-04T17:55:00Z">
        <w:r w:rsidDel="00D244E2">
          <w:delText>Por último, tenemos el menú de Consultar empleado. Este menú tiene la funcionalidad de recuperar información sobre empleados en base a su nombre. Está pensado para recuperar el email u otros datos de un empleado cuando el administrador no se acuerde de su email y solo tenga el nombre (o un nombre parcial).</w:delText>
        </w:r>
        <w:bookmarkStart w:id="6842" w:name="_Toc50376074"/>
        <w:bookmarkStart w:id="6843" w:name="_Toc50388340"/>
        <w:bookmarkStart w:id="6844" w:name="_Toc50388553"/>
        <w:bookmarkStart w:id="6845" w:name="_Toc50388767"/>
        <w:bookmarkStart w:id="6846" w:name="_Toc50388986"/>
        <w:bookmarkStart w:id="6847" w:name="_Toc50389198"/>
        <w:bookmarkStart w:id="6848" w:name="_Toc50389410"/>
        <w:bookmarkStart w:id="6849" w:name="_Toc50389623"/>
        <w:bookmarkStart w:id="6850" w:name="_Toc50389835"/>
        <w:bookmarkStart w:id="6851" w:name="_Toc50390154"/>
        <w:bookmarkStart w:id="6852" w:name="_Toc50392683"/>
        <w:bookmarkStart w:id="6853" w:name="_Toc50568968"/>
        <w:bookmarkStart w:id="6854" w:name="_Toc50652749"/>
        <w:bookmarkStart w:id="6855" w:name="_Toc50720413"/>
        <w:bookmarkStart w:id="6856" w:name="_Toc50726028"/>
        <w:bookmarkStart w:id="6857" w:name="_Toc50736428"/>
        <w:bookmarkStart w:id="6858" w:name="_Toc50736753"/>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del>
    </w:p>
    <w:p w14:paraId="70A44460" w14:textId="77777777" w:rsidR="00C6147E" w:rsidDel="00D244E2" w:rsidRDefault="00C6147E">
      <w:pPr>
        <w:pStyle w:val="Ttulo1"/>
        <w:rPr>
          <w:del w:id="6859" w:author="Castillo Martínez Ana" w:date="2020-09-04T17:55:00Z"/>
        </w:rPr>
        <w:pPrChange w:id="6860" w:author="Graván Serrano Eduardo" w:date="2020-09-11T17:05:00Z">
          <w:pPr/>
        </w:pPrChange>
      </w:pPr>
      <w:bookmarkStart w:id="6861" w:name="_Toc50376075"/>
      <w:bookmarkStart w:id="6862" w:name="_Toc50388341"/>
      <w:bookmarkStart w:id="6863" w:name="_Toc50388554"/>
      <w:bookmarkStart w:id="6864" w:name="_Toc50388768"/>
      <w:bookmarkStart w:id="6865" w:name="_Toc50388987"/>
      <w:bookmarkStart w:id="6866" w:name="_Toc50389199"/>
      <w:bookmarkStart w:id="6867" w:name="_Toc50389411"/>
      <w:bookmarkStart w:id="6868" w:name="_Toc50389624"/>
      <w:bookmarkStart w:id="6869" w:name="_Toc50389836"/>
      <w:bookmarkStart w:id="6870" w:name="_Toc50390155"/>
      <w:bookmarkStart w:id="6871" w:name="_Toc50392684"/>
      <w:bookmarkStart w:id="6872" w:name="_Toc50568969"/>
      <w:bookmarkStart w:id="6873" w:name="_Toc50652750"/>
      <w:bookmarkStart w:id="6874" w:name="_Toc50720414"/>
      <w:bookmarkStart w:id="6875" w:name="_Toc50726029"/>
      <w:bookmarkStart w:id="6876" w:name="_Toc50736429"/>
      <w:bookmarkStart w:id="6877" w:name="_Toc50736754"/>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p>
    <w:p w14:paraId="68E00CA9" w14:textId="77777777" w:rsidR="00C6147E" w:rsidDel="00D244E2" w:rsidRDefault="00C6147E">
      <w:pPr>
        <w:pStyle w:val="Ttulo1"/>
        <w:rPr>
          <w:del w:id="6878" w:author="Castillo Martínez Ana" w:date="2020-09-04T17:55:00Z"/>
        </w:rPr>
        <w:pPrChange w:id="6879" w:author="Graván Serrano Eduardo" w:date="2020-09-11T17:05:00Z">
          <w:pPr/>
        </w:pPrChange>
      </w:pPr>
      <w:del w:id="6880" w:author="Castillo Martínez Ana" w:date="2020-09-04T17:55:00Z">
        <w:r w:rsidDel="00D244E2">
          <w:delText>El menú cuenta con un campo de búsqueda en el cual se nos pide el nombre y una tabla. La tabla será rellenada con los datos recuperados del servidor:</w:delText>
        </w:r>
        <w:bookmarkStart w:id="6881" w:name="_Toc50376076"/>
        <w:bookmarkStart w:id="6882" w:name="_Toc50388342"/>
        <w:bookmarkStart w:id="6883" w:name="_Toc50388555"/>
        <w:bookmarkStart w:id="6884" w:name="_Toc50388769"/>
        <w:bookmarkStart w:id="6885" w:name="_Toc50388988"/>
        <w:bookmarkStart w:id="6886" w:name="_Toc50389200"/>
        <w:bookmarkStart w:id="6887" w:name="_Toc50389412"/>
        <w:bookmarkStart w:id="6888" w:name="_Toc50389625"/>
        <w:bookmarkStart w:id="6889" w:name="_Toc50389837"/>
        <w:bookmarkStart w:id="6890" w:name="_Toc50390156"/>
        <w:bookmarkStart w:id="6891" w:name="_Toc50392685"/>
        <w:bookmarkStart w:id="6892" w:name="_Toc50568970"/>
        <w:bookmarkStart w:id="6893" w:name="_Toc50652751"/>
        <w:bookmarkStart w:id="6894" w:name="_Toc50720415"/>
        <w:bookmarkStart w:id="6895" w:name="_Toc50726030"/>
        <w:bookmarkStart w:id="6896" w:name="_Toc50736430"/>
        <w:bookmarkStart w:id="6897" w:name="_Toc50736755"/>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del>
    </w:p>
    <w:p w14:paraId="76529DE9" w14:textId="77777777" w:rsidR="00C6147E" w:rsidDel="00D244E2" w:rsidRDefault="003C4173">
      <w:pPr>
        <w:pStyle w:val="Ttulo1"/>
        <w:rPr>
          <w:del w:id="6898" w:author="Castillo Martínez Ana" w:date="2020-09-04T17:55:00Z"/>
        </w:rPr>
        <w:pPrChange w:id="6899" w:author="Graván Serrano Eduardo" w:date="2020-09-11T17:05:00Z">
          <w:pPr/>
        </w:pPrChange>
      </w:pPr>
      <w:del w:id="6900" w:author="Castillo Martínez Ana" w:date="2020-09-04T17:55:00Z">
        <w:r w:rsidRPr="00C15B35" w:rsidDel="00D244E2">
          <w:rPr>
            <w:b w:val="0"/>
            <w:bCs w:val="0"/>
            <w:noProof/>
            <w:rPrChange w:id="6901" w:author="Castillo Martínez Ana" w:date="2020-09-10T18:45:00Z">
              <w:rPr>
                <w:b/>
                <w:bCs/>
                <w:noProof/>
              </w:rPr>
            </w:rPrChange>
          </w:rPr>
          <mc:AlternateContent>
            <mc:Choice Requires="wps">
              <w:drawing>
                <wp:anchor distT="0" distB="0" distL="114300" distR="114300" simplePos="0" relativeHeight="251652608" behindDoc="0" locked="0" layoutInCell="1" allowOverlap="1" wp14:anchorId="1FE085ED" wp14:editId="037E9A09">
                  <wp:simplePos x="0" y="0"/>
                  <wp:positionH relativeFrom="column">
                    <wp:posOffset>3810</wp:posOffset>
                  </wp:positionH>
                  <wp:positionV relativeFrom="paragraph">
                    <wp:posOffset>1533525</wp:posOffset>
                  </wp:positionV>
                  <wp:extent cx="5400040" cy="146050"/>
                  <wp:effectExtent l="0" t="0" r="0" b="0"/>
                  <wp:wrapNone/>
                  <wp:docPr id="23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14556" w14:textId="4A92A56C" w:rsidR="00374611" w:rsidRPr="00112F3B" w:rsidRDefault="00374611" w:rsidP="00C6147E">
                              <w:pPr>
                                <w:pStyle w:val="Descripcin"/>
                                <w:jc w:val="center"/>
                                <w:rPr>
                                  <w:szCs w:val="24"/>
                                </w:rPr>
                              </w:pPr>
                              <w:bookmarkStart w:id="6902" w:name="_Toc50736888"/>
                              <w:r>
                                <w:t xml:space="preserve">Figura </w:t>
                              </w:r>
                              <w:r>
                                <w:fldChar w:fldCharType="begin"/>
                              </w:r>
                              <w:r>
                                <w:instrText xml:space="preserve"> SEQ Figura \* ARABIC </w:instrText>
                              </w:r>
                              <w:r>
                                <w:fldChar w:fldCharType="separate"/>
                              </w:r>
                              <w:r>
                                <w:rPr>
                                  <w:noProof/>
                                </w:rPr>
                                <w:t>67</w:t>
                              </w:r>
                              <w:r>
                                <w:fldChar w:fldCharType="end"/>
                              </w:r>
                              <w:r>
                                <w:t>. Menú de información de usuario y respuesta de la aplicación.</w:t>
                              </w:r>
                              <w:bookmarkEnd w:id="69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E085ED" id="Text Box 203" o:spid="_x0000_s1040" type="#_x0000_t202" style="position:absolute;left:0;text-align:left;margin-left:.3pt;margin-top:120.75pt;width:425.2pt;height:1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" stroked="f">
                  <v:textbox style="mso-fit-shape-to-text:t" inset="0,0,0,0">
                    <w:txbxContent>
                      <w:p w14:paraId="6A014556" w14:textId="4A92A56C" w:rsidR="00374611" w:rsidRPr="00112F3B" w:rsidRDefault="00374611" w:rsidP="00C6147E">
                        <w:pPr>
                          <w:pStyle w:val="Descripcin"/>
                          <w:jc w:val="center"/>
                          <w:rPr>
                            <w:szCs w:val="24"/>
                          </w:rPr>
                        </w:pPr>
                        <w:bookmarkStart w:id="6903" w:name="_Toc50736888"/>
                        <w:r>
                          <w:t xml:space="preserve">Figura </w:t>
                        </w:r>
                        <w:r>
                          <w:fldChar w:fldCharType="begin"/>
                        </w:r>
                        <w:r>
                          <w:instrText xml:space="preserve"> SEQ Figura \* ARABIC </w:instrText>
                        </w:r>
                        <w:r>
                          <w:fldChar w:fldCharType="separate"/>
                        </w:r>
                        <w:r>
                          <w:rPr>
                            <w:noProof/>
                          </w:rPr>
                          <w:t>67</w:t>
                        </w:r>
                        <w:r>
                          <w:fldChar w:fldCharType="end"/>
                        </w:r>
                        <w:r>
                          <w:t>. Menú de información de usuario y respuesta de la aplicación.</w:t>
                        </w:r>
                        <w:bookmarkEnd w:id="6903"/>
                      </w:p>
                    </w:txbxContent>
                  </v:textbox>
                </v:shape>
              </w:pict>
            </mc:Fallback>
          </mc:AlternateContent>
        </w:r>
        <w:r w:rsidRPr="00C15B35" w:rsidDel="00D244E2">
          <w:rPr>
            <w:b w:val="0"/>
            <w:bCs w:val="0"/>
            <w:noProof/>
            <w:rPrChange w:id="6904" w:author="Castillo Martínez Ana" w:date="2020-09-10T18:45:00Z">
              <w:rPr>
                <w:b/>
                <w:bCs/>
                <w:noProof/>
              </w:rPr>
            </w:rPrChange>
          </w:rPr>
          <mc:AlternateContent>
            <mc:Choice Requires="wpc">
              <w:drawing>
                <wp:anchor distT="0" distB="0" distL="114300" distR="114300" simplePos="0" relativeHeight="251618816" behindDoc="0" locked="0" layoutInCell="1" allowOverlap="1" wp14:anchorId="2AE802F1" wp14:editId="21C5AFD2">
                  <wp:simplePos x="0" y="0"/>
                  <wp:positionH relativeFrom="character">
                    <wp:posOffset>0</wp:posOffset>
                  </wp:positionH>
                  <wp:positionV relativeFrom="line">
                    <wp:posOffset>0</wp:posOffset>
                  </wp:positionV>
                  <wp:extent cx="5400040" cy="1476375"/>
                  <wp:effectExtent l="0" t="0" r="0" b="0"/>
                  <wp:wrapNone/>
                  <wp:docPr id="235" name="Lienzo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34" name="Picture 2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476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AB440F0" id="Lienzo 200" o:spid="_x0000_s1026" editas="canvas" style="position:absolute;margin-left:0;margin-top:0;width:425.2pt;height:116.25pt;z-index:251618816;mso-position-horizontal-relative:char;mso-position-vertical-relative:line" coordsize="54000,147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">
                  <v:shape id="_x0000_s1027" type="#_x0000_t75" style="position:absolute;width:54000;height:14763;visibility:visible;mso-wrap-style:square">
                    <v:fill o:detectmouseclick="t"/>
                    <v:path o:connecttype="none"/>
                  </v:shape>
                  <v:shape id="Picture 202" o:spid="_x0000_s1028" type="#_x0000_t75" style="position:absolute;width:5400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">
                    <v:imagedata r:id="rId113" o:title=""/>
                  </v:shape>
                  <w10:wrap anchory="line"/>
                </v:group>
              </w:pict>
            </mc:Fallback>
          </mc:AlternateContent>
        </w:r>
        <w:r w:rsidRPr="00C15B35" w:rsidDel="00D244E2">
          <w:rPr>
            <w:b w:val="0"/>
            <w:bCs w:val="0"/>
            <w:noProof/>
            <w:rPrChange w:id="6905" w:author="Castillo Martínez Ana" w:date="2020-09-10T18:45:00Z">
              <w:rPr>
                <w:b/>
                <w:bCs/>
                <w:noProof/>
              </w:rPr>
            </w:rPrChange>
          </w:rPr>
          <mc:AlternateContent>
            <mc:Choice Requires="wps">
              <w:drawing>
                <wp:inline distT="0" distB="0" distL="0" distR="0" wp14:anchorId="37F6BDB7" wp14:editId="0FD8F8B0">
                  <wp:extent cx="5401310" cy="1477645"/>
                  <wp:effectExtent l="0" t="0" r="0" b="0"/>
                  <wp:docPr id="29" name="AutoShap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EF546" id="AutoShape 69" o:spid="_x0000_s1026" style="width:425.3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" filled="f" stroked="f">
                  <o:lock v:ext="edit" aspectratio="t"/>
                  <w10:anchorlock/>
                </v:rect>
              </w:pict>
            </mc:Fallback>
          </mc:AlternateContent>
        </w:r>
        <w:bookmarkStart w:id="6906" w:name="_Toc50376077"/>
        <w:bookmarkStart w:id="6907" w:name="_Toc50388343"/>
        <w:bookmarkStart w:id="6908" w:name="_Toc50388556"/>
        <w:bookmarkStart w:id="6909" w:name="_Toc50388770"/>
        <w:bookmarkStart w:id="6910" w:name="_Toc50388989"/>
        <w:bookmarkStart w:id="6911" w:name="_Toc50389201"/>
        <w:bookmarkStart w:id="6912" w:name="_Toc50389413"/>
        <w:bookmarkStart w:id="6913" w:name="_Toc50389626"/>
        <w:bookmarkStart w:id="6914" w:name="_Toc50389838"/>
        <w:bookmarkStart w:id="6915" w:name="_Toc50390157"/>
        <w:bookmarkStart w:id="6916" w:name="_Toc50392686"/>
        <w:bookmarkStart w:id="6917" w:name="_Toc50568971"/>
        <w:bookmarkStart w:id="6918" w:name="_Toc50652752"/>
        <w:bookmarkStart w:id="6919" w:name="_Toc50720416"/>
        <w:bookmarkStart w:id="6920" w:name="_Toc50726031"/>
        <w:bookmarkStart w:id="6921" w:name="_Toc50736431"/>
        <w:bookmarkStart w:id="6922" w:name="_Toc50736756"/>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del>
    </w:p>
    <w:p w14:paraId="5A80F0C6" w14:textId="77777777" w:rsidR="00C6147E" w:rsidDel="00D244E2" w:rsidRDefault="00C6147E">
      <w:pPr>
        <w:pStyle w:val="Ttulo1"/>
        <w:rPr>
          <w:del w:id="6923" w:author="Castillo Martínez Ana" w:date="2020-09-04T17:55:00Z"/>
        </w:rPr>
        <w:pPrChange w:id="6924" w:author="Graván Serrano Eduardo" w:date="2020-09-11T17:05:00Z">
          <w:pPr/>
        </w:pPrChange>
      </w:pPr>
      <w:bookmarkStart w:id="6925" w:name="_Toc50376078"/>
      <w:bookmarkStart w:id="6926" w:name="_Toc50388344"/>
      <w:bookmarkStart w:id="6927" w:name="_Toc50388557"/>
      <w:bookmarkStart w:id="6928" w:name="_Toc50388771"/>
      <w:bookmarkStart w:id="6929" w:name="_Toc50388990"/>
      <w:bookmarkStart w:id="6930" w:name="_Toc50389202"/>
      <w:bookmarkStart w:id="6931" w:name="_Toc50389414"/>
      <w:bookmarkStart w:id="6932" w:name="_Toc50389627"/>
      <w:bookmarkStart w:id="6933" w:name="_Toc50389839"/>
      <w:bookmarkStart w:id="6934" w:name="_Toc50390158"/>
      <w:bookmarkStart w:id="6935" w:name="_Toc50392687"/>
      <w:bookmarkStart w:id="6936" w:name="_Toc50568972"/>
      <w:bookmarkStart w:id="6937" w:name="_Toc50652753"/>
      <w:bookmarkStart w:id="6938" w:name="_Toc50720417"/>
      <w:bookmarkStart w:id="6939" w:name="_Toc50726032"/>
      <w:bookmarkStart w:id="6940" w:name="_Toc50736432"/>
      <w:bookmarkStart w:id="6941" w:name="_Toc50736757"/>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p>
    <w:p w14:paraId="1FA1C2F5" w14:textId="77777777" w:rsidR="00C6147E" w:rsidDel="00D244E2" w:rsidRDefault="00C6147E">
      <w:pPr>
        <w:pStyle w:val="Ttulo1"/>
        <w:rPr>
          <w:del w:id="6942" w:author="Castillo Martínez Ana" w:date="2020-09-04T17:55:00Z"/>
        </w:rPr>
        <w:pPrChange w:id="6943" w:author="Graván Serrano Eduardo" w:date="2020-09-11T17:05:00Z">
          <w:pPr/>
        </w:pPrChange>
      </w:pPr>
      <w:bookmarkStart w:id="6944" w:name="_Toc50376079"/>
      <w:bookmarkStart w:id="6945" w:name="_Toc50388345"/>
      <w:bookmarkStart w:id="6946" w:name="_Toc50388558"/>
      <w:bookmarkStart w:id="6947" w:name="_Toc50388772"/>
      <w:bookmarkStart w:id="6948" w:name="_Toc50388991"/>
      <w:bookmarkStart w:id="6949" w:name="_Toc50389203"/>
      <w:bookmarkStart w:id="6950" w:name="_Toc50389415"/>
      <w:bookmarkStart w:id="6951" w:name="_Toc50389628"/>
      <w:bookmarkStart w:id="6952" w:name="_Toc50389840"/>
      <w:bookmarkStart w:id="6953" w:name="_Toc50390159"/>
      <w:bookmarkStart w:id="6954" w:name="_Toc50392688"/>
      <w:bookmarkStart w:id="6955" w:name="_Toc50568973"/>
      <w:bookmarkStart w:id="6956" w:name="_Toc50652754"/>
      <w:bookmarkStart w:id="6957" w:name="_Toc50720418"/>
      <w:bookmarkStart w:id="6958" w:name="_Toc50726033"/>
      <w:bookmarkStart w:id="6959" w:name="_Toc50736433"/>
      <w:bookmarkStart w:id="6960" w:name="_Toc50736758"/>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p>
    <w:p w14:paraId="1BC1017B" w14:textId="77777777" w:rsidR="00C6147E" w:rsidDel="00D244E2" w:rsidRDefault="00C6147E">
      <w:pPr>
        <w:pStyle w:val="Ttulo1"/>
        <w:rPr>
          <w:del w:id="6961" w:author="Castillo Martínez Ana" w:date="2020-09-04T17:55:00Z"/>
        </w:rPr>
        <w:pPrChange w:id="6962" w:author="Graván Serrano Eduardo" w:date="2020-09-11T17:05:00Z">
          <w:pPr/>
        </w:pPrChange>
      </w:pPr>
      <w:del w:id="6963" w:author="Castillo Martínez Ana" w:date="2020-09-04T17:55:00Z">
        <w:r w:rsidDel="00D244E2">
          <w:delText>Pasándo al menú de gestión de horarios, volvemos a tener tres posibilidades. La primera de ellas es la de añadir nuevos horarios.</w:delText>
        </w:r>
        <w:bookmarkStart w:id="6964" w:name="_Toc50376080"/>
        <w:bookmarkStart w:id="6965" w:name="_Toc50388346"/>
        <w:bookmarkStart w:id="6966" w:name="_Toc50388559"/>
        <w:bookmarkStart w:id="6967" w:name="_Toc50388773"/>
        <w:bookmarkStart w:id="6968" w:name="_Toc50388992"/>
        <w:bookmarkStart w:id="6969" w:name="_Toc50389204"/>
        <w:bookmarkStart w:id="6970" w:name="_Toc50389416"/>
        <w:bookmarkStart w:id="6971" w:name="_Toc50389629"/>
        <w:bookmarkStart w:id="6972" w:name="_Toc50389841"/>
        <w:bookmarkStart w:id="6973" w:name="_Toc50390160"/>
        <w:bookmarkStart w:id="6974" w:name="_Toc50392689"/>
        <w:bookmarkStart w:id="6975" w:name="_Toc50568974"/>
        <w:bookmarkStart w:id="6976" w:name="_Toc50652755"/>
        <w:bookmarkStart w:id="6977" w:name="_Toc50720419"/>
        <w:bookmarkStart w:id="6978" w:name="_Toc50726034"/>
        <w:bookmarkStart w:id="6979" w:name="_Toc50736434"/>
        <w:bookmarkStart w:id="6980" w:name="_Toc50736759"/>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del>
    </w:p>
    <w:p w14:paraId="5662824E" w14:textId="77777777" w:rsidR="00C6147E" w:rsidDel="00D244E2" w:rsidRDefault="00C6147E">
      <w:pPr>
        <w:pStyle w:val="Ttulo1"/>
        <w:rPr>
          <w:del w:id="6981" w:author="Castillo Martínez Ana" w:date="2020-09-04T17:55:00Z"/>
        </w:rPr>
        <w:pPrChange w:id="6982" w:author="Graván Serrano Eduardo" w:date="2020-09-11T17:05:00Z">
          <w:pPr/>
        </w:pPrChange>
      </w:pPr>
      <w:bookmarkStart w:id="6983" w:name="_Toc50376081"/>
      <w:bookmarkStart w:id="6984" w:name="_Toc50388347"/>
      <w:bookmarkStart w:id="6985" w:name="_Toc50388560"/>
      <w:bookmarkStart w:id="6986" w:name="_Toc50388774"/>
      <w:bookmarkStart w:id="6987" w:name="_Toc50388993"/>
      <w:bookmarkStart w:id="6988" w:name="_Toc50389205"/>
      <w:bookmarkStart w:id="6989" w:name="_Toc50389417"/>
      <w:bookmarkStart w:id="6990" w:name="_Toc50389630"/>
      <w:bookmarkStart w:id="6991" w:name="_Toc50389842"/>
      <w:bookmarkStart w:id="6992" w:name="_Toc50390161"/>
      <w:bookmarkStart w:id="6993" w:name="_Toc50392690"/>
      <w:bookmarkStart w:id="6994" w:name="_Toc50568975"/>
      <w:bookmarkStart w:id="6995" w:name="_Toc50652756"/>
      <w:bookmarkStart w:id="6996" w:name="_Toc50720420"/>
      <w:bookmarkStart w:id="6997" w:name="_Toc50726035"/>
      <w:bookmarkStart w:id="6998" w:name="_Toc50736435"/>
      <w:bookmarkStart w:id="6999" w:name="_Toc50736760"/>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p>
    <w:p w14:paraId="1C2DD423" w14:textId="77777777" w:rsidR="00C6147E" w:rsidDel="00D244E2" w:rsidRDefault="00C6147E">
      <w:pPr>
        <w:pStyle w:val="Ttulo1"/>
        <w:rPr>
          <w:del w:id="7000" w:author="Castillo Martínez Ana" w:date="2020-09-04T17:55:00Z"/>
        </w:rPr>
        <w:pPrChange w:id="7001" w:author="Graván Serrano Eduardo" w:date="2020-09-11T17:05:00Z">
          <w:pPr/>
        </w:pPrChange>
      </w:pPr>
      <w:del w:id="7002" w:author="Castillo Martínez Ana" w:date="2020-09-04T17:55:00Z">
        <w:r w:rsidDel="00D244E2">
          <w:delText>El menú para añadir nuevos horarios nos pide el email del empleado sobre el que queremos crear el horario, y nos presenta con una serie de menus de elección para escoger tanto la fecha exacta del registro horario, como las horas de entradas y salida que tendrá el registro para ese día:</w:delText>
        </w:r>
        <w:bookmarkStart w:id="7003" w:name="_Toc50376082"/>
        <w:bookmarkStart w:id="7004" w:name="_Toc50388348"/>
        <w:bookmarkStart w:id="7005" w:name="_Toc50388561"/>
        <w:bookmarkStart w:id="7006" w:name="_Toc50388775"/>
        <w:bookmarkStart w:id="7007" w:name="_Toc50388994"/>
        <w:bookmarkStart w:id="7008" w:name="_Toc50389206"/>
        <w:bookmarkStart w:id="7009" w:name="_Toc50389418"/>
        <w:bookmarkStart w:id="7010" w:name="_Toc50389631"/>
        <w:bookmarkStart w:id="7011" w:name="_Toc50389843"/>
        <w:bookmarkStart w:id="7012" w:name="_Toc50390162"/>
        <w:bookmarkStart w:id="7013" w:name="_Toc50392691"/>
        <w:bookmarkStart w:id="7014" w:name="_Toc50568976"/>
        <w:bookmarkStart w:id="7015" w:name="_Toc50652757"/>
        <w:bookmarkStart w:id="7016" w:name="_Toc50720421"/>
        <w:bookmarkStart w:id="7017" w:name="_Toc50726036"/>
        <w:bookmarkStart w:id="7018" w:name="_Toc50736436"/>
        <w:bookmarkStart w:id="7019" w:name="_Toc50736761"/>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del>
    </w:p>
    <w:p w14:paraId="2530087A" w14:textId="77777777" w:rsidR="00C6147E" w:rsidDel="00D244E2" w:rsidRDefault="00C6147E">
      <w:pPr>
        <w:pStyle w:val="Ttulo1"/>
        <w:rPr>
          <w:del w:id="7020" w:author="Castillo Martínez Ana" w:date="2020-09-04T17:55:00Z"/>
        </w:rPr>
        <w:pPrChange w:id="7021" w:author="Graván Serrano Eduardo" w:date="2020-09-11T17:05:00Z">
          <w:pPr/>
        </w:pPrChange>
      </w:pPr>
      <w:bookmarkStart w:id="7022" w:name="_Toc50376083"/>
      <w:bookmarkStart w:id="7023" w:name="_Toc50388349"/>
      <w:bookmarkStart w:id="7024" w:name="_Toc50388562"/>
      <w:bookmarkStart w:id="7025" w:name="_Toc50388776"/>
      <w:bookmarkStart w:id="7026" w:name="_Toc50388995"/>
      <w:bookmarkStart w:id="7027" w:name="_Toc50389207"/>
      <w:bookmarkStart w:id="7028" w:name="_Toc50389419"/>
      <w:bookmarkStart w:id="7029" w:name="_Toc50389632"/>
      <w:bookmarkStart w:id="7030" w:name="_Toc50389844"/>
      <w:bookmarkStart w:id="7031" w:name="_Toc50390163"/>
      <w:bookmarkStart w:id="7032" w:name="_Toc50392692"/>
      <w:bookmarkStart w:id="7033" w:name="_Toc50568977"/>
      <w:bookmarkStart w:id="7034" w:name="_Toc50652758"/>
      <w:bookmarkStart w:id="7035" w:name="_Toc50720422"/>
      <w:bookmarkStart w:id="7036" w:name="_Toc50726037"/>
      <w:bookmarkStart w:id="7037" w:name="_Toc50736437"/>
      <w:bookmarkStart w:id="7038" w:name="_Toc50736762"/>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p>
    <w:p w14:paraId="3EC1E7EB" w14:textId="77777777" w:rsidR="00C6147E" w:rsidDel="00D244E2" w:rsidRDefault="003C4173">
      <w:pPr>
        <w:pStyle w:val="Ttulo1"/>
        <w:rPr>
          <w:del w:id="7039" w:author="Castillo Martínez Ana" w:date="2020-09-04T17:55:00Z"/>
        </w:rPr>
        <w:pPrChange w:id="7040" w:author="Graván Serrano Eduardo" w:date="2020-09-11T17:05:00Z">
          <w:pPr>
            <w:keepNext/>
            <w:jc w:val="center"/>
          </w:pPr>
        </w:pPrChange>
      </w:pPr>
      <w:del w:id="7041" w:author="Castillo Martínez Ana" w:date="2020-09-04T17:55:00Z">
        <w:r w:rsidRPr="00C15B35" w:rsidDel="00D244E2">
          <w:rPr>
            <w:b w:val="0"/>
            <w:bCs w:val="0"/>
            <w:noProof/>
            <w:rPrChange w:id="7042" w:author="Castillo Martínez Ana" w:date="2020-09-10T18:45:00Z">
              <w:rPr>
                <w:b/>
                <w:bCs/>
                <w:noProof/>
              </w:rPr>
            </w:rPrChange>
          </w:rPr>
          <w:drawing>
            <wp:inline distT="0" distB="0" distL="0" distR="0" wp14:anchorId="11C93E4C" wp14:editId="7067B296">
              <wp:extent cx="2583815" cy="2604770"/>
              <wp:effectExtent l="0" t="0" r="0" b="0"/>
              <wp:docPr id="7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83815" cy="2604770"/>
                      </a:xfrm>
                      <a:prstGeom prst="rect">
                        <a:avLst/>
                      </a:prstGeom>
                      <a:noFill/>
                      <a:ln>
                        <a:noFill/>
                      </a:ln>
                    </pic:spPr>
                  </pic:pic>
                </a:graphicData>
              </a:graphic>
            </wp:inline>
          </w:drawing>
        </w:r>
        <w:bookmarkStart w:id="7043" w:name="_Toc50376084"/>
        <w:bookmarkStart w:id="7044" w:name="_Toc50388350"/>
        <w:bookmarkStart w:id="7045" w:name="_Toc50388563"/>
        <w:bookmarkStart w:id="7046" w:name="_Toc50388777"/>
        <w:bookmarkStart w:id="7047" w:name="_Toc50388996"/>
        <w:bookmarkStart w:id="7048" w:name="_Toc50389208"/>
        <w:bookmarkStart w:id="7049" w:name="_Toc50389420"/>
        <w:bookmarkStart w:id="7050" w:name="_Toc50389633"/>
        <w:bookmarkStart w:id="7051" w:name="_Toc50389845"/>
        <w:bookmarkStart w:id="7052" w:name="_Toc50390164"/>
        <w:bookmarkStart w:id="7053" w:name="_Toc50392693"/>
        <w:bookmarkStart w:id="7054" w:name="_Toc50568978"/>
        <w:bookmarkStart w:id="7055" w:name="_Toc50652759"/>
        <w:bookmarkStart w:id="7056" w:name="_Toc50720423"/>
        <w:bookmarkStart w:id="7057" w:name="_Toc50726038"/>
        <w:bookmarkStart w:id="7058" w:name="_Toc50736438"/>
        <w:bookmarkStart w:id="7059" w:name="_Toc50736763"/>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del>
    </w:p>
    <w:p w14:paraId="2FEAF3AB" w14:textId="77777777" w:rsidR="00C6147E" w:rsidDel="00D244E2" w:rsidRDefault="00C6147E">
      <w:pPr>
        <w:pStyle w:val="Ttulo1"/>
        <w:rPr>
          <w:del w:id="7060" w:author="Castillo Martínez Ana" w:date="2020-09-04T17:55:00Z"/>
        </w:rPr>
        <w:pPrChange w:id="7061" w:author="Graván Serrano Eduardo" w:date="2020-09-11T17:05:00Z">
          <w:pPr>
            <w:pStyle w:val="Descripcin"/>
            <w:jc w:val="center"/>
          </w:pPr>
        </w:pPrChange>
      </w:pPr>
      <w:del w:id="7062" w:author="Castillo Martínez Ana" w:date="2020-09-04T17:55:00Z">
        <w:r w:rsidDel="00D244E2">
          <w:delText xml:space="preserve">Figura </w:delText>
        </w:r>
        <w:r w:rsidRPr="00F879FE" w:rsidDel="00D244E2">
          <w:fldChar w:fldCharType="begin"/>
        </w:r>
        <w:r w:rsidDel="00D244E2">
          <w:delInstrText xml:space="preserve"> SEQ Figura \* ARABIC </w:delInstrText>
        </w:r>
        <w:r w:rsidRPr="00F879FE" w:rsidDel="00D244E2">
          <w:rPr>
            <w:rPrChange w:id="7063" w:author="Castillo Martínez Ana" w:date="2020-09-10T18:45:00Z">
              <w:rPr>
                <w:rFonts w:cs="Arial"/>
                <w:color w:val="000000"/>
                <w:kern w:val="32"/>
                <w:sz w:val="32"/>
                <w:szCs w:val="32"/>
              </w:rPr>
            </w:rPrChange>
          </w:rPr>
          <w:fldChar w:fldCharType="separate"/>
        </w:r>
        <w:r w:rsidR="00CD6BFB" w:rsidDel="00D244E2">
          <w:delText>68</w:delText>
        </w:r>
        <w:r w:rsidRPr="00F879FE" w:rsidDel="00D244E2">
          <w:fldChar w:fldCharType="end"/>
        </w:r>
        <w:r w:rsidDel="00D244E2">
          <w:delText>. Menú de creación de horarios.</w:delText>
        </w:r>
        <w:bookmarkStart w:id="7064" w:name="_Toc50376085"/>
        <w:bookmarkStart w:id="7065" w:name="_Toc50388351"/>
        <w:bookmarkStart w:id="7066" w:name="_Toc50388564"/>
        <w:bookmarkStart w:id="7067" w:name="_Toc50388778"/>
        <w:bookmarkStart w:id="7068" w:name="_Toc50388997"/>
        <w:bookmarkStart w:id="7069" w:name="_Toc50389209"/>
        <w:bookmarkStart w:id="7070" w:name="_Toc50389421"/>
        <w:bookmarkStart w:id="7071" w:name="_Toc50389634"/>
        <w:bookmarkStart w:id="7072" w:name="_Toc50389846"/>
        <w:bookmarkStart w:id="7073" w:name="_Toc50390165"/>
        <w:bookmarkStart w:id="7074" w:name="_Toc50392694"/>
        <w:bookmarkStart w:id="7075" w:name="_Toc50568979"/>
        <w:bookmarkStart w:id="7076" w:name="_Toc50652760"/>
        <w:bookmarkStart w:id="7077" w:name="_Toc50720424"/>
        <w:bookmarkStart w:id="7078" w:name="_Toc50726039"/>
        <w:bookmarkStart w:id="7079" w:name="_Toc50736439"/>
        <w:bookmarkStart w:id="7080" w:name="_Toc50736764"/>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del>
    </w:p>
    <w:p w14:paraId="6392C408" w14:textId="77777777" w:rsidR="00C6147E" w:rsidDel="00D244E2" w:rsidRDefault="00C6147E">
      <w:pPr>
        <w:pStyle w:val="Ttulo1"/>
        <w:rPr>
          <w:del w:id="7081" w:author="Castillo Martínez Ana" w:date="2020-09-04T17:55:00Z"/>
        </w:rPr>
        <w:pPrChange w:id="7082" w:author="Graván Serrano Eduardo" w:date="2020-09-11T17:05:00Z">
          <w:pPr>
            <w:jc w:val="center"/>
          </w:pPr>
        </w:pPrChange>
      </w:pPr>
      <w:bookmarkStart w:id="7083" w:name="_Toc50376086"/>
      <w:bookmarkStart w:id="7084" w:name="_Toc50388352"/>
      <w:bookmarkStart w:id="7085" w:name="_Toc50388565"/>
      <w:bookmarkStart w:id="7086" w:name="_Toc50388779"/>
      <w:bookmarkStart w:id="7087" w:name="_Toc50388998"/>
      <w:bookmarkStart w:id="7088" w:name="_Toc50389210"/>
      <w:bookmarkStart w:id="7089" w:name="_Toc50389422"/>
      <w:bookmarkStart w:id="7090" w:name="_Toc50389635"/>
      <w:bookmarkStart w:id="7091" w:name="_Toc50389847"/>
      <w:bookmarkStart w:id="7092" w:name="_Toc50390166"/>
      <w:bookmarkStart w:id="7093" w:name="_Toc50392695"/>
      <w:bookmarkStart w:id="7094" w:name="_Toc50568980"/>
      <w:bookmarkStart w:id="7095" w:name="_Toc50652761"/>
      <w:bookmarkStart w:id="7096" w:name="_Toc50720425"/>
      <w:bookmarkStart w:id="7097" w:name="_Toc50726040"/>
      <w:bookmarkStart w:id="7098" w:name="_Toc50736440"/>
      <w:bookmarkStart w:id="7099" w:name="_Toc50736765"/>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p>
    <w:p w14:paraId="107749BD" w14:textId="77777777" w:rsidR="00C6147E" w:rsidDel="00D244E2" w:rsidRDefault="00C6147E">
      <w:pPr>
        <w:pStyle w:val="Ttulo1"/>
        <w:rPr>
          <w:del w:id="7100" w:author="Castillo Martínez Ana" w:date="2020-09-04T17:55:00Z"/>
        </w:rPr>
        <w:pPrChange w:id="7101" w:author="Graván Serrano Eduardo" w:date="2020-09-11T17:05:00Z">
          <w:pPr/>
        </w:pPrChange>
      </w:pPr>
      <w:del w:id="7102" w:author="Castillo Martínez Ana" w:date="2020-09-04T17:55:00Z">
        <w:r w:rsidDel="00D244E2">
          <w:delText>Cuando pulsemos el botón para crear, la aplicación nos mostrará un mensaje con la respuesta del servidor:</w:delText>
        </w:r>
        <w:bookmarkStart w:id="7103" w:name="_Toc50376087"/>
        <w:bookmarkStart w:id="7104" w:name="_Toc50388353"/>
        <w:bookmarkStart w:id="7105" w:name="_Toc50388566"/>
        <w:bookmarkStart w:id="7106" w:name="_Toc50388780"/>
        <w:bookmarkStart w:id="7107" w:name="_Toc50388999"/>
        <w:bookmarkStart w:id="7108" w:name="_Toc50389211"/>
        <w:bookmarkStart w:id="7109" w:name="_Toc50389423"/>
        <w:bookmarkStart w:id="7110" w:name="_Toc50389636"/>
        <w:bookmarkStart w:id="7111" w:name="_Toc50389848"/>
        <w:bookmarkStart w:id="7112" w:name="_Toc50390167"/>
        <w:bookmarkStart w:id="7113" w:name="_Toc50392696"/>
        <w:bookmarkStart w:id="7114" w:name="_Toc50568981"/>
        <w:bookmarkStart w:id="7115" w:name="_Toc50652762"/>
        <w:bookmarkStart w:id="7116" w:name="_Toc50720426"/>
        <w:bookmarkStart w:id="7117" w:name="_Toc50726041"/>
        <w:bookmarkStart w:id="7118" w:name="_Toc50736441"/>
        <w:bookmarkStart w:id="7119" w:name="_Toc50736766"/>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del>
    </w:p>
    <w:p w14:paraId="4B54A18A" w14:textId="77777777" w:rsidR="00C6147E" w:rsidDel="00D244E2" w:rsidRDefault="003C4173">
      <w:pPr>
        <w:pStyle w:val="Ttulo1"/>
        <w:rPr>
          <w:del w:id="7120" w:author="Castillo Martínez Ana" w:date="2020-09-04T17:55:00Z"/>
        </w:rPr>
        <w:pPrChange w:id="7121" w:author="Graván Serrano Eduardo" w:date="2020-09-11T17:05:00Z">
          <w:pPr/>
        </w:pPrChange>
      </w:pPr>
      <w:del w:id="7122" w:author="Castillo Martínez Ana" w:date="2020-09-04T17:55:00Z">
        <w:r w:rsidRPr="00C15B35" w:rsidDel="00D244E2">
          <w:rPr>
            <w:b w:val="0"/>
            <w:bCs w:val="0"/>
            <w:noProof/>
            <w:rPrChange w:id="7123" w:author="Castillo Martínez Ana" w:date="2020-09-10T18:45:00Z">
              <w:rPr>
                <w:b/>
                <w:bCs/>
                <w:noProof/>
              </w:rPr>
            </w:rPrChange>
          </w:rPr>
          <mc:AlternateContent>
            <mc:Choice Requires="wps">
              <w:drawing>
                <wp:anchor distT="0" distB="0" distL="114300" distR="114300" simplePos="0" relativeHeight="251653632" behindDoc="0" locked="0" layoutInCell="1" allowOverlap="1" wp14:anchorId="553B218C" wp14:editId="5882D7D7">
                  <wp:simplePos x="0" y="0"/>
                  <wp:positionH relativeFrom="column">
                    <wp:posOffset>3810</wp:posOffset>
                  </wp:positionH>
                  <wp:positionV relativeFrom="paragraph">
                    <wp:posOffset>4134485</wp:posOffset>
                  </wp:positionV>
                  <wp:extent cx="5400040" cy="146050"/>
                  <wp:effectExtent l="0" t="0" r="0" b="0"/>
                  <wp:wrapNone/>
                  <wp:docPr id="232"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81804" w14:textId="153017F9" w:rsidR="00374611" w:rsidRPr="00B52B48" w:rsidRDefault="00374611" w:rsidP="00C6147E">
                              <w:pPr>
                                <w:pStyle w:val="Descripcin"/>
                                <w:rPr>
                                  <w:noProof/>
                                  <w:szCs w:val="24"/>
                                </w:rPr>
                              </w:pPr>
                              <w:bookmarkStart w:id="7124" w:name="_Toc50736889"/>
                              <w:r>
                                <w:t xml:space="preserve">Figura </w:t>
                              </w:r>
                              <w:r>
                                <w:fldChar w:fldCharType="begin"/>
                              </w:r>
                              <w:r>
                                <w:instrText xml:space="preserve"> SEQ Figura \* ARABIC </w:instrText>
                              </w:r>
                              <w:r>
                                <w:fldChar w:fldCharType="separate"/>
                              </w:r>
                              <w:ins w:id="7125" w:author="Graván Serrano Eduardo" w:date="2020-09-07T15:18:00Z">
                                <w:r>
                                  <w:rPr>
                                    <w:noProof/>
                                  </w:rPr>
                                  <w:t>68</w:t>
                                </w:r>
                              </w:ins>
                              <w:del w:id="7126" w:author="Graván Serrano Eduardo" w:date="2020-09-07T15:18:00Z">
                                <w:r w:rsidDel="00FA5913">
                                  <w:rPr>
                                    <w:noProof/>
                                  </w:rPr>
                                  <w:delText>69</w:delText>
                                </w:r>
                              </w:del>
                              <w:r>
                                <w:fldChar w:fldCharType="end"/>
                              </w:r>
                              <w:r>
                                <w:t>. Posibles respuestas del servidor ante la creación de un nuevo horario para un empleado.</w:t>
                              </w:r>
                              <w:bookmarkEnd w:id="7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3B218C" id="Text Box 207" o:spid="_x0000_s1041" type="#_x0000_t202" style="position:absolute;left:0;text-align:left;margin-left:.3pt;margin-top:325.55pt;width:425.2pt;height:1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" stroked="f">
                  <v:textbox style="mso-fit-shape-to-text:t" inset="0,0,0,0">
                    <w:txbxContent>
                      <w:p w14:paraId="70081804" w14:textId="153017F9" w:rsidR="00374611" w:rsidRPr="00B52B48" w:rsidRDefault="00374611" w:rsidP="00C6147E">
                        <w:pPr>
                          <w:pStyle w:val="Descripcin"/>
                          <w:rPr>
                            <w:noProof/>
                            <w:szCs w:val="24"/>
                          </w:rPr>
                        </w:pPr>
                        <w:bookmarkStart w:id="7127" w:name="_Toc50736889"/>
                        <w:r>
                          <w:t xml:space="preserve">Figura </w:t>
                        </w:r>
                        <w:r>
                          <w:fldChar w:fldCharType="begin"/>
                        </w:r>
                        <w:r>
                          <w:instrText xml:space="preserve"> SEQ Figura \* ARABIC </w:instrText>
                        </w:r>
                        <w:r>
                          <w:fldChar w:fldCharType="separate"/>
                        </w:r>
                        <w:ins w:id="7128" w:author="Graván Serrano Eduardo" w:date="2020-09-07T15:18:00Z">
                          <w:r>
                            <w:rPr>
                              <w:noProof/>
                            </w:rPr>
                            <w:t>68</w:t>
                          </w:r>
                        </w:ins>
                        <w:del w:id="7129" w:author="Graván Serrano Eduardo" w:date="2020-09-07T15:18:00Z">
                          <w:r w:rsidDel="00FA5913">
                            <w:rPr>
                              <w:noProof/>
                            </w:rPr>
                            <w:delText>69</w:delText>
                          </w:r>
                        </w:del>
                        <w:r>
                          <w:fldChar w:fldCharType="end"/>
                        </w:r>
                        <w:r>
                          <w:t>. Posibles respuestas del servidor ante la creación de un nuevo horario para un empleado.</w:t>
                        </w:r>
                        <w:bookmarkEnd w:id="7127"/>
                      </w:p>
                    </w:txbxContent>
                  </v:textbox>
                </v:shape>
              </w:pict>
            </mc:Fallback>
          </mc:AlternateContent>
        </w:r>
        <w:r w:rsidRPr="00C15B35" w:rsidDel="00D244E2">
          <w:rPr>
            <w:b w:val="0"/>
            <w:bCs w:val="0"/>
            <w:noProof/>
            <w:rPrChange w:id="7130" w:author="Castillo Martínez Ana" w:date="2020-09-10T18:45:00Z">
              <w:rPr>
                <w:b/>
                <w:bCs/>
                <w:noProof/>
              </w:rPr>
            </w:rPrChange>
          </w:rPr>
          <mc:AlternateContent>
            <mc:Choice Requires="wpc">
              <w:drawing>
                <wp:anchor distT="0" distB="0" distL="114300" distR="114300" simplePos="0" relativeHeight="251623936" behindDoc="0" locked="0" layoutInCell="1" allowOverlap="1" wp14:anchorId="2E9F4719" wp14:editId="2F774474">
                  <wp:simplePos x="0" y="0"/>
                  <wp:positionH relativeFrom="character">
                    <wp:posOffset>0</wp:posOffset>
                  </wp:positionH>
                  <wp:positionV relativeFrom="line">
                    <wp:posOffset>0</wp:posOffset>
                  </wp:positionV>
                  <wp:extent cx="5400040" cy="4077335"/>
                  <wp:effectExtent l="0" t="0" r="0" b="0"/>
                  <wp:wrapNone/>
                  <wp:docPr id="231" name="Lienzo 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9" name="Picture 2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40773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DB242B1" id="Lienzo 205" o:spid="_x0000_s1026" editas="canvas" style="position:absolute;margin-left:0;margin-top:0;width:425.2pt;height:321.05pt;z-index:251623936;mso-position-horizontal-relative:char;mso-position-vertical-relative:line" coordsize="54000,407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">
                  <v:shape id="_x0000_s1027" type="#_x0000_t75" style="position:absolute;width:54000;height:40773;visibility:visible;mso-wrap-style:square">
                    <v:fill o:detectmouseclick="t"/>
                    <v:path o:connecttype="none"/>
                  </v:shape>
                  <v:shape id="Picture 206" o:spid="_x0000_s1028" type="#_x0000_t75" style="position:absolute;width:54000;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">
                    <v:imagedata r:id="rId116" o:title=""/>
                  </v:shape>
                  <w10:wrap anchory="line"/>
                </v:group>
              </w:pict>
            </mc:Fallback>
          </mc:AlternateContent>
        </w:r>
        <w:r w:rsidRPr="00C15B35" w:rsidDel="00D244E2">
          <w:rPr>
            <w:b w:val="0"/>
            <w:bCs w:val="0"/>
            <w:noProof/>
            <w:rPrChange w:id="7131" w:author="Castillo Martínez Ana" w:date="2020-09-10T18:45:00Z">
              <w:rPr>
                <w:b/>
                <w:bCs/>
                <w:noProof/>
              </w:rPr>
            </w:rPrChange>
          </w:rPr>
          <mc:AlternateContent>
            <mc:Choice Requires="wps">
              <w:drawing>
                <wp:inline distT="0" distB="0" distL="0" distR="0" wp14:anchorId="0D89DCBA" wp14:editId="7CE58317">
                  <wp:extent cx="5401310" cy="4072255"/>
                  <wp:effectExtent l="0" t="0" r="0" b="0"/>
                  <wp:docPr id="28" name="AutoShap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A04714" id="AutoShape 71"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" filled="f" stroked="f">
                  <o:lock v:ext="edit" aspectratio="t"/>
                  <w10:anchorlock/>
                </v:rect>
              </w:pict>
            </mc:Fallback>
          </mc:AlternateContent>
        </w:r>
        <w:bookmarkStart w:id="7132" w:name="_Toc50376088"/>
        <w:bookmarkStart w:id="7133" w:name="_Toc50388354"/>
        <w:bookmarkStart w:id="7134" w:name="_Toc50388567"/>
        <w:bookmarkStart w:id="7135" w:name="_Toc50388781"/>
        <w:bookmarkStart w:id="7136" w:name="_Toc50389000"/>
        <w:bookmarkStart w:id="7137" w:name="_Toc50389212"/>
        <w:bookmarkStart w:id="7138" w:name="_Toc50389424"/>
        <w:bookmarkStart w:id="7139" w:name="_Toc50389637"/>
        <w:bookmarkStart w:id="7140" w:name="_Toc50389849"/>
        <w:bookmarkStart w:id="7141" w:name="_Toc50390168"/>
        <w:bookmarkStart w:id="7142" w:name="_Toc50392697"/>
        <w:bookmarkStart w:id="7143" w:name="_Toc50568982"/>
        <w:bookmarkStart w:id="7144" w:name="_Toc50652763"/>
        <w:bookmarkStart w:id="7145" w:name="_Toc50720427"/>
        <w:bookmarkStart w:id="7146" w:name="_Toc50726042"/>
        <w:bookmarkStart w:id="7147" w:name="_Toc50736442"/>
        <w:bookmarkStart w:id="7148" w:name="_Toc50736767"/>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del>
    </w:p>
    <w:p w14:paraId="08C608B9" w14:textId="77777777" w:rsidR="00C6147E" w:rsidDel="00D244E2" w:rsidRDefault="00C6147E">
      <w:pPr>
        <w:pStyle w:val="Ttulo1"/>
        <w:rPr>
          <w:del w:id="7149" w:author="Castillo Martínez Ana" w:date="2020-09-04T17:55:00Z"/>
        </w:rPr>
        <w:pPrChange w:id="7150" w:author="Graván Serrano Eduardo" w:date="2020-09-11T17:05:00Z">
          <w:pPr/>
        </w:pPrChange>
      </w:pPr>
      <w:bookmarkStart w:id="7151" w:name="_Toc50376089"/>
      <w:bookmarkStart w:id="7152" w:name="_Toc50388355"/>
      <w:bookmarkStart w:id="7153" w:name="_Toc50388568"/>
      <w:bookmarkStart w:id="7154" w:name="_Toc50388782"/>
      <w:bookmarkStart w:id="7155" w:name="_Toc50389001"/>
      <w:bookmarkStart w:id="7156" w:name="_Toc50389213"/>
      <w:bookmarkStart w:id="7157" w:name="_Toc50389425"/>
      <w:bookmarkStart w:id="7158" w:name="_Toc50389638"/>
      <w:bookmarkStart w:id="7159" w:name="_Toc50389850"/>
      <w:bookmarkStart w:id="7160" w:name="_Toc50390169"/>
      <w:bookmarkStart w:id="7161" w:name="_Toc50392698"/>
      <w:bookmarkStart w:id="7162" w:name="_Toc50568983"/>
      <w:bookmarkStart w:id="7163" w:name="_Toc50652764"/>
      <w:bookmarkStart w:id="7164" w:name="_Toc50720428"/>
      <w:bookmarkStart w:id="7165" w:name="_Toc50726043"/>
      <w:bookmarkStart w:id="7166" w:name="_Toc50736443"/>
      <w:bookmarkStart w:id="7167" w:name="_Toc50736768"/>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p>
    <w:p w14:paraId="30494FAA" w14:textId="77777777" w:rsidR="00C6147E" w:rsidDel="00D244E2" w:rsidRDefault="00C6147E">
      <w:pPr>
        <w:pStyle w:val="Ttulo1"/>
        <w:rPr>
          <w:del w:id="7168" w:author="Castillo Martínez Ana" w:date="2020-09-04T17:55:00Z"/>
        </w:rPr>
        <w:pPrChange w:id="7169" w:author="Graván Serrano Eduardo" w:date="2020-09-11T17:05:00Z">
          <w:pPr/>
        </w:pPrChange>
      </w:pPr>
      <w:bookmarkStart w:id="7170" w:name="_Toc50376090"/>
      <w:bookmarkStart w:id="7171" w:name="_Toc50388356"/>
      <w:bookmarkStart w:id="7172" w:name="_Toc50388569"/>
      <w:bookmarkStart w:id="7173" w:name="_Toc50388783"/>
      <w:bookmarkStart w:id="7174" w:name="_Toc50389002"/>
      <w:bookmarkStart w:id="7175" w:name="_Toc50389214"/>
      <w:bookmarkStart w:id="7176" w:name="_Toc50389426"/>
      <w:bookmarkStart w:id="7177" w:name="_Toc50389639"/>
      <w:bookmarkStart w:id="7178" w:name="_Toc50389851"/>
      <w:bookmarkStart w:id="7179" w:name="_Toc50390170"/>
      <w:bookmarkStart w:id="7180" w:name="_Toc50392699"/>
      <w:bookmarkStart w:id="7181" w:name="_Toc50568984"/>
      <w:bookmarkStart w:id="7182" w:name="_Toc50652765"/>
      <w:bookmarkStart w:id="7183" w:name="_Toc50720429"/>
      <w:bookmarkStart w:id="7184" w:name="_Toc50726044"/>
      <w:bookmarkStart w:id="7185" w:name="_Toc50736444"/>
      <w:bookmarkStart w:id="7186" w:name="_Toc507367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p>
    <w:p w14:paraId="0781F7EA" w14:textId="77777777" w:rsidR="00C6147E" w:rsidDel="00D244E2" w:rsidRDefault="00C6147E">
      <w:pPr>
        <w:pStyle w:val="Ttulo1"/>
        <w:rPr>
          <w:del w:id="7187" w:author="Castillo Martínez Ana" w:date="2020-09-04T17:55:00Z"/>
        </w:rPr>
        <w:pPrChange w:id="7188" w:author="Graván Serrano Eduardo" w:date="2020-09-11T17:05:00Z">
          <w:pPr/>
        </w:pPrChange>
      </w:pPr>
      <w:del w:id="7189" w:author="Castillo Martínez Ana" w:date="2020-09-04T17:55:00Z">
        <w:r w:rsidDel="00D244E2">
          <w:delText>La segunda funcionalidad relacionada con los horarios es la de eliminar un horario. En este caso, el menú nos pedirá el email del empleado sobre el que se quiera borrar el horario, y la fecha del horario que se quiere borrar. De nuevo, la aplicación nos enseñará la respuesta del servidor a través de un popup:</w:delText>
        </w:r>
        <w:bookmarkStart w:id="7190" w:name="_Toc50376091"/>
        <w:bookmarkStart w:id="7191" w:name="_Toc50388357"/>
        <w:bookmarkStart w:id="7192" w:name="_Toc50388570"/>
        <w:bookmarkStart w:id="7193" w:name="_Toc50388784"/>
        <w:bookmarkStart w:id="7194" w:name="_Toc50389003"/>
        <w:bookmarkStart w:id="7195" w:name="_Toc50389215"/>
        <w:bookmarkStart w:id="7196" w:name="_Toc50389427"/>
        <w:bookmarkStart w:id="7197" w:name="_Toc50389640"/>
        <w:bookmarkStart w:id="7198" w:name="_Toc50389852"/>
        <w:bookmarkStart w:id="7199" w:name="_Toc50390171"/>
        <w:bookmarkStart w:id="7200" w:name="_Toc50392700"/>
        <w:bookmarkStart w:id="7201" w:name="_Toc50568985"/>
        <w:bookmarkStart w:id="7202" w:name="_Toc50652766"/>
        <w:bookmarkStart w:id="7203" w:name="_Toc50720430"/>
        <w:bookmarkStart w:id="7204" w:name="_Toc50726045"/>
        <w:bookmarkStart w:id="7205" w:name="_Toc50736445"/>
        <w:bookmarkStart w:id="7206" w:name="_Toc50736770"/>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del>
    </w:p>
    <w:p w14:paraId="2010869B" w14:textId="77777777" w:rsidR="00C84377" w:rsidDel="00D244E2" w:rsidRDefault="00C84377">
      <w:pPr>
        <w:pStyle w:val="Ttulo1"/>
        <w:rPr>
          <w:del w:id="7207" w:author="Castillo Martínez Ana" w:date="2020-09-04T17:55:00Z"/>
        </w:rPr>
        <w:pPrChange w:id="7208" w:author="Graván Serrano Eduardo" w:date="2020-09-11T17:05:00Z">
          <w:pPr/>
        </w:pPrChange>
      </w:pPr>
      <w:bookmarkStart w:id="7209" w:name="_Toc50376092"/>
      <w:bookmarkStart w:id="7210" w:name="_Toc50388358"/>
      <w:bookmarkStart w:id="7211" w:name="_Toc50388571"/>
      <w:bookmarkStart w:id="7212" w:name="_Toc50388785"/>
      <w:bookmarkStart w:id="7213" w:name="_Toc50389004"/>
      <w:bookmarkStart w:id="7214" w:name="_Toc50389216"/>
      <w:bookmarkStart w:id="7215" w:name="_Toc50389428"/>
      <w:bookmarkStart w:id="7216" w:name="_Toc50389641"/>
      <w:bookmarkStart w:id="7217" w:name="_Toc50389853"/>
      <w:bookmarkStart w:id="7218" w:name="_Toc50390172"/>
      <w:bookmarkStart w:id="7219" w:name="_Toc50392701"/>
      <w:bookmarkStart w:id="7220" w:name="_Toc50568986"/>
      <w:bookmarkStart w:id="7221" w:name="_Toc50652767"/>
      <w:bookmarkStart w:id="7222" w:name="_Toc50720431"/>
      <w:bookmarkStart w:id="7223" w:name="_Toc50726046"/>
      <w:bookmarkStart w:id="7224" w:name="_Toc50736446"/>
      <w:bookmarkStart w:id="7225" w:name="_Toc50736771"/>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14:paraId="35089D6F" w14:textId="77777777" w:rsidR="00C84377" w:rsidDel="00D244E2" w:rsidRDefault="003C4173">
      <w:pPr>
        <w:pStyle w:val="Ttulo1"/>
        <w:rPr>
          <w:del w:id="7226" w:author="Castillo Martínez Ana" w:date="2020-09-04T17:55:00Z"/>
        </w:rPr>
        <w:pPrChange w:id="7227" w:author="Graván Serrano Eduardo" w:date="2020-09-11T17:05:00Z">
          <w:pPr/>
        </w:pPrChange>
      </w:pPr>
      <w:del w:id="7228" w:author="Castillo Martínez Ana" w:date="2020-09-04T17:55:00Z">
        <w:r w:rsidRPr="00C15B35" w:rsidDel="00D244E2">
          <w:rPr>
            <w:b w:val="0"/>
            <w:bCs w:val="0"/>
            <w:noProof/>
            <w:rPrChange w:id="7229" w:author="Castillo Martínez Ana" w:date="2020-09-10T18:45:00Z">
              <w:rPr>
                <w:b/>
                <w:bCs/>
                <w:noProof/>
              </w:rPr>
            </w:rPrChange>
          </w:rPr>
          <mc:AlternateContent>
            <mc:Choice Requires="wps">
              <w:drawing>
                <wp:anchor distT="0" distB="0" distL="114300" distR="114300" simplePos="0" relativeHeight="251654656" behindDoc="0" locked="0" layoutInCell="1" allowOverlap="1" wp14:anchorId="0BE2FA0D" wp14:editId="1D9F7F65">
                  <wp:simplePos x="0" y="0"/>
                  <wp:positionH relativeFrom="column">
                    <wp:posOffset>3810</wp:posOffset>
                  </wp:positionH>
                  <wp:positionV relativeFrom="paragraph">
                    <wp:posOffset>3230880</wp:posOffset>
                  </wp:positionV>
                  <wp:extent cx="5097145" cy="146050"/>
                  <wp:effectExtent l="0" t="0" r="0" b="0"/>
                  <wp:wrapNone/>
                  <wp:docPr id="228"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52BDA0" w14:textId="5D674BED" w:rsidR="00374611" w:rsidRPr="00695145" w:rsidRDefault="00374611" w:rsidP="00C84377">
                              <w:pPr>
                                <w:pStyle w:val="Descripcin"/>
                                <w:jc w:val="center"/>
                                <w:rPr>
                                  <w:noProof/>
                                  <w:szCs w:val="24"/>
                                </w:rPr>
                              </w:pPr>
                              <w:bookmarkStart w:id="7230" w:name="_Toc50736890"/>
                              <w:r>
                                <w:t xml:space="preserve">Figura </w:t>
                              </w:r>
                              <w:r>
                                <w:fldChar w:fldCharType="begin"/>
                              </w:r>
                              <w:r>
                                <w:instrText xml:space="preserve"> SEQ Figura \* ARABIC </w:instrText>
                              </w:r>
                              <w:r>
                                <w:fldChar w:fldCharType="separate"/>
                              </w:r>
                              <w:ins w:id="7231" w:author="Graván Serrano Eduardo" w:date="2020-09-07T15:18:00Z">
                                <w:r>
                                  <w:rPr>
                                    <w:noProof/>
                                  </w:rPr>
                                  <w:t>69</w:t>
                                </w:r>
                              </w:ins>
                              <w:del w:id="7232" w:author="Graván Serrano Eduardo" w:date="2020-09-07T15:18:00Z">
                                <w:r w:rsidDel="00FA5913">
                                  <w:rPr>
                                    <w:noProof/>
                                  </w:rPr>
                                  <w:delText>70</w:delText>
                                </w:r>
                              </w:del>
                              <w:r>
                                <w:fldChar w:fldCharType="end"/>
                              </w:r>
                              <w:r>
                                <w:t>. Menú de eliminación de un horario para un empleado.</w:t>
                              </w:r>
                              <w:bookmarkEnd w:id="72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E2FA0D" id="Text Box 216" o:spid="_x0000_s1042" type="#_x0000_t202" style="position:absolute;left:0;text-align:left;margin-left:.3pt;margin-top:254.4pt;width:401.35pt;height:1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" stroked="f">
                  <v:textbox style="mso-fit-shape-to-text:t" inset="0,0,0,0">
                    <w:txbxContent>
                      <w:p w14:paraId="4A52BDA0" w14:textId="5D674BED" w:rsidR="00374611" w:rsidRPr="00695145" w:rsidRDefault="00374611" w:rsidP="00C84377">
                        <w:pPr>
                          <w:pStyle w:val="Descripcin"/>
                          <w:jc w:val="center"/>
                          <w:rPr>
                            <w:noProof/>
                            <w:szCs w:val="24"/>
                          </w:rPr>
                        </w:pPr>
                        <w:bookmarkStart w:id="7233" w:name="_Toc50736890"/>
                        <w:r>
                          <w:t xml:space="preserve">Figura </w:t>
                        </w:r>
                        <w:r>
                          <w:fldChar w:fldCharType="begin"/>
                        </w:r>
                        <w:r>
                          <w:instrText xml:space="preserve"> SEQ Figura \* ARABIC </w:instrText>
                        </w:r>
                        <w:r>
                          <w:fldChar w:fldCharType="separate"/>
                        </w:r>
                        <w:ins w:id="7234" w:author="Graván Serrano Eduardo" w:date="2020-09-07T15:18:00Z">
                          <w:r>
                            <w:rPr>
                              <w:noProof/>
                            </w:rPr>
                            <w:t>69</w:t>
                          </w:r>
                        </w:ins>
                        <w:del w:id="7235" w:author="Graván Serrano Eduardo" w:date="2020-09-07T15:18:00Z">
                          <w:r w:rsidDel="00FA5913">
                            <w:rPr>
                              <w:noProof/>
                            </w:rPr>
                            <w:delText>70</w:delText>
                          </w:r>
                        </w:del>
                        <w:r>
                          <w:fldChar w:fldCharType="end"/>
                        </w:r>
                        <w:r>
                          <w:t>. Menú de eliminación de un horario para un empleado.</w:t>
                        </w:r>
                        <w:bookmarkEnd w:id="7233"/>
                      </w:p>
                    </w:txbxContent>
                  </v:textbox>
                </v:shape>
              </w:pict>
            </mc:Fallback>
          </mc:AlternateContent>
        </w:r>
        <w:r w:rsidRPr="00C15B35" w:rsidDel="00D244E2">
          <w:rPr>
            <w:b w:val="0"/>
            <w:bCs w:val="0"/>
            <w:noProof/>
            <w:rPrChange w:id="7236" w:author="Castillo Martínez Ana" w:date="2020-09-10T18:45:00Z">
              <w:rPr>
                <w:b/>
                <w:bCs/>
                <w:noProof/>
              </w:rPr>
            </w:rPrChange>
          </w:rPr>
          <mc:AlternateContent>
            <mc:Choice Requires="wpc">
              <w:drawing>
                <wp:anchor distT="0" distB="0" distL="114300" distR="114300" simplePos="0" relativeHeight="251619840" behindDoc="0" locked="0" layoutInCell="1" allowOverlap="1" wp14:anchorId="0AE701CA" wp14:editId="5B3C496B">
                  <wp:simplePos x="0" y="0"/>
                  <wp:positionH relativeFrom="character">
                    <wp:posOffset>0</wp:posOffset>
                  </wp:positionH>
                  <wp:positionV relativeFrom="line">
                    <wp:posOffset>0</wp:posOffset>
                  </wp:positionV>
                  <wp:extent cx="5097145" cy="3173730"/>
                  <wp:effectExtent l="0" t="0" r="0" b="0"/>
                  <wp:wrapNone/>
                  <wp:docPr id="226" name="Lienzo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5" name="Picture 2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97145" cy="31737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D9E1CBD" id="Lienzo 209" o:spid="_x0000_s1026" editas="canvas" style="position:absolute;margin-left:0;margin-top:0;width:401.35pt;height:249.9pt;z-index:251619840;mso-position-horizontal-relative:char;mso-position-vertical-relative:line" coordsize="50971,317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">
                  <v:shape id="_x0000_s1027" type="#_x0000_t75" style="position:absolute;width:50971;height:31737;visibility:visible;mso-wrap-style:square">
                    <v:fill o:detectmouseclick="t"/>
                    <v:path o:connecttype="none"/>
                  </v:shape>
                  <v:shape id="Picture 215" o:spid="_x0000_s1028" type="#_x0000_t75" style="position:absolute;width:50971;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">
                    <v:imagedata r:id="rId118" o:title=""/>
                  </v:shape>
                  <w10:wrap anchory="line"/>
                </v:group>
              </w:pict>
            </mc:Fallback>
          </mc:AlternateContent>
        </w:r>
        <w:r w:rsidRPr="00C15B35" w:rsidDel="00D244E2">
          <w:rPr>
            <w:b w:val="0"/>
            <w:bCs w:val="0"/>
            <w:noProof/>
            <w:rPrChange w:id="7237" w:author="Castillo Martínez Ana" w:date="2020-09-10T18:45:00Z">
              <w:rPr>
                <w:b/>
                <w:bCs/>
                <w:noProof/>
              </w:rPr>
            </w:rPrChange>
          </w:rPr>
          <mc:AlternateContent>
            <mc:Choice Requires="wps">
              <w:drawing>
                <wp:inline distT="0" distB="0" distL="0" distR="0" wp14:anchorId="32D98010" wp14:editId="5D12B8C2">
                  <wp:extent cx="5092700" cy="3179445"/>
                  <wp:effectExtent l="0" t="0" r="0" b="0"/>
                  <wp:docPr id="27" name="AutoShap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92700" cy="3179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4ED2C8" id="AutoShape 72" o:spid="_x0000_s1026" style="width:401pt;height:2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" filled="f" stroked="f">
                  <o:lock v:ext="edit" aspectratio="t"/>
                  <w10:anchorlock/>
                </v:rect>
              </w:pict>
            </mc:Fallback>
          </mc:AlternateContent>
        </w:r>
        <w:bookmarkStart w:id="7238" w:name="_Toc50376093"/>
        <w:bookmarkStart w:id="7239" w:name="_Toc50388359"/>
        <w:bookmarkStart w:id="7240" w:name="_Toc50388572"/>
        <w:bookmarkStart w:id="7241" w:name="_Toc50388786"/>
        <w:bookmarkStart w:id="7242" w:name="_Toc50389005"/>
        <w:bookmarkStart w:id="7243" w:name="_Toc50389217"/>
        <w:bookmarkStart w:id="7244" w:name="_Toc50389429"/>
        <w:bookmarkStart w:id="7245" w:name="_Toc50389642"/>
        <w:bookmarkStart w:id="7246" w:name="_Toc50389854"/>
        <w:bookmarkStart w:id="7247" w:name="_Toc50390173"/>
        <w:bookmarkStart w:id="7248" w:name="_Toc50392702"/>
        <w:bookmarkStart w:id="7249" w:name="_Toc50568987"/>
        <w:bookmarkStart w:id="7250" w:name="_Toc50652768"/>
        <w:bookmarkStart w:id="7251" w:name="_Toc50720432"/>
        <w:bookmarkStart w:id="7252" w:name="_Toc50726047"/>
        <w:bookmarkStart w:id="7253" w:name="_Toc50736447"/>
        <w:bookmarkStart w:id="7254" w:name="_Toc50736772"/>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del>
    </w:p>
    <w:p w14:paraId="268C7CD9" w14:textId="77777777" w:rsidR="00C84377" w:rsidDel="00D244E2" w:rsidRDefault="00C84377">
      <w:pPr>
        <w:pStyle w:val="Ttulo1"/>
        <w:rPr>
          <w:del w:id="7255" w:author="Castillo Martínez Ana" w:date="2020-09-04T17:55:00Z"/>
        </w:rPr>
        <w:pPrChange w:id="7256" w:author="Graván Serrano Eduardo" w:date="2020-09-11T17:05:00Z">
          <w:pPr/>
        </w:pPrChange>
      </w:pPr>
      <w:bookmarkStart w:id="7257" w:name="_Toc50376094"/>
      <w:bookmarkStart w:id="7258" w:name="_Toc50388360"/>
      <w:bookmarkStart w:id="7259" w:name="_Toc50388573"/>
      <w:bookmarkStart w:id="7260" w:name="_Toc50388787"/>
      <w:bookmarkStart w:id="7261" w:name="_Toc50389006"/>
      <w:bookmarkStart w:id="7262" w:name="_Toc50389218"/>
      <w:bookmarkStart w:id="7263" w:name="_Toc50389430"/>
      <w:bookmarkStart w:id="7264" w:name="_Toc50389643"/>
      <w:bookmarkStart w:id="7265" w:name="_Toc50389855"/>
      <w:bookmarkStart w:id="7266" w:name="_Toc50390174"/>
      <w:bookmarkStart w:id="7267" w:name="_Toc50392703"/>
      <w:bookmarkStart w:id="7268" w:name="_Toc50568988"/>
      <w:bookmarkStart w:id="7269" w:name="_Toc50652769"/>
      <w:bookmarkStart w:id="7270" w:name="_Toc50720433"/>
      <w:bookmarkStart w:id="7271" w:name="_Toc50726048"/>
      <w:bookmarkStart w:id="7272" w:name="_Toc50736448"/>
      <w:bookmarkStart w:id="7273" w:name="_Toc50736773"/>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p>
    <w:p w14:paraId="769E5C48" w14:textId="77777777" w:rsidR="00C6147E" w:rsidDel="00D244E2" w:rsidRDefault="00C6147E">
      <w:pPr>
        <w:pStyle w:val="Ttulo1"/>
        <w:rPr>
          <w:del w:id="7274" w:author="Castillo Martínez Ana" w:date="2020-09-04T17:55:00Z"/>
        </w:rPr>
        <w:pPrChange w:id="7275" w:author="Graván Serrano Eduardo" w:date="2020-09-11T17:05:00Z">
          <w:pPr/>
        </w:pPrChange>
      </w:pPr>
      <w:del w:id="7276" w:author="Castillo Martínez Ana" w:date="2020-09-04T17:55:00Z">
        <w:r w:rsidDel="00D244E2">
          <w:delText>Por último, tenemos la funcionalidad de consultar horarios. En esta ventana, se nos pide el correo electrónico del empleado al que estamos consultando, y tendremos que escoger el mes y año sobre el que estamos buscando los registros horarios. De esta forma, se reducen los resultados y se hace que todo sea más visible.</w:delText>
        </w:r>
        <w:bookmarkStart w:id="7277" w:name="_Toc50376095"/>
        <w:bookmarkStart w:id="7278" w:name="_Toc50388361"/>
        <w:bookmarkStart w:id="7279" w:name="_Toc50388574"/>
        <w:bookmarkStart w:id="7280" w:name="_Toc50388788"/>
        <w:bookmarkStart w:id="7281" w:name="_Toc50389007"/>
        <w:bookmarkStart w:id="7282" w:name="_Toc50389219"/>
        <w:bookmarkStart w:id="7283" w:name="_Toc50389431"/>
        <w:bookmarkStart w:id="7284" w:name="_Toc50389644"/>
        <w:bookmarkStart w:id="7285" w:name="_Toc50389856"/>
        <w:bookmarkStart w:id="7286" w:name="_Toc50390175"/>
        <w:bookmarkStart w:id="7287" w:name="_Toc50392704"/>
        <w:bookmarkStart w:id="7288" w:name="_Toc50568989"/>
        <w:bookmarkStart w:id="7289" w:name="_Toc50652770"/>
        <w:bookmarkStart w:id="7290" w:name="_Toc50720434"/>
        <w:bookmarkStart w:id="7291" w:name="_Toc50726049"/>
        <w:bookmarkStart w:id="7292" w:name="_Toc50736449"/>
        <w:bookmarkStart w:id="7293" w:name="_Toc50736774"/>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del>
    </w:p>
    <w:p w14:paraId="344732FD" w14:textId="77777777" w:rsidR="00C84377" w:rsidDel="00D244E2" w:rsidRDefault="003C4173">
      <w:pPr>
        <w:pStyle w:val="Ttulo1"/>
        <w:rPr>
          <w:del w:id="7294" w:author="Castillo Martínez Ana" w:date="2020-09-04T17:55:00Z"/>
        </w:rPr>
        <w:pPrChange w:id="7295" w:author="Graván Serrano Eduardo" w:date="2020-09-11T17:05:00Z">
          <w:pPr/>
        </w:pPrChange>
      </w:pPr>
      <w:del w:id="7296" w:author="Castillo Martínez Ana" w:date="2020-09-04T17:55:00Z">
        <w:r w:rsidRPr="00C15B35" w:rsidDel="00D244E2">
          <w:rPr>
            <w:b w:val="0"/>
            <w:bCs w:val="0"/>
            <w:noProof/>
            <w:rPrChange w:id="7297" w:author="Castillo Martínez Ana" w:date="2020-09-10T18:45:00Z">
              <w:rPr>
                <w:b/>
                <w:bCs/>
                <w:noProof/>
              </w:rPr>
            </w:rPrChange>
          </w:rPr>
          <mc:AlternateContent>
            <mc:Choice Requires="wps">
              <w:drawing>
                <wp:anchor distT="0" distB="0" distL="114300" distR="114300" simplePos="0" relativeHeight="251655680" behindDoc="0" locked="0" layoutInCell="1" allowOverlap="1" wp14:anchorId="3246C73D" wp14:editId="6056440D">
                  <wp:simplePos x="0" y="0"/>
                  <wp:positionH relativeFrom="column">
                    <wp:posOffset>0</wp:posOffset>
                  </wp:positionH>
                  <wp:positionV relativeFrom="paragraph">
                    <wp:posOffset>4291330</wp:posOffset>
                  </wp:positionV>
                  <wp:extent cx="5400040" cy="146050"/>
                  <wp:effectExtent l="0" t="0" r="0" b="0"/>
                  <wp:wrapNone/>
                  <wp:docPr id="22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4D41" w14:textId="627AE3BF" w:rsidR="00374611" w:rsidRPr="0076590C" w:rsidRDefault="00374611" w:rsidP="00CD6BFB">
                              <w:pPr>
                                <w:pStyle w:val="Descripcin"/>
                                <w:jc w:val="center"/>
                                <w:rPr>
                                  <w:noProof/>
                                  <w:szCs w:val="24"/>
                                </w:rPr>
                              </w:pPr>
                              <w:bookmarkStart w:id="7298" w:name="_Toc50736891"/>
                              <w:r>
                                <w:t xml:space="preserve">Figura </w:t>
                              </w:r>
                              <w:r>
                                <w:fldChar w:fldCharType="begin"/>
                              </w:r>
                              <w:r>
                                <w:instrText xml:space="preserve"> SEQ Figura \* ARABIC </w:instrText>
                              </w:r>
                              <w:r>
                                <w:fldChar w:fldCharType="separate"/>
                              </w:r>
                              <w:ins w:id="7299" w:author="Graván Serrano Eduardo" w:date="2020-09-07T15:18:00Z">
                                <w:r>
                                  <w:rPr>
                                    <w:noProof/>
                                  </w:rPr>
                                  <w:t>70</w:t>
                                </w:r>
                              </w:ins>
                              <w:del w:id="7300" w:author="Graván Serrano Eduardo" w:date="2020-09-07T15:18:00Z">
                                <w:r w:rsidDel="00FA5913">
                                  <w:rPr>
                                    <w:noProof/>
                                  </w:rPr>
                                  <w:delText>71</w:delText>
                                </w:r>
                              </w:del>
                              <w:r>
                                <w:fldChar w:fldCharType="end"/>
                              </w:r>
                              <w:r>
                                <w:t>. Menú de consulta de información de horarios de empleados.</w:t>
                              </w:r>
                              <w:bookmarkEnd w:id="72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46C73D" id="Text Box 221" o:spid="_x0000_s1043" type="#_x0000_t202" style="position:absolute;left:0;text-align:left;margin-left:0;margin-top:337.9pt;width:425.2pt;height:1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" stroked="f">
                  <v:textbox style="mso-fit-shape-to-text:t" inset="0,0,0,0">
                    <w:txbxContent>
                      <w:p w14:paraId="625B4D41" w14:textId="627AE3BF" w:rsidR="00374611" w:rsidRPr="0076590C" w:rsidRDefault="00374611" w:rsidP="00CD6BFB">
                        <w:pPr>
                          <w:pStyle w:val="Descripcin"/>
                          <w:jc w:val="center"/>
                          <w:rPr>
                            <w:noProof/>
                            <w:szCs w:val="24"/>
                          </w:rPr>
                        </w:pPr>
                        <w:bookmarkStart w:id="7301" w:name="_Toc50736891"/>
                        <w:r>
                          <w:t xml:space="preserve">Figura </w:t>
                        </w:r>
                        <w:r>
                          <w:fldChar w:fldCharType="begin"/>
                        </w:r>
                        <w:r>
                          <w:instrText xml:space="preserve"> SEQ Figura \* ARABIC </w:instrText>
                        </w:r>
                        <w:r>
                          <w:fldChar w:fldCharType="separate"/>
                        </w:r>
                        <w:ins w:id="7302" w:author="Graván Serrano Eduardo" w:date="2020-09-07T15:18:00Z">
                          <w:r>
                            <w:rPr>
                              <w:noProof/>
                            </w:rPr>
                            <w:t>70</w:t>
                          </w:r>
                        </w:ins>
                        <w:del w:id="7303" w:author="Graván Serrano Eduardo" w:date="2020-09-07T15:18:00Z">
                          <w:r w:rsidDel="00FA5913">
                            <w:rPr>
                              <w:noProof/>
                            </w:rPr>
                            <w:delText>71</w:delText>
                          </w:r>
                        </w:del>
                        <w:r>
                          <w:fldChar w:fldCharType="end"/>
                        </w:r>
                        <w:r>
                          <w:t>. Menú de consulta de información de horarios de empleados.</w:t>
                        </w:r>
                        <w:bookmarkEnd w:id="7301"/>
                      </w:p>
                    </w:txbxContent>
                  </v:textbox>
                </v:shape>
              </w:pict>
            </mc:Fallback>
          </mc:AlternateContent>
        </w:r>
        <w:r w:rsidRPr="00C15B35" w:rsidDel="00D244E2">
          <w:rPr>
            <w:b w:val="0"/>
            <w:bCs w:val="0"/>
            <w:noProof/>
            <w:rPrChange w:id="7304" w:author="Castillo Martínez Ana" w:date="2020-09-10T18:45:00Z">
              <w:rPr>
                <w:b/>
                <w:bCs/>
                <w:noProof/>
              </w:rPr>
            </w:rPrChange>
          </w:rPr>
          <mc:AlternateContent>
            <mc:Choice Requires="wpc">
              <w:drawing>
                <wp:anchor distT="0" distB="0" distL="114300" distR="114300" simplePos="0" relativeHeight="251622912" behindDoc="0" locked="0" layoutInCell="1" allowOverlap="1" wp14:anchorId="687D9F35" wp14:editId="36519117">
                  <wp:simplePos x="0" y="0"/>
                  <wp:positionH relativeFrom="character">
                    <wp:posOffset>0</wp:posOffset>
                  </wp:positionH>
                  <wp:positionV relativeFrom="line">
                    <wp:posOffset>160655</wp:posOffset>
                  </wp:positionV>
                  <wp:extent cx="5400040" cy="4073525"/>
                  <wp:effectExtent l="0" t="0" r="0" b="0"/>
                  <wp:wrapNone/>
                  <wp:docPr id="222" name="Lienzo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1"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05753" y="0"/>
                              <a:ext cx="4680035" cy="4073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31B5726" id="Lienzo 218" o:spid="_x0000_s1026" editas="canvas" style="position:absolute;margin-left:0;margin-top:12.65pt;width:425.2pt;height:320.75pt;z-index:251622912;mso-position-horizontal-relative:char;mso-position-vertical-relative:line" coordsize="54000,407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">
                  <v:shape id="_x0000_s1027" type="#_x0000_t75" style="position:absolute;width:54000;height:40735;visibility:visible;mso-wrap-style:square">
                    <v:fill o:detectmouseclick="t"/>
                    <v:path o:connecttype="none"/>
                  </v:shape>
                  <v:shape id="Picture 219" o:spid="_x0000_s1028" type="#_x0000_t75" style="position:absolute;left:4057;width:46800;height:40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">
                    <v:imagedata r:id="rId120" o:title=""/>
                  </v:shape>
                  <w10:wrap anchory="line"/>
                </v:group>
              </w:pict>
            </mc:Fallback>
          </mc:AlternateContent>
        </w:r>
        <w:bookmarkStart w:id="7305" w:name="_Toc50376096"/>
        <w:bookmarkStart w:id="7306" w:name="_Toc50388362"/>
        <w:bookmarkStart w:id="7307" w:name="_Toc50388575"/>
        <w:bookmarkStart w:id="7308" w:name="_Toc50388789"/>
        <w:bookmarkStart w:id="7309" w:name="_Toc50389008"/>
        <w:bookmarkStart w:id="7310" w:name="_Toc50389220"/>
        <w:bookmarkStart w:id="7311" w:name="_Toc50389432"/>
        <w:bookmarkStart w:id="7312" w:name="_Toc50389645"/>
        <w:bookmarkStart w:id="7313" w:name="_Toc50389857"/>
        <w:bookmarkStart w:id="7314" w:name="_Toc50390176"/>
        <w:bookmarkStart w:id="7315" w:name="_Toc50392705"/>
        <w:bookmarkStart w:id="7316" w:name="_Toc50568990"/>
        <w:bookmarkStart w:id="7317" w:name="_Toc50652771"/>
        <w:bookmarkStart w:id="7318" w:name="_Toc50720435"/>
        <w:bookmarkStart w:id="7319" w:name="_Toc50726050"/>
        <w:bookmarkStart w:id="7320" w:name="_Toc50736450"/>
        <w:bookmarkStart w:id="7321" w:name="_Toc50736775"/>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del>
    </w:p>
    <w:p w14:paraId="2A7BDF11" w14:textId="77777777" w:rsidR="00C84377" w:rsidDel="00D244E2" w:rsidRDefault="003C4173">
      <w:pPr>
        <w:pStyle w:val="Ttulo1"/>
        <w:rPr>
          <w:del w:id="7322" w:author="Castillo Martínez Ana" w:date="2020-09-04T17:55:00Z"/>
        </w:rPr>
        <w:pPrChange w:id="7323" w:author="Graván Serrano Eduardo" w:date="2020-09-11T17:05:00Z">
          <w:pPr/>
        </w:pPrChange>
      </w:pPr>
      <w:del w:id="7324" w:author="Castillo Martínez Ana" w:date="2020-09-04T17:55:00Z">
        <w:r w:rsidRPr="00C15B35" w:rsidDel="00D244E2">
          <w:rPr>
            <w:b w:val="0"/>
            <w:bCs w:val="0"/>
            <w:noProof/>
            <w:rPrChange w:id="7325" w:author="Castillo Martínez Ana" w:date="2020-09-10T18:45:00Z">
              <w:rPr>
                <w:b/>
                <w:bCs/>
                <w:noProof/>
              </w:rPr>
            </w:rPrChange>
          </w:rPr>
          <mc:AlternateContent>
            <mc:Choice Requires="wps">
              <w:drawing>
                <wp:inline distT="0" distB="0" distL="0" distR="0" wp14:anchorId="7237FB37" wp14:editId="68AD6158">
                  <wp:extent cx="5401310" cy="4072255"/>
                  <wp:effectExtent l="0" t="0" r="0" b="0"/>
                  <wp:docPr id="26" name="AutoShap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CBCFBC" id="AutoShape 73"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" filled="f" stroked="f">
                  <o:lock v:ext="edit" aspectratio="t"/>
                  <w10:anchorlock/>
                </v:rect>
              </w:pict>
            </mc:Fallback>
          </mc:AlternateContent>
        </w:r>
        <w:bookmarkStart w:id="7326" w:name="_Toc50376097"/>
        <w:bookmarkStart w:id="7327" w:name="_Toc50388363"/>
        <w:bookmarkStart w:id="7328" w:name="_Toc50388576"/>
        <w:bookmarkStart w:id="7329" w:name="_Toc50388790"/>
        <w:bookmarkStart w:id="7330" w:name="_Toc50389009"/>
        <w:bookmarkStart w:id="7331" w:name="_Toc50389221"/>
        <w:bookmarkStart w:id="7332" w:name="_Toc50389433"/>
        <w:bookmarkStart w:id="7333" w:name="_Toc50389646"/>
        <w:bookmarkStart w:id="7334" w:name="_Toc50389858"/>
        <w:bookmarkStart w:id="7335" w:name="_Toc50390177"/>
        <w:bookmarkStart w:id="7336" w:name="_Toc50392706"/>
        <w:bookmarkStart w:id="7337" w:name="_Toc50568991"/>
        <w:bookmarkStart w:id="7338" w:name="_Toc50652772"/>
        <w:bookmarkStart w:id="7339" w:name="_Toc50720436"/>
        <w:bookmarkStart w:id="7340" w:name="_Toc50726051"/>
        <w:bookmarkStart w:id="7341" w:name="_Toc50736451"/>
        <w:bookmarkStart w:id="7342" w:name="_Toc50736776"/>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del>
    </w:p>
    <w:p w14:paraId="6D2949C4" w14:textId="77777777" w:rsidR="00CD6BFB" w:rsidDel="00D244E2" w:rsidRDefault="00CD6BFB">
      <w:pPr>
        <w:pStyle w:val="Ttulo1"/>
        <w:rPr>
          <w:del w:id="7343" w:author="Castillo Martínez Ana" w:date="2020-09-04T17:55:00Z"/>
        </w:rPr>
        <w:pPrChange w:id="7344" w:author="Graván Serrano Eduardo" w:date="2020-09-11T17:05:00Z">
          <w:pPr/>
        </w:pPrChange>
      </w:pPr>
      <w:bookmarkStart w:id="7345" w:name="_Toc50376098"/>
      <w:bookmarkStart w:id="7346" w:name="_Toc50388364"/>
      <w:bookmarkStart w:id="7347" w:name="_Toc50388577"/>
      <w:bookmarkStart w:id="7348" w:name="_Toc50388791"/>
      <w:bookmarkStart w:id="7349" w:name="_Toc50389010"/>
      <w:bookmarkStart w:id="7350" w:name="_Toc50389222"/>
      <w:bookmarkStart w:id="7351" w:name="_Toc50389434"/>
      <w:bookmarkStart w:id="7352" w:name="_Toc50389647"/>
      <w:bookmarkStart w:id="7353" w:name="_Toc50389859"/>
      <w:bookmarkStart w:id="7354" w:name="_Toc50390178"/>
      <w:bookmarkStart w:id="7355" w:name="_Toc50392707"/>
      <w:bookmarkStart w:id="7356" w:name="_Toc50568992"/>
      <w:bookmarkStart w:id="7357" w:name="_Toc50652773"/>
      <w:bookmarkStart w:id="7358" w:name="_Toc50720437"/>
      <w:bookmarkStart w:id="7359" w:name="_Toc50726052"/>
      <w:bookmarkStart w:id="7360" w:name="_Toc50736452"/>
      <w:bookmarkStart w:id="7361" w:name="_Toc50736777"/>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p>
    <w:p w14:paraId="63FFE60D" w14:textId="77777777" w:rsidR="00CD6BFB" w:rsidDel="00D244E2" w:rsidRDefault="00CD6BFB">
      <w:pPr>
        <w:pStyle w:val="Ttulo1"/>
        <w:rPr>
          <w:del w:id="7362" w:author="Castillo Martínez Ana" w:date="2020-09-04T17:55:00Z"/>
        </w:rPr>
        <w:pPrChange w:id="7363" w:author="Graván Serrano Eduardo" w:date="2020-09-11T17:05:00Z">
          <w:pPr/>
        </w:pPrChange>
      </w:pPr>
      <w:bookmarkStart w:id="7364" w:name="_Toc50376099"/>
      <w:bookmarkStart w:id="7365" w:name="_Toc50388365"/>
      <w:bookmarkStart w:id="7366" w:name="_Toc50388578"/>
      <w:bookmarkStart w:id="7367" w:name="_Toc50388792"/>
      <w:bookmarkStart w:id="7368" w:name="_Toc50389011"/>
      <w:bookmarkStart w:id="7369" w:name="_Toc50389223"/>
      <w:bookmarkStart w:id="7370" w:name="_Toc50389435"/>
      <w:bookmarkStart w:id="7371" w:name="_Toc50389648"/>
      <w:bookmarkStart w:id="7372" w:name="_Toc50389860"/>
      <w:bookmarkStart w:id="7373" w:name="_Toc50390179"/>
      <w:bookmarkStart w:id="7374" w:name="_Toc50392708"/>
      <w:bookmarkStart w:id="7375" w:name="_Toc50568993"/>
      <w:bookmarkStart w:id="7376" w:name="_Toc50652774"/>
      <w:bookmarkStart w:id="7377" w:name="_Toc50720438"/>
      <w:bookmarkStart w:id="7378" w:name="_Toc50726053"/>
      <w:bookmarkStart w:id="7379" w:name="_Toc50736453"/>
      <w:bookmarkStart w:id="7380" w:name="_Toc50736778"/>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p>
    <w:p w14:paraId="6B2978AE" w14:textId="77777777" w:rsidR="00C6147E" w:rsidDel="00D244E2" w:rsidRDefault="00C6147E">
      <w:pPr>
        <w:pStyle w:val="Ttulo1"/>
        <w:rPr>
          <w:del w:id="7381" w:author="Castillo Martínez Ana" w:date="2020-09-04T17:55:00Z"/>
        </w:rPr>
        <w:pPrChange w:id="7382" w:author="Graván Serrano Eduardo" w:date="2020-09-11T17:05:00Z">
          <w:pPr/>
        </w:pPrChange>
      </w:pPr>
      <w:del w:id="7383" w:author="Castillo Martínez Ana" w:date="2020-09-04T17:55:00Z">
        <w:r w:rsidDel="00D244E2">
          <w:delText>Nos quedan las funcionalidades referentes a los registros de asistencia de los empleados. La primera funcionalidad nos da la posibilidad de consultar la asistencia de los empleados. Este menú es muy parecido al de consulta de información de horarios.</w:delText>
        </w:r>
        <w:bookmarkStart w:id="7384" w:name="_Toc50376100"/>
        <w:bookmarkStart w:id="7385" w:name="_Toc50388366"/>
        <w:bookmarkStart w:id="7386" w:name="_Toc50388579"/>
        <w:bookmarkStart w:id="7387" w:name="_Toc50388793"/>
        <w:bookmarkStart w:id="7388" w:name="_Toc50389012"/>
        <w:bookmarkStart w:id="7389" w:name="_Toc50389224"/>
        <w:bookmarkStart w:id="7390" w:name="_Toc50389436"/>
        <w:bookmarkStart w:id="7391" w:name="_Toc50389649"/>
        <w:bookmarkStart w:id="7392" w:name="_Toc50389861"/>
        <w:bookmarkStart w:id="7393" w:name="_Toc50390180"/>
        <w:bookmarkStart w:id="7394" w:name="_Toc50392709"/>
        <w:bookmarkStart w:id="7395" w:name="_Toc50568994"/>
        <w:bookmarkStart w:id="7396" w:name="_Toc50652775"/>
        <w:bookmarkStart w:id="7397" w:name="_Toc50720439"/>
        <w:bookmarkStart w:id="7398" w:name="_Toc50726054"/>
        <w:bookmarkStart w:id="7399" w:name="_Toc50736454"/>
        <w:bookmarkStart w:id="7400" w:name="_Toc50736779"/>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del>
    </w:p>
    <w:p w14:paraId="3107A3FF" w14:textId="77777777" w:rsidR="00CD6BFB" w:rsidDel="00D244E2" w:rsidRDefault="00CD6BFB">
      <w:pPr>
        <w:pStyle w:val="Ttulo1"/>
        <w:rPr>
          <w:del w:id="7401" w:author="Castillo Martínez Ana" w:date="2020-09-04T17:55:00Z"/>
        </w:rPr>
        <w:pPrChange w:id="7402" w:author="Graván Serrano Eduardo" w:date="2020-09-11T17:05:00Z">
          <w:pPr/>
        </w:pPrChange>
      </w:pPr>
      <w:bookmarkStart w:id="7403" w:name="_Toc50376101"/>
      <w:bookmarkStart w:id="7404" w:name="_Toc50388367"/>
      <w:bookmarkStart w:id="7405" w:name="_Toc50388580"/>
      <w:bookmarkStart w:id="7406" w:name="_Toc50388794"/>
      <w:bookmarkStart w:id="7407" w:name="_Toc50389013"/>
      <w:bookmarkStart w:id="7408" w:name="_Toc50389225"/>
      <w:bookmarkStart w:id="7409" w:name="_Toc50389437"/>
      <w:bookmarkStart w:id="7410" w:name="_Toc50389650"/>
      <w:bookmarkStart w:id="7411" w:name="_Toc50389862"/>
      <w:bookmarkStart w:id="7412" w:name="_Toc50390181"/>
      <w:bookmarkStart w:id="7413" w:name="_Toc50392710"/>
      <w:bookmarkStart w:id="7414" w:name="_Toc50568995"/>
      <w:bookmarkStart w:id="7415" w:name="_Toc50652776"/>
      <w:bookmarkStart w:id="7416" w:name="_Toc50720440"/>
      <w:bookmarkStart w:id="7417" w:name="_Toc50726055"/>
      <w:bookmarkStart w:id="7418" w:name="_Toc50736455"/>
      <w:bookmarkStart w:id="7419" w:name="_Toc50736780"/>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p>
    <w:p w14:paraId="0D2B3FFD" w14:textId="77777777" w:rsidR="00C6147E" w:rsidDel="00D244E2" w:rsidRDefault="00C6147E">
      <w:pPr>
        <w:pStyle w:val="Ttulo1"/>
        <w:rPr>
          <w:del w:id="7420" w:author="Castillo Martínez Ana" w:date="2020-09-04T17:55:00Z"/>
        </w:rPr>
        <w:pPrChange w:id="7421" w:author="Graván Serrano Eduardo" w:date="2020-09-11T17:05:00Z">
          <w:pPr/>
        </w:pPrChange>
      </w:pPr>
      <w:del w:id="7422" w:author="Castillo Martínez Ana" w:date="2020-09-04T17:55:00Z">
        <w:r w:rsidDel="00D244E2">
          <w:delText>Se nos pide introducir el email y el mes y año sobre el que consultar</w:delText>
        </w:r>
        <w:r w:rsidR="00DA1E0F" w:rsidDel="00D244E2">
          <w:delText>. Una vez hemos introducido estos datos, se nos recupera toda la información de asistencia para ese mes del empleado cuyo email hemos introducido.</w:delText>
        </w:r>
        <w:bookmarkStart w:id="7423" w:name="_Toc50376102"/>
        <w:bookmarkStart w:id="7424" w:name="_Toc50388368"/>
        <w:bookmarkStart w:id="7425" w:name="_Toc50388581"/>
        <w:bookmarkStart w:id="7426" w:name="_Toc50388795"/>
        <w:bookmarkStart w:id="7427" w:name="_Toc50389014"/>
        <w:bookmarkStart w:id="7428" w:name="_Toc50389226"/>
        <w:bookmarkStart w:id="7429" w:name="_Toc50389438"/>
        <w:bookmarkStart w:id="7430" w:name="_Toc50389651"/>
        <w:bookmarkStart w:id="7431" w:name="_Toc50389863"/>
        <w:bookmarkStart w:id="7432" w:name="_Toc50390182"/>
        <w:bookmarkStart w:id="7433" w:name="_Toc50392711"/>
        <w:bookmarkStart w:id="7434" w:name="_Toc50568996"/>
        <w:bookmarkStart w:id="7435" w:name="_Toc50652777"/>
        <w:bookmarkStart w:id="7436" w:name="_Toc50720441"/>
        <w:bookmarkStart w:id="7437" w:name="_Toc50726056"/>
        <w:bookmarkStart w:id="7438" w:name="_Toc50736456"/>
        <w:bookmarkStart w:id="7439" w:name="_Toc50736781"/>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del>
    </w:p>
    <w:p w14:paraId="4F4271ED" w14:textId="77777777" w:rsidR="00CD6BFB" w:rsidDel="00D244E2" w:rsidRDefault="00CD6BFB">
      <w:pPr>
        <w:pStyle w:val="Ttulo1"/>
        <w:rPr>
          <w:del w:id="7440" w:author="Castillo Martínez Ana" w:date="2020-09-04T17:55:00Z"/>
        </w:rPr>
        <w:pPrChange w:id="7441" w:author="Graván Serrano Eduardo" w:date="2020-09-11T17:05:00Z">
          <w:pPr/>
        </w:pPrChange>
      </w:pPr>
      <w:bookmarkStart w:id="7442" w:name="_Toc50376103"/>
      <w:bookmarkStart w:id="7443" w:name="_Toc50388369"/>
      <w:bookmarkStart w:id="7444" w:name="_Toc50388582"/>
      <w:bookmarkStart w:id="7445" w:name="_Toc50388796"/>
      <w:bookmarkStart w:id="7446" w:name="_Toc50389015"/>
      <w:bookmarkStart w:id="7447" w:name="_Toc50389227"/>
      <w:bookmarkStart w:id="7448" w:name="_Toc50389439"/>
      <w:bookmarkStart w:id="7449" w:name="_Toc50389652"/>
      <w:bookmarkStart w:id="7450" w:name="_Toc50389864"/>
      <w:bookmarkStart w:id="7451" w:name="_Toc50390183"/>
      <w:bookmarkStart w:id="7452" w:name="_Toc50392712"/>
      <w:bookmarkStart w:id="7453" w:name="_Toc50568997"/>
      <w:bookmarkStart w:id="7454" w:name="_Toc50652778"/>
      <w:bookmarkStart w:id="7455" w:name="_Toc50720442"/>
      <w:bookmarkStart w:id="7456" w:name="_Toc50726057"/>
      <w:bookmarkStart w:id="7457" w:name="_Toc50736457"/>
      <w:bookmarkStart w:id="7458" w:name="_Toc50736782"/>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p>
    <w:p w14:paraId="43196099" w14:textId="77777777" w:rsidR="00CD6BFB" w:rsidDel="00D244E2" w:rsidRDefault="003C4173">
      <w:pPr>
        <w:pStyle w:val="Ttulo1"/>
        <w:rPr>
          <w:del w:id="7459" w:author="Castillo Martínez Ana" w:date="2020-09-04T17:55:00Z"/>
        </w:rPr>
        <w:pPrChange w:id="7460" w:author="Graván Serrano Eduardo" w:date="2020-09-11T17:05:00Z">
          <w:pPr/>
        </w:pPrChange>
      </w:pPr>
      <w:del w:id="7461" w:author="Castillo Martínez Ana" w:date="2020-09-04T17:55:00Z">
        <w:r w:rsidRPr="00C15B35" w:rsidDel="00D244E2">
          <w:rPr>
            <w:b w:val="0"/>
            <w:bCs w:val="0"/>
            <w:noProof/>
            <w:rPrChange w:id="7462" w:author="Castillo Martínez Ana" w:date="2020-09-10T18:45:00Z">
              <w:rPr>
                <w:b/>
                <w:bCs/>
                <w:noProof/>
              </w:rPr>
            </w:rPrChange>
          </w:rPr>
          <mc:AlternateContent>
            <mc:Choice Requires="wps">
              <w:drawing>
                <wp:anchor distT="0" distB="0" distL="114300" distR="114300" simplePos="0" relativeHeight="251656704" behindDoc="0" locked="0" layoutInCell="1" allowOverlap="1" wp14:anchorId="5E7C4A41" wp14:editId="61397EEC">
                  <wp:simplePos x="0" y="0"/>
                  <wp:positionH relativeFrom="column">
                    <wp:posOffset>3810</wp:posOffset>
                  </wp:positionH>
                  <wp:positionV relativeFrom="paragraph">
                    <wp:posOffset>4933950</wp:posOffset>
                  </wp:positionV>
                  <wp:extent cx="5400040" cy="146050"/>
                  <wp:effectExtent l="0" t="0" r="0" b="0"/>
                  <wp:wrapNone/>
                  <wp:docPr id="220"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AFD16" w14:textId="60092F7E" w:rsidR="00374611" w:rsidRPr="0007212B" w:rsidRDefault="00374611" w:rsidP="00CD6BFB">
                              <w:pPr>
                                <w:pStyle w:val="Descripcin"/>
                                <w:jc w:val="center"/>
                                <w:rPr>
                                  <w:noProof/>
                                  <w:szCs w:val="24"/>
                                </w:rPr>
                              </w:pPr>
                              <w:bookmarkStart w:id="7463" w:name="_Toc50736892"/>
                              <w:r>
                                <w:t xml:space="preserve">Figura </w:t>
                              </w:r>
                              <w:r>
                                <w:fldChar w:fldCharType="begin"/>
                              </w:r>
                              <w:r>
                                <w:instrText xml:space="preserve"> SEQ Figura \* ARABIC </w:instrText>
                              </w:r>
                              <w:r>
                                <w:fldChar w:fldCharType="separate"/>
                              </w:r>
                              <w:ins w:id="7464" w:author="Graván Serrano Eduardo" w:date="2020-09-07T15:18:00Z">
                                <w:r>
                                  <w:rPr>
                                    <w:noProof/>
                                  </w:rPr>
                                  <w:t>71</w:t>
                                </w:r>
                              </w:ins>
                              <w:del w:id="7465" w:author="Graván Serrano Eduardo" w:date="2020-09-07T15:18:00Z">
                                <w:r w:rsidDel="00FA5913">
                                  <w:rPr>
                                    <w:noProof/>
                                  </w:rPr>
                                  <w:delText>72</w:delText>
                                </w:r>
                              </w:del>
                              <w:r>
                                <w:fldChar w:fldCharType="end"/>
                              </w:r>
                              <w:r>
                                <w:t>. Menú de comprobación de asistencia de un empleado.</w:t>
                              </w:r>
                              <w:bookmarkEnd w:id="74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7C4A41" id="Text Box 225" o:spid="_x0000_s1044" type="#_x0000_t202" style="position:absolute;left:0;text-align:left;margin-left:.3pt;margin-top:388.5pt;width:425.2pt;height:1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" stroked="f">
                  <v:textbox style="mso-fit-shape-to-text:t" inset="0,0,0,0">
                    <w:txbxContent>
                      <w:p w14:paraId="61DAFD16" w14:textId="60092F7E" w:rsidR="00374611" w:rsidRPr="0007212B" w:rsidRDefault="00374611" w:rsidP="00CD6BFB">
                        <w:pPr>
                          <w:pStyle w:val="Descripcin"/>
                          <w:jc w:val="center"/>
                          <w:rPr>
                            <w:noProof/>
                            <w:szCs w:val="24"/>
                          </w:rPr>
                        </w:pPr>
                        <w:bookmarkStart w:id="7466" w:name="_Toc50736892"/>
                        <w:r>
                          <w:t xml:space="preserve">Figura </w:t>
                        </w:r>
                        <w:r>
                          <w:fldChar w:fldCharType="begin"/>
                        </w:r>
                        <w:r>
                          <w:instrText xml:space="preserve"> SEQ Figura \* ARABIC </w:instrText>
                        </w:r>
                        <w:r>
                          <w:fldChar w:fldCharType="separate"/>
                        </w:r>
                        <w:ins w:id="7467" w:author="Graván Serrano Eduardo" w:date="2020-09-07T15:18:00Z">
                          <w:r>
                            <w:rPr>
                              <w:noProof/>
                            </w:rPr>
                            <w:t>71</w:t>
                          </w:r>
                        </w:ins>
                        <w:del w:id="7468" w:author="Graván Serrano Eduardo" w:date="2020-09-07T15:18:00Z">
                          <w:r w:rsidDel="00FA5913">
                            <w:rPr>
                              <w:noProof/>
                            </w:rPr>
                            <w:delText>72</w:delText>
                          </w:r>
                        </w:del>
                        <w:r>
                          <w:fldChar w:fldCharType="end"/>
                        </w:r>
                        <w:r>
                          <w:t>. Menú de comprobación de asistencia de un empleado.</w:t>
                        </w:r>
                        <w:bookmarkEnd w:id="7466"/>
                      </w:p>
                    </w:txbxContent>
                  </v:textbox>
                </v:shape>
              </w:pict>
            </mc:Fallback>
          </mc:AlternateContent>
        </w:r>
        <w:r w:rsidRPr="00C15B35" w:rsidDel="00D244E2">
          <w:rPr>
            <w:b w:val="0"/>
            <w:bCs w:val="0"/>
            <w:noProof/>
            <w:rPrChange w:id="7469" w:author="Castillo Martínez Ana" w:date="2020-09-10T18:45:00Z">
              <w:rPr>
                <w:b/>
                <w:bCs/>
                <w:noProof/>
              </w:rPr>
            </w:rPrChange>
          </w:rPr>
          <mc:AlternateContent>
            <mc:Choice Requires="wpc">
              <w:drawing>
                <wp:anchor distT="0" distB="0" distL="114300" distR="114300" simplePos="0" relativeHeight="251621888" behindDoc="0" locked="0" layoutInCell="1" allowOverlap="1" wp14:anchorId="75C6FF5E" wp14:editId="6E3FBEF8">
                  <wp:simplePos x="0" y="0"/>
                  <wp:positionH relativeFrom="character">
                    <wp:posOffset>0</wp:posOffset>
                  </wp:positionH>
                  <wp:positionV relativeFrom="line">
                    <wp:posOffset>0</wp:posOffset>
                  </wp:positionV>
                  <wp:extent cx="5400040" cy="4876800"/>
                  <wp:effectExtent l="0" t="0" r="0" b="0"/>
                  <wp:wrapNone/>
                  <wp:docPr id="223" name="Lienzo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9" name="Picture 2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4876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F869BF4" id="Lienzo 223" o:spid="_x0000_s1026" editas="canvas" style="position:absolute;margin-left:0;margin-top:0;width:425.2pt;height:384pt;z-index:251621888;mso-position-horizontal-relative:char;mso-position-vertical-relative:line" coordsize="54000,48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">
                  <v:shape id="_x0000_s1027" type="#_x0000_t75" style="position:absolute;width:54000;height:48768;visibility:visible;mso-wrap-style:square">
                    <v:fill o:detectmouseclick="t"/>
                    <v:path o:connecttype="none"/>
                  </v:shape>
                  <v:shape id="Picture 224" o:spid="_x0000_s1028" type="#_x0000_t75" style="position:absolute;width:5400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">
                    <v:imagedata r:id="rId122" o:title=""/>
                  </v:shape>
                  <w10:wrap anchory="line"/>
                </v:group>
              </w:pict>
            </mc:Fallback>
          </mc:AlternateContent>
        </w:r>
        <w:r w:rsidRPr="00C15B35" w:rsidDel="00D244E2">
          <w:rPr>
            <w:b w:val="0"/>
            <w:bCs w:val="0"/>
            <w:noProof/>
            <w:rPrChange w:id="7470" w:author="Castillo Martínez Ana" w:date="2020-09-10T18:45:00Z">
              <w:rPr>
                <w:b/>
                <w:bCs/>
                <w:noProof/>
              </w:rPr>
            </w:rPrChange>
          </w:rPr>
          <mc:AlternateContent>
            <mc:Choice Requires="wps">
              <w:drawing>
                <wp:inline distT="0" distB="0" distL="0" distR="0" wp14:anchorId="1E8E19D2" wp14:editId="4C814C27">
                  <wp:extent cx="5401310" cy="4880610"/>
                  <wp:effectExtent l="0" t="0" r="0" b="0"/>
                  <wp:docPr id="25" name="AutoShap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88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706ABA" id="AutoShape 74" o:spid="_x0000_s1026" style="width:425.3pt;height:3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" filled="f" stroked="f">
                  <o:lock v:ext="edit" aspectratio="t"/>
                  <w10:anchorlock/>
                </v:rect>
              </w:pict>
            </mc:Fallback>
          </mc:AlternateContent>
        </w:r>
        <w:bookmarkStart w:id="7471" w:name="_Toc50376104"/>
        <w:bookmarkStart w:id="7472" w:name="_Toc50388370"/>
        <w:bookmarkStart w:id="7473" w:name="_Toc50388583"/>
        <w:bookmarkStart w:id="7474" w:name="_Toc50388797"/>
        <w:bookmarkStart w:id="7475" w:name="_Toc50389016"/>
        <w:bookmarkStart w:id="7476" w:name="_Toc50389228"/>
        <w:bookmarkStart w:id="7477" w:name="_Toc50389440"/>
        <w:bookmarkStart w:id="7478" w:name="_Toc50389653"/>
        <w:bookmarkStart w:id="7479" w:name="_Toc50389865"/>
        <w:bookmarkStart w:id="7480" w:name="_Toc50390184"/>
        <w:bookmarkStart w:id="7481" w:name="_Toc50392713"/>
        <w:bookmarkStart w:id="7482" w:name="_Toc50568998"/>
        <w:bookmarkStart w:id="7483" w:name="_Toc50652779"/>
        <w:bookmarkStart w:id="7484" w:name="_Toc50720443"/>
        <w:bookmarkStart w:id="7485" w:name="_Toc50726058"/>
        <w:bookmarkStart w:id="7486" w:name="_Toc50736458"/>
        <w:bookmarkStart w:id="7487" w:name="_Toc50736783"/>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del>
    </w:p>
    <w:p w14:paraId="3F9B9CB5" w14:textId="77777777" w:rsidR="00CD6BFB" w:rsidDel="00D244E2" w:rsidRDefault="00CD6BFB">
      <w:pPr>
        <w:pStyle w:val="Ttulo1"/>
        <w:rPr>
          <w:del w:id="7488" w:author="Castillo Martínez Ana" w:date="2020-09-04T17:55:00Z"/>
        </w:rPr>
        <w:pPrChange w:id="7489" w:author="Graván Serrano Eduardo" w:date="2020-09-11T17:05:00Z">
          <w:pPr/>
        </w:pPrChange>
      </w:pPr>
      <w:bookmarkStart w:id="7490" w:name="_Toc50376105"/>
      <w:bookmarkStart w:id="7491" w:name="_Toc50388371"/>
      <w:bookmarkStart w:id="7492" w:name="_Toc50388584"/>
      <w:bookmarkStart w:id="7493" w:name="_Toc50388798"/>
      <w:bookmarkStart w:id="7494" w:name="_Toc50389017"/>
      <w:bookmarkStart w:id="7495" w:name="_Toc50389229"/>
      <w:bookmarkStart w:id="7496" w:name="_Toc50389441"/>
      <w:bookmarkStart w:id="7497" w:name="_Toc50389654"/>
      <w:bookmarkStart w:id="7498" w:name="_Toc50389866"/>
      <w:bookmarkStart w:id="7499" w:name="_Toc50390185"/>
      <w:bookmarkStart w:id="7500" w:name="_Toc50392714"/>
      <w:bookmarkStart w:id="7501" w:name="_Toc50568999"/>
      <w:bookmarkStart w:id="7502" w:name="_Toc50652780"/>
      <w:bookmarkStart w:id="7503" w:name="_Toc50720444"/>
      <w:bookmarkStart w:id="7504" w:name="_Toc50726059"/>
      <w:bookmarkStart w:id="7505" w:name="_Toc50736459"/>
      <w:bookmarkStart w:id="7506" w:name="_Toc50736784"/>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p>
    <w:p w14:paraId="4FD79E66" w14:textId="77777777" w:rsidR="00CD6BFB" w:rsidDel="00D244E2" w:rsidRDefault="00CD6BFB">
      <w:pPr>
        <w:pStyle w:val="Ttulo1"/>
        <w:rPr>
          <w:del w:id="7507" w:author="Castillo Martínez Ana" w:date="2020-09-04T17:55:00Z"/>
        </w:rPr>
        <w:pPrChange w:id="7508" w:author="Graván Serrano Eduardo" w:date="2020-09-11T17:05:00Z">
          <w:pPr/>
        </w:pPrChange>
      </w:pPr>
      <w:bookmarkStart w:id="7509" w:name="_Toc50376106"/>
      <w:bookmarkStart w:id="7510" w:name="_Toc50388372"/>
      <w:bookmarkStart w:id="7511" w:name="_Toc50388585"/>
      <w:bookmarkStart w:id="7512" w:name="_Toc50388799"/>
      <w:bookmarkStart w:id="7513" w:name="_Toc50389018"/>
      <w:bookmarkStart w:id="7514" w:name="_Toc50389230"/>
      <w:bookmarkStart w:id="7515" w:name="_Toc50389442"/>
      <w:bookmarkStart w:id="7516" w:name="_Toc50389655"/>
      <w:bookmarkStart w:id="7517" w:name="_Toc50389867"/>
      <w:bookmarkStart w:id="7518" w:name="_Toc50390186"/>
      <w:bookmarkStart w:id="7519" w:name="_Toc50392715"/>
      <w:bookmarkStart w:id="7520" w:name="_Toc50569000"/>
      <w:bookmarkStart w:id="7521" w:name="_Toc50652781"/>
      <w:bookmarkStart w:id="7522" w:name="_Toc50720445"/>
      <w:bookmarkStart w:id="7523" w:name="_Toc50726060"/>
      <w:bookmarkStart w:id="7524" w:name="_Toc50736460"/>
      <w:bookmarkStart w:id="7525" w:name="_Toc50736785"/>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p>
    <w:p w14:paraId="1DE4964F" w14:textId="77777777" w:rsidR="00C6147E" w:rsidDel="00D244E2" w:rsidRDefault="00C6147E">
      <w:pPr>
        <w:pStyle w:val="Ttulo1"/>
        <w:rPr>
          <w:del w:id="7526" w:author="Castillo Martínez Ana" w:date="2020-09-04T17:55:00Z"/>
        </w:rPr>
        <w:pPrChange w:id="7527" w:author="Graván Serrano Eduardo" w:date="2020-09-11T17:05:00Z">
          <w:pPr/>
        </w:pPrChange>
      </w:pPr>
      <w:del w:id="7528" w:author="Castillo Martínez Ana" w:date="2020-09-04T17:55:00Z">
        <w:r w:rsidDel="00D244E2">
          <w:delText>En la tabla, los campos de entrada/salida que estén en blanco, indican que ese el día el empleado no fichó, es decir, son faltas de asistencia.</w:delText>
        </w:r>
        <w:bookmarkStart w:id="7529" w:name="_Toc50376107"/>
        <w:bookmarkStart w:id="7530" w:name="_Toc50388373"/>
        <w:bookmarkStart w:id="7531" w:name="_Toc50388586"/>
        <w:bookmarkStart w:id="7532" w:name="_Toc50388800"/>
        <w:bookmarkStart w:id="7533" w:name="_Toc50389019"/>
        <w:bookmarkStart w:id="7534" w:name="_Toc50389231"/>
        <w:bookmarkStart w:id="7535" w:name="_Toc50389443"/>
        <w:bookmarkStart w:id="7536" w:name="_Toc50389656"/>
        <w:bookmarkStart w:id="7537" w:name="_Toc50389868"/>
        <w:bookmarkStart w:id="7538" w:name="_Toc50390187"/>
        <w:bookmarkStart w:id="7539" w:name="_Toc50392716"/>
        <w:bookmarkStart w:id="7540" w:name="_Toc50569001"/>
        <w:bookmarkStart w:id="7541" w:name="_Toc50652782"/>
        <w:bookmarkStart w:id="7542" w:name="_Toc50720446"/>
        <w:bookmarkStart w:id="7543" w:name="_Toc50726061"/>
        <w:bookmarkStart w:id="7544" w:name="_Toc50736461"/>
        <w:bookmarkStart w:id="7545" w:name="_Toc50736786"/>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del>
    </w:p>
    <w:p w14:paraId="656713B6" w14:textId="77777777" w:rsidR="00CD6BFB" w:rsidDel="00D244E2" w:rsidRDefault="00CD6BFB">
      <w:pPr>
        <w:pStyle w:val="Ttulo1"/>
        <w:rPr>
          <w:del w:id="7546" w:author="Castillo Martínez Ana" w:date="2020-09-04T17:55:00Z"/>
        </w:rPr>
        <w:pPrChange w:id="7547" w:author="Graván Serrano Eduardo" w:date="2020-09-11T17:05:00Z">
          <w:pPr/>
        </w:pPrChange>
      </w:pPr>
      <w:bookmarkStart w:id="7548" w:name="_Toc50376108"/>
      <w:bookmarkStart w:id="7549" w:name="_Toc50388374"/>
      <w:bookmarkStart w:id="7550" w:name="_Toc50388587"/>
      <w:bookmarkStart w:id="7551" w:name="_Toc50388801"/>
      <w:bookmarkStart w:id="7552" w:name="_Toc50389020"/>
      <w:bookmarkStart w:id="7553" w:name="_Toc50389232"/>
      <w:bookmarkStart w:id="7554" w:name="_Toc50389444"/>
      <w:bookmarkStart w:id="7555" w:name="_Toc50389657"/>
      <w:bookmarkStart w:id="7556" w:name="_Toc50389869"/>
      <w:bookmarkStart w:id="7557" w:name="_Toc50390188"/>
      <w:bookmarkStart w:id="7558" w:name="_Toc50392717"/>
      <w:bookmarkStart w:id="7559" w:name="_Toc50569002"/>
      <w:bookmarkStart w:id="7560" w:name="_Toc50652783"/>
      <w:bookmarkStart w:id="7561" w:name="_Toc50720447"/>
      <w:bookmarkStart w:id="7562" w:name="_Toc50726062"/>
      <w:bookmarkStart w:id="7563" w:name="_Toc50736462"/>
      <w:bookmarkStart w:id="7564" w:name="_Toc5073678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p>
    <w:p w14:paraId="3E6C241B" w14:textId="77777777" w:rsidR="00C6147E" w:rsidDel="00D244E2" w:rsidRDefault="00C6147E">
      <w:pPr>
        <w:pStyle w:val="Ttulo1"/>
        <w:rPr>
          <w:del w:id="7565" w:author="Castillo Martínez Ana" w:date="2020-09-04T17:55:00Z"/>
        </w:rPr>
        <w:pPrChange w:id="7566" w:author="Graván Serrano Eduardo" w:date="2020-09-11T17:05:00Z">
          <w:pPr/>
        </w:pPrChange>
      </w:pPr>
      <w:del w:id="7567" w:author="Castillo Martínez Ana" w:date="2020-09-04T17:55:00Z">
        <w:r w:rsidDel="00D244E2">
          <w:delText>La segunda funcionalidad es la de generar informes en base a la asistencia de un empleado. De nuevo, se nos pide el email, el mes y el año sobre el que generar el informe. En caso de que hayamos escogido el mes actual, la aplicación nos informa de que el informe puede no ser 100% representativo en cuanto a la relación de horas asignadas/horas trabajadas:</w:delText>
        </w:r>
        <w:bookmarkStart w:id="7568" w:name="_Toc50376109"/>
        <w:bookmarkStart w:id="7569" w:name="_Toc50388375"/>
        <w:bookmarkStart w:id="7570" w:name="_Toc50388588"/>
        <w:bookmarkStart w:id="7571" w:name="_Toc50388802"/>
        <w:bookmarkStart w:id="7572" w:name="_Toc50389021"/>
        <w:bookmarkStart w:id="7573" w:name="_Toc50389233"/>
        <w:bookmarkStart w:id="7574" w:name="_Toc50389445"/>
        <w:bookmarkStart w:id="7575" w:name="_Toc50389658"/>
        <w:bookmarkStart w:id="7576" w:name="_Toc50389870"/>
        <w:bookmarkStart w:id="7577" w:name="_Toc50390189"/>
        <w:bookmarkStart w:id="7578" w:name="_Toc50392718"/>
        <w:bookmarkStart w:id="7579" w:name="_Toc50569003"/>
        <w:bookmarkStart w:id="7580" w:name="_Toc50652784"/>
        <w:bookmarkStart w:id="7581" w:name="_Toc50720448"/>
        <w:bookmarkStart w:id="7582" w:name="_Toc50726063"/>
        <w:bookmarkStart w:id="7583" w:name="_Toc50736463"/>
        <w:bookmarkStart w:id="7584" w:name="_Toc50736788"/>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del>
    </w:p>
    <w:p w14:paraId="55B1E45E" w14:textId="77777777" w:rsidR="00CD6BFB" w:rsidDel="00D244E2" w:rsidRDefault="003C4173">
      <w:pPr>
        <w:pStyle w:val="Ttulo1"/>
        <w:rPr>
          <w:del w:id="7585" w:author="Castillo Martínez Ana" w:date="2020-09-04T17:55:00Z"/>
        </w:rPr>
        <w:pPrChange w:id="7586" w:author="Graván Serrano Eduardo" w:date="2020-09-11T17:05:00Z">
          <w:pPr>
            <w:keepNext/>
            <w:jc w:val="center"/>
          </w:pPr>
        </w:pPrChange>
      </w:pPr>
      <w:del w:id="7587" w:author="Castillo Martínez Ana" w:date="2020-09-04T17:55:00Z">
        <w:r w:rsidRPr="00C15B35" w:rsidDel="00D244E2">
          <w:rPr>
            <w:b w:val="0"/>
            <w:bCs w:val="0"/>
            <w:noProof/>
            <w:rPrChange w:id="7588" w:author="Castillo Martínez Ana" w:date="2020-09-10T18:45:00Z">
              <w:rPr>
                <w:b/>
                <w:bCs/>
                <w:noProof/>
              </w:rPr>
            </w:rPrChange>
          </w:rPr>
          <w:drawing>
            <wp:inline distT="0" distB="0" distL="0" distR="0" wp14:anchorId="17535D38" wp14:editId="742BFA24">
              <wp:extent cx="3625850" cy="3509010"/>
              <wp:effectExtent l="0" t="0" r="0" b="0"/>
              <wp:docPr id="7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25850" cy="3509010"/>
                      </a:xfrm>
                      <a:prstGeom prst="rect">
                        <a:avLst/>
                      </a:prstGeom>
                      <a:noFill/>
                      <a:ln>
                        <a:noFill/>
                      </a:ln>
                    </pic:spPr>
                  </pic:pic>
                </a:graphicData>
              </a:graphic>
            </wp:inline>
          </w:drawing>
        </w:r>
        <w:bookmarkStart w:id="7589" w:name="_Toc50376110"/>
        <w:bookmarkStart w:id="7590" w:name="_Toc50388376"/>
        <w:bookmarkStart w:id="7591" w:name="_Toc50388589"/>
        <w:bookmarkStart w:id="7592" w:name="_Toc50388803"/>
        <w:bookmarkStart w:id="7593" w:name="_Toc50389022"/>
        <w:bookmarkStart w:id="7594" w:name="_Toc50389234"/>
        <w:bookmarkStart w:id="7595" w:name="_Toc50389446"/>
        <w:bookmarkStart w:id="7596" w:name="_Toc50389659"/>
        <w:bookmarkStart w:id="7597" w:name="_Toc50389871"/>
        <w:bookmarkStart w:id="7598" w:name="_Toc50390190"/>
        <w:bookmarkStart w:id="7599" w:name="_Toc50392719"/>
        <w:bookmarkStart w:id="7600" w:name="_Toc50569004"/>
        <w:bookmarkStart w:id="7601" w:name="_Toc50652785"/>
        <w:bookmarkStart w:id="7602" w:name="_Toc50720449"/>
        <w:bookmarkStart w:id="7603" w:name="_Toc50726064"/>
        <w:bookmarkStart w:id="7604" w:name="_Toc50736464"/>
        <w:bookmarkStart w:id="7605" w:name="_Toc50736789"/>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del>
    </w:p>
    <w:p w14:paraId="2492CBB5" w14:textId="77777777" w:rsidR="00C6147E" w:rsidDel="00D244E2" w:rsidRDefault="00CD6BFB">
      <w:pPr>
        <w:pStyle w:val="Ttulo1"/>
        <w:rPr>
          <w:del w:id="7606" w:author="Castillo Martínez Ana" w:date="2020-09-04T17:55:00Z"/>
        </w:rPr>
        <w:pPrChange w:id="7607" w:author="Graván Serrano Eduardo" w:date="2020-09-11T17:05:00Z">
          <w:pPr>
            <w:pStyle w:val="Descripcin"/>
            <w:jc w:val="center"/>
          </w:pPr>
        </w:pPrChange>
      </w:pPr>
      <w:del w:id="7608" w:author="Castillo Martínez Ana" w:date="2020-09-04T17:55:00Z">
        <w:r w:rsidDel="00D244E2">
          <w:delText xml:space="preserve">Figura </w:delText>
        </w:r>
        <w:r w:rsidRPr="00F879FE" w:rsidDel="00D244E2">
          <w:fldChar w:fldCharType="begin"/>
        </w:r>
        <w:r w:rsidDel="00D244E2">
          <w:delInstrText xml:space="preserve"> SEQ Figura \* ARABIC </w:delInstrText>
        </w:r>
        <w:r w:rsidRPr="00F879FE" w:rsidDel="00D244E2">
          <w:rPr>
            <w:rPrChange w:id="7609" w:author="Castillo Martínez Ana" w:date="2020-09-10T18:45:00Z">
              <w:rPr>
                <w:rFonts w:cs="Arial"/>
                <w:color w:val="000000"/>
                <w:kern w:val="32"/>
                <w:sz w:val="32"/>
                <w:szCs w:val="32"/>
              </w:rPr>
            </w:rPrChange>
          </w:rPr>
          <w:fldChar w:fldCharType="separate"/>
        </w:r>
        <w:r w:rsidDel="00D244E2">
          <w:delText>73</w:delText>
        </w:r>
        <w:r w:rsidRPr="00F879FE" w:rsidDel="00D244E2">
          <w:fldChar w:fldCharType="end"/>
        </w:r>
        <w:r w:rsidDel="00D244E2">
          <w:delText>. Menú de análisis de horas trabajas por un empleado.</w:delText>
        </w:r>
        <w:bookmarkStart w:id="7610" w:name="_Toc50376111"/>
        <w:bookmarkStart w:id="7611" w:name="_Toc50388377"/>
        <w:bookmarkStart w:id="7612" w:name="_Toc50388590"/>
        <w:bookmarkStart w:id="7613" w:name="_Toc50388804"/>
        <w:bookmarkStart w:id="7614" w:name="_Toc50389023"/>
        <w:bookmarkStart w:id="7615" w:name="_Toc50389235"/>
        <w:bookmarkStart w:id="7616" w:name="_Toc50389447"/>
        <w:bookmarkStart w:id="7617" w:name="_Toc50389660"/>
        <w:bookmarkStart w:id="7618" w:name="_Toc50389872"/>
        <w:bookmarkStart w:id="7619" w:name="_Toc50390191"/>
        <w:bookmarkStart w:id="7620" w:name="_Toc50392720"/>
        <w:bookmarkStart w:id="7621" w:name="_Toc50569005"/>
        <w:bookmarkStart w:id="7622" w:name="_Toc50652786"/>
        <w:bookmarkStart w:id="7623" w:name="_Toc50720450"/>
        <w:bookmarkStart w:id="7624" w:name="_Toc50726065"/>
        <w:bookmarkStart w:id="7625" w:name="_Toc50736465"/>
        <w:bookmarkStart w:id="7626" w:name="_Toc50736790"/>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del>
    </w:p>
    <w:p w14:paraId="2E9DA543" w14:textId="77777777" w:rsidR="00CD6BFB" w:rsidRPr="00CD6BFB" w:rsidDel="00D244E2" w:rsidRDefault="00CD6BFB">
      <w:pPr>
        <w:pStyle w:val="Ttulo1"/>
        <w:rPr>
          <w:del w:id="7627" w:author="Castillo Martínez Ana" w:date="2020-09-04T17:55:00Z"/>
        </w:rPr>
        <w:pPrChange w:id="7628" w:author="Graván Serrano Eduardo" w:date="2020-09-11T17:05:00Z">
          <w:pPr/>
        </w:pPrChange>
      </w:pPr>
      <w:bookmarkStart w:id="7629" w:name="_Toc50376112"/>
      <w:bookmarkStart w:id="7630" w:name="_Toc50388378"/>
      <w:bookmarkStart w:id="7631" w:name="_Toc50388591"/>
      <w:bookmarkStart w:id="7632" w:name="_Toc50388805"/>
      <w:bookmarkStart w:id="7633" w:name="_Toc50389024"/>
      <w:bookmarkStart w:id="7634" w:name="_Toc50389236"/>
      <w:bookmarkStart w:id="7635" w:name="_Toc50389448"/>
      <w:bookmarkStart w:id="7636" w:name="_Toc50389661"/>
      <w:bookmarkStart w:id="7637" w:name="_Toc50389873"/>
      <w:bookmarkStart w:id="7638" w:name="_Toc50390192"/>
      <w:bookmarkStart w:id="7639" w:name="_Toc50392721"/>
      <w:bookmarkStart w:id="7640" w:name="_Toc50569006"/>
      <w:bookmarkStart w:id="7641" w:name="_Toc50652787"/>
      <w:bookmarkStart w:id="7642" w:name="_Toc50720451"/>
      <w:bookmarkStart w:id="7643" w:name="_Toc50726066"/>
      <w:bookmarkStart w:id="7644" w:name="_Toc50736466"/>
      <w:bookmarkStart w:id="7645" w:name="_Toc50736791"/>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p>
    <w:p w14:paraId="70D9D241" w14:textId="77777777" w:rsidR="00CD6BFB" w:rsidRPr="00CD6BFB" w:rsidDel="00D244E2" w:rsidRDefault="003C4173">
      <w:pPr>
        <w:pStyle w:val="Ttulo1"/>
        <w:rPr>
          <w:del w:id="7646" w:author="Castillo Martínez Ana" w:date="2020-09-04T17:55:00Z"/>
        </w:rPr>
        <w:pPrChange w:id="7647" w:author="Graván Serrano Eduardo" w:date="2020-09-11T17:05:00Z">
          <w:pPr/>
        </w:pPrChange>
      </w:pPr>
      <w:del w:id="7648" w:author="Castillo Martínez Ana" w:date="2020-09-04T17:55:00Z">
        <w:r w:rsidRPr="00C15B35" w:rsidDel="00D244E2">
          <w:rPr>
            <w:b w:val="0"/>
            <w:bCs w:val="0"/>
            <w:noProof/>
            <w:rPrChange w:id="7649" w:author="Castillo Martínez Ana" w:date="2020-09-10T18:45:00Z">
              <w:rPr>
                <w:b/>
                <w:bCs/>
                <w:noProof/>
              </w:rPr>
            </w:rPrChange>
          </w:rPr>
          <mc:AlternateContent>
            <mc:Choice Requires="wps">
              <w:drawing>
                <wp:anchor distT="0" distB="0" distL="114300" distR="114300" simplePos="0" relativeHeight="251657728" behindDoc="0" locked="0" layoutInCell="1" allowOverlap="1" wp14:anchorId="56283E3F" wp14:editId="60E8EACD">
                  <wp:simplePos x="0" y="0"/>
                  <wp:positionH relativeFrom="column">
                    <wp:posOffset>0</wp:posOffset>
                  </wp:positionH>
                  <wp:positionV relativeFrom="paragraph">
                    <wp:posOffset>2620645</wp:posOffset>
                  </wp:positionV>
                  <wp:extent cx="5447665" cy="146050"/>
                  <wp:effectExtent l="0" t="0" r="0" b="0"/>
                  <wp:wrapNone/>
                  <wp:docPr id="218"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66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91F869" w14:textId="5DFA716A" w:rsidR="00374611" w:rsidRPr="00DC024E" w:rsidRDefault="00374611" w:rsidP="00CD6BFB">
                              <w:pPr>
                                <w:pStyle w:val="Descripcin"/>
                                <w:jc w:val="center"/>
                                <w:rPr>
                                  <w:szCs w:val="24"/>
                                </w:rPr>
                              </w:pPr>
                              <w:bookmarkStart w:id="7650" w:name="_Toc50736893"/>
                              <w:r>
                                <w:t xml:space="preserve">Figura </w:t>
                              </w:r>
                              <w:r>
                                <w:fldChar w:fldCharType="begin"/>
                              </w:r>
                              <w:r>
                                <w:instrText xml:space="preserve"> SEQ Figura \* ARABIC </w:instrText>
                              </w:r>
                              <w:r>
                                <w:fldChar w:fldCharType="separate"/>
                              </w:r>
                              <w:ins w:id="7651" w:author="Graván Serrano Eduardo" w:date="2020-09-07T15:18:00Z">
                                <w:r>
                                  <w:rPr>
                                    <w:noProof/>
                                  </w:rPr>
                                  <w:t>72</w:t>
                                </w:r>
                              </w:ins>
                              <w:del w:id="7652" w:author="Graván Serrano Eduardo" w:date="2020-09-07T15:18:00Z">
                                <w:r w:rsidDel="00FA5913">
                                  <w:rPr>
                                    <w:noProof/>
                                  </w:rPr>
                                  <w:delText>74</w:delText>
                                </w:r>
                              </w:del>
                              <w:r>
                                <w:fldChar w:fldCharType="end"/>
                              </w:r>
                              <w:r>
                                <w:t>. Posibles respuestas después de rellenar el formulario de análisis de horas de empleados.</w:t>
                              </w:r>
                              <w:bookmarkEnd w:id="76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283E3F" id="Text Box 229" o:spid="_x0000_s1045" type="#_x0000_t202" style="position:absolute;left:0;text-align:left;margin-left:0;margin-top:206.35pt;width:428.95pt;height:1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" stroked="f">
                  <v:textbox style="mso-fit-shape-to-text:t" inset="0,0,0,0">
                    <w:txbxContent>
                      <w:p w14:paraId="1C91F869" w14:textId="5DFA716A" w:rsidR="00374611" w:rsidRPr="00DC024E" w:rsidRDefault="00374611" w:rsidP="00CD6BFB">
                        <w:pPr>
                          <w:pStyle w:val="Descripcin"/>
                          <w:jc w:val="center"/>
                          <w:rPr>
                            <w:szCs w:val="24"/>
                          </w:rPr>
                        </w:pPr>
                        <w:bookmarkStart w:id="7653" w:name="_Toc50736893"/>
                        <w:r>
                          <w:t xml:space="preserve">Figura </w:t>
                        </w:r>
                        <w:r>
                          <w:fldChar w:fldCharType="begin"/>
                        </w:r>
                        <w:r>
                          <w:instrText xml:space="preserve"> SEQ Figura \* ARABIC </w:instrText>
                        </w:r>
                        <w:r>
                          <w:fldChar w:fldCharType="separate"/>
                        </w:r>
                        <w:ins w:id="7654" w:author="Graván Serrano Eduardo" w:date="2020-09-07T15:18:00Z">
                          <w:r>
                            <w:rPr>
                              <w:noProof/>
                            </w:rPr>
                            <w:t>72</w:t>
                          </w:r>
                        </w:ins>
                        <w:del w:id="7655" w:author="Graván Serrano Eduardo" w:date="2020-09-07T15:18:00Z">
                          <w:r w:rsidDel="00FA5913">
                            <w:rPr>
                              <w:noProof/>
                            </w:rPr>
                            <w:delText>74</w:delText>
                          </w:r>
                        </w:del>
                        <w:r>
                          <w:fldChar w:fldCharType="end"/>
                        </w:r>
                        <w:r>
                          <w:t>. Posibles respuestas después de rellenar el formulario de análisis de horas de empleados.</w:t>
                        </w:r>
                        <w:bookmarkEnd w:id="7653"/>
                      </w:p>
                    </w:txbxContent>
                  </v:textbox>
                </v:shape>
              </w:pict>
            </mc:Fallback>
          </mc:AlternateContent>
        </w:r>
        <w:r w:rsidRPr="00C15B35" w:rsidDel="00D244E2">
          <w:rPr>
            <w:b w:val="0"/>
            <w:bCs w:val="0"/>
            <w:noProof/>
            <w:rPrChange w:id="7656" w:author="Castillo Martínez Ana" w:date="2020-09-10T18:45:00Z">
              <w:rPr>
                <w:b/>
                <w:bCs/>
                <w:noProof/>
              </w:rPr>
            </w:rPrChange>
          </w:rPr>
          <mc:AlternateContent>
            <mc:Choice Requires="wpc">
              <w:drawing>
                <wp:anchor distT="0" distB="0" distL="114300" distR="114300" simplePos="0" relativeHeight="251620864" behindDoc="0" locked="0" layoutInCell="1" allowOverlap="1" wp14:anchorId="6284943C" wp14:editId="1337B2DE">
                  <wp:simplePos x="0" y="0"/>
                  <wp:positionH relativeFrom="character">
                    <wp:posOffset>0</wp:posOffset>
                  </wp:positionH>
                  <wp:positionV relativeFrom="line">
                    <wp:posOffset>0</wp:posOffset>
                  </wp:positionV>
                  <wp:extent cx="5447665" cy="2562225"/>
                  <wp:effectExtent l="0" t="0" r="0" b="0"/>
                  <wp:wrapNone/>
                  <wp:docPr id="227" name="Lienzo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7" name="Picture 2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411" cy="2562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9384BBA" id="Lienzo 227" o:spid="_x0000_s1026" editas="canvas" style="position:absolute;margin-left:0;margin-top:0;width:428.95pt;height:201.75pt;z-index:251620864;mso-position-horizontal-relative:char;mso-position-vertical-relative:line" coordsize="54476,2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">
                  <v:shape id="_x0000_s1027" type="#_x0000_t75" style="position:absolute;width:54476;height:25622;visibility:visible;mso-wrap-style:square">
                    <v:fill o:detectmouseclick="t"/>
                    <v:path o:connecttype="none"/>
                  </v:shape>
                  <v:shape id="Picture 228" o:spid="_x0000_s1028" type="#_x0000_t75" style="position:absolute;width:5400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">
                    <v:imagedata r:id="rId125" o:title=""/>
                  </v:shape>
                  <w10:wrap anchory="line"/>
                </v:group>
              </w:pict>
            </mc:Fallback>
          </mc:AlternateContent>
        </w:r>
        <w:r w:rsidRPr="00C15B35" w:rsidDel="00D244E2">
          <w:rPr>
            <w:b w:val="0"/>
            <w:bCs w:val="0"/>
            <w:noProof/>
            <w:rPrChange w:id="7657" w:author="Castillo Martínez Ana" w:date="2020-09-10T18:45:00Z">
              <w:rPr>
                <w:b/>
                <w:bCs/>
                <w:noProof/>
              </w:rPr>
            </w:rPrChange>
          </w:rPr>
          <mc:AlternateContent>
            <mc:Choice Requires="wps">
              <w:drawing>
                <wp:inline distT="0" distB="0" distL="0" distR="0" wp14:anchorId="5AD5A5CB" wp14:editId="514650F6">
                  <wp:extent cx="5454650" cy="2562225"/>
                  <wp:effectExtent l="0" t="0" r="0" b="0"/>
                  <wp:docPr id="24" name="AutoShap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5465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6A8D0" id="AutoShape 76" o:spid="_x0000_s1026" style="width:429.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" filled="f" stroked="f">
                  <o:lock v:ext="edit" aspectratio="t"/>
                  <w10:anchorlock/>
                </v:rect>
              </w:pict>
            </mc:Fallback>
          </mc:AlternateContent>
        </w:r>
        <w:bookmarkStart w:id="7658" w:name="_Toc50376113"/>
        <w:bookmarkStart w:id="7659" w:name="_Toc50388379"/>
        <w:bookmarkStart w:id="7660" w:name="_Toc50388592"/>
        <w:bookmarkStart w:id="7661" w:name="_Toc50388806"/>
        <w:bookmarkStart w:id="7662" w:name="_Toc50389025"/>
        <w:bookmarkStart w:id="7663" w:name="_Toc50389237"/>
        <w:bookmarkStart w:id="7664" w:name="_Toc50389449"/>
        <w:bookmarkStart w:id="7665" w:name="_Toc50389662"/>
        <w:bookmarkStart w:id="7666" w:name="_Toc50389874"/>
        <w:bookmarkStart w:id="7667" w:name="_Toc50390193"/>
        <w:bookmarkStart w:id="7668" w:name="_Toc50392722"/>
        <w:bookmarkStart w:id="7669" w:name="_Toc50569007"/>
        <w:bookmarkStart w:id="7670" w:name="_Toc50652788"/>
        <w:bookmarkStart w:id="7671" w:name="_Toc50720452"/>
        <w:bookmarkStart w:id="7672" w:name="_Toc50726067"/>
        <w:bookmarkStart w:id="7673" w:name="_Toc50736467"/>
        <w:bookmarkStart w:id="7674" w:name="_Toc50736792"/>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del>
    </w:p>
    <w:p w14:paraId="6F63FC6D" w14:textId="77777777" w:rsidR="00C6147E" w:rsidDel="00D244E2" w:rsidRDefault="00C6147E">
      <w:pPr>
        <w:pStyle w:val="Ttulo1"/>
        <w:rPr>
          <w:del w:id="7675" w:author="Castillo Martínez Ana" w:date="2020-09-04T17:55:00Z"/>
        </w:rPr>
        <w:pPrChange w:id="7676" w:author="Graván Serrano Eduardo" w:date="2020-09-11T17:05:00Z">
          <w:pPr/>
        </w:pPrChange>
      </w:pPr>
      <w:bookmarkStart w:id="7677" w:name="_Toc50376114"/>
      <w:bookmarkStart w:id="7678" w:name="_Toc50388380"/>
      <w:bookmarkStart w:id="7679" w:name="_Toc50388593"/>
      <w:bookmarkStart w:id="7680" w:name="_Toc50388807"/>
      <w:bookmarkStart w:id="7681" w:name="_Toc50389026"/>
      <w:bookmarkStart w:id="7682" w:name="_Toc50389238"/>
      <w:bookmarkStart w:id="7683" w:name="_Toc50389450"/>
      <w:bookmarkStart w:id="7684" w:name="_Toc50389663"/>
      <w:bookmarkStart w:id="7685" w:name="_Toc50389875"/>
      <w:bookmarkStart w:id="7686" w:name="_Toc50390194"/>
      <w:bookmarkStart w:id="7687" w:name="_Toc50392723"/>
      <w:bookmarkStart w:id="7688" w:name="_Toc50569008"/>
      <w:bookmarkStart w:id="7689" w:name="_Toc50652789"/>
      <w:bookmarkStart w:id="7690" w:name="_Toc50720453"/>
      <w:bookmarkStart w:id="7691" w:name="_Toc50726068"/>
      <w:bookmarkStart w:id="7692" w:name="_Toc50736468"/>
      <w:bookmarkStart w:id="7693" w:name="_Toc50736793"/>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p>
    <w:p w14:paraId="69D7C254" w14:textId="77777777" w:rsidR="00CD6BFB" w:rsidDel="00D244E2" w:rsidRDefault="003C4173">
      <w:pPr>
        <w:pStyle w:val="Ttulo1"/>
        <w:rPr>
          <w:del w:id="7694" w:author="Castillo Martínez Ana" w:date="2020-09-04T17:55:00Z"/>
        </w:rPr>
        <w:pPrChange w:id="7695" w:author="Graván Serrano Eduardo" w:date="2020-09-11T17:05:00Z">
          <w:pPr>
            <w:keepNext/>
            <w:jc w:val="center"/>
          </w:pPr>
        </w:pPrChange>
      </w:pPr>
      <w:del w:id="7696" w:author="Castillo Martínez Ana" w:date="2020-09-04T17:55:00Z">
        <w:r w:rsidRPr="00C15B35" w:rsidDel="00D244E2">
          <w:rPr>
            <w:b w:val="0"/>
            <w:bCs w:val="0"/>
            <w:noProof/>
            <w:rPrChange w:id="7697" w:author="Castillo Martínez Ana" w:date="2020-09-10T18:45:00Z">
              <w:rPr>
                <w:b/>
                <w:bCs/>
                <w:noProof/>
              </w:rPr>
            </w:rPrChange>
          </w:rPr>
          <w:drawing>
            <wp:inline distT="0" distB="0" distL="0" distR="0" wp14:anchorId="119CBCA5" wp14:editId="44FDC029">
              <wp:extent cx="3104515" cy="2998470"/>
              <wp:effectExtent l="0" t="0" r="0" b="0"/>
              <wp:docPr id="7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4515" cy="2998470"/>
                      </a:xfrm>
                      <a:prstGeom prst="rect">
                        <a:avLst/>
                      </a:prstGeom>
                      <a:noFill/>
                      <a:ln>
                        <a:noFill/>
                      </a:ln>
                    </pic:spPr>
                  </pic:pic>
                </a:graphicData>
              </a:graphic>
            </wp:inline>
          </w:drawing>
        </w:r>
        <w:bookmarkStart w:id="7698" w:name="_Toc50376115"/>
        <w:bookmarkStart w:id="7699" w:name="_Toc50388381"/>
        <w:bookmarkStart w:id="7700" w:name="_Toc50388594"/>
        <w:bookmarkStart w:id="7701" w:name="_Toc50388808"/>
        <w:bookmarkStart w:id="7702" w:name="_Toc50389027"/>
        <w:bookmarkStart w:id="7703" w:name="_Toc50389239"/>
        <w:bookmarkStart w:id="7704" w:name="_Toc50389451"/>
        <w:bookmarkStart w:id="7705" w:name="_Toc50389664"/>
        <w:bookmarkStart w:id="7706" w:name="_Toc50389876"/>
        <w:bookmarkStart w:id="7707" w:name="_Toc50390195"/>
        <w:bookmarkStart w:id="7708" w:name="_Toc50392724"/>
        <w:bookmarkStart w:id="7709" w:name="_Toc50569009"/>
        <w:bookmarkStart w:id="7710" w:name="_Toc50652790"/>
        <w:bookmarkStart w:id="7711" w:name="_Toc50720454"/>
        <w:bookmarkStart w:id="7712" w:name="_Toc50726069"/>
        <w:bookmarkStart w:id="7713" w:name="_Toc50736469"/>
        <w:bookmarkStart w:id="7714" w:name="_Toc50736794"/>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del>
    </w:p>
    <w:p w14:paraId="1546FD8A" w14:textId="77777777" w:rsidR="00C6147E" w:rsidDel="00D244E2" w:rsidRDefault="00CD6BFB">
      <w:pPr>
        <w:pStyle w:val="Ttulo1"/>
        <w:rPr>
          <w:del w:id="7715" w:author="Castillo Martínez Ana" w:date="2020-09-04T17:55:00Z"/>
        </w:rPr>
        <w:pPrChange w:id="7716" w:author="Graván Serrano Eduardo" w:date="2020-09-11T17:05:00Z">
          <w:pPr>
            <w:pStyle w:val="Descripcin"/>
            <w:jc w:val="center"/>
          </w:pPr>
        </w:pPrChange>
      </w:pPr>
      <w:del w:id="7717" w:author="Castillo Martínez Ana" w:date="2020-09-04T17:55:00Z">
        <w:r w:rsidDel="00D244E2">
          <w:delText xml:space="preserve">Figura </w:delText>
        </w:r>
        <w:r w:rsidRPr="00F879FE" w:rsidDel="00D244E2">
          <w:fldChar w:fldCharType="begin"/>
        </w:r>
        <w:r w:rsidDel="00D244E2">
          <w:delInstrText xml:space="preserve"> SEQ Figura \* ARABIC </w:delInstrText>
        </w:r>
        <w:r w:rsidRPr="00F879FE" w:rsidDel="00D244E2">
          <w:rPr>
            <w:rPrChange w:id="7718" w:author="Castillo Martínez Ana" w:date="2020-09-10T18:45:00Z">
              <w:rPr>
                <w:rFonts w:cs="Arial"/>
                <w:color w:val="000000"/>
                <w:kern w:val="32"/>
                <w:sz w:val="32"/>
                <w:szCs w:val="32"/>
              </w:rPr>
            </w:rPrChange>
          </w:rPr>
          <w:fldChar w:fldCharType="separate"/>
        </w:r>
        <w:r w:rsidDel="00D244E2">
          <w:delText>75</w:delText>
        </w:r>
        <w:r w:rsidRPr="00F879FE" w:rsidDel="00D244E2">
          <w:fldChar w:fldCharType="end"/>
        </w:r>
        <w:r w:rsidDel="00D244E2">
          <w:delText>. Respuesta de la consulta de horas trabajadas de un empleado en un mes con faltas.</w:delText>
        </w:r>
        <w:bookmarkStart w:id="7719" w:name="_Toc50376116"/>
        <w:bookmarkStart w:id="7720" w:name="_Toc50388382"/>
        <w:bookmarkStart w:id="7721" w:name="_Toc50388595"/>
        <w:bookmarkStart w:id="7722" w:name="_Toc50388809"/>
        <w:bookmarkStart w:id="7723" w:name="_Toc50389028"/>
        <w:bookmarkStart w:id="7724" w:name="_Toc50389240"/>
        <w:bookmarkStart w:id="7725" w:name="_Toc50389452"/>
        <w:bookmarkStart w:id="7726" w:name="_Toc50389665"/>
        <w:bookmarkStart w:id="7727" w:name="_Toc50389877"/>
        <w:bookmarkStart w:id="7728" w:name="_Toc50390196"/>
        <w:bookmarkStart w:id="7729" w:name="_Toc50392725"/>
        <w:bookmarkStart w:id="7730" w:name="_Toc50569010"/>
        <w:bookmarkStart w:id="7731" w:name="_Toc50652791"/>
        <w:bookmarkStart w:id="7732" w:name="_Toc50720455"/>
        <w:bookmarkStart w:id="7733" w:name="_Toc50726070"/>
        <w:bookmarkStart w:id="7734" w:name="_Toc50736470"/>
        <w:bookmarkStart w:id="7735" w:name="_Toc50736795"/>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del>
    </w:p>
    <w:p w14:paraId="5F79559F" w14:textId="77777777" w:rsidR="00CD6BFB" w:rsidDel="00D244E2" w:rsidRDefault="00CD6BFB">
      <w:pPr>
        <w:pStyle w:val="Ttulo1"/>
        <w:rPr>
          <w:del w:id="7736" w:author="Castillo Martínez Ana" w:date="2020-09-04T17:55:00Z"/>
        </w:rPr>
        <w:pPrChange w:id="7737" w:author="Graván Serrano Eduardo" w:date="2020-09-11T17:05:00Z">
          <w:pPr>
            <w:jc w:val="center"/>
          </w:pPr>
        </w:pPrChange>
      </w:pPr>
      <w:bookmarkStart w:id="7738" w:name="_Toc50376117"/>
      <w:bookmarkStart w:id="7739" w:name="_Toc50388383"/>
      <w:bookmarkStart w:id="7740" w:name="_Toc50388596"/>
      <w:bookmarkStart w:id="7741" w:name="_Toc50388810"/>
      <w:bookmarkStart w:id="7742" w:name="_Toc50389029"/>
      <w:bookmarkStart w:id="7743" w:name="_Toc50389241"/>
      <w:bookmarkStart w:id="7744" w:name="_Toc50389453"/>
      <w:bookmarkStart w:id="7745" w:name="_Toc50389666"/>
      <w:bookmarkStart w:id="7746" w:name="_Toc50389878"/>
      <w:bookmarkStart w:id="7747" w:name="_Toc50390197"/>
      <w:bookmarkStart w:id="7748" w:name="_Toc50392726"/>
      <w:bookmarkStart w:id="7749" w:name="_Toc50569011"/>
      <w:bookmarkStart w:id="7750" w:name="_Toc50652792"/>
      <w:bookmarkStart w:id="7751" w:name="_Toc50720456"/>
      <w:bookmarkStart w:id="7752" w:name="_Toc50726071"/>
      <w:bookmarkStart w:id="7753" w:name="_Toc50736471"/>
      <w:bookmarkStart w:id="7754" w:name="_Toc50736796"/>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p>
    <w:p w14:paraId="4CD6A155" w14:textId="77777777" w:rsidR="00CD6BFB" w:rsidDel="00D244E2" w:rsidRDefault="003C4173">
      <w:pPr>
        <w:pStyle w:val="Ttulo1"/>
        <w:rPr>
          <w:del w:id="7755" w:author="Castillo Martínez Ana" w:date="2020-09-04T17:55:00Z"/>
        </w:rPr>
        <w:pPrChange w:id="7756" w:author="Graván Serrano Eduardo" w:date="2020-09-11T17:05:00Z">
          <w:pPr>
            <w:keepNext/>
            <w:jc w:val="center"/>
          </w:pPr>
        </w:pPrChange>
      </w:pPr>
      <w:del w:id="7757" w:author="Castillo Martínez Ana" w:date="2020-09-04T17:55:00Z">
        <w:r w:rsidRPr="00C15B35" w:rsidDel="00D244E2">
          <w:rPr>
            <w:b w:val="0"/>
            <w:bCs w:val="0"/>
            <w:noProof/>
            <w:rPrChange w:id="7758" w:author="Castillo Martínez Ana" w:date="2020-09-10T18:45:00Z">
              <w:rPr>
                <w:b/>
                <w:bCs/>
                <w:noProof/>
              </w:rPr>
            </w:rPrChange>
          </w:rPr>
          <w:drawing>
            <wp:inline distT="0" distB="0" distL="0" distR="0" wp14:anchorId="55C1C3E7" wp14:editId="05855B0D">
              <wp:extent cx="3147060" cy="3030220"/>
              <wp:effectExtent l="0" t="0" r="0" b="0"/>
              <wp:docPr id="7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7060" cy="3030220"/>
                      </a:xfrm>
                      <a:prstGeom prst="rect">
                        <a:avLst/>
                      </a:prstGeom>
                      <a:noFill/>
                      <a:ln>
                        <a:noFill/>
                      </a:ln>
                    </pic:spPr>
                  </pic:pic>
                </a:graphicData>
              </a:graphic>
            </wp:inline>
          </w:drawing>
        </w:r>
        <w:bookmarkStart w:id="7759" w:name="_Toc50376118"/>
        <w:bookmarkStart w:id="7760" w:name="_Toc50388384"/>
        <w:bookmarkStart w:id="7761" w:name="_Toc50388597"/>
        <w:bookmarkStart w:id="7762" w:name="_Toc50388811"/>
        <w:bookmarkStart w:id="7763" w:name="_Toc50389030"/>
        <w:bookmarkStart w:id="7764" w:name="_Toc50389242"/>
        <w:bookmarkStart w:id="7765" w:name="_Toc50389454"/>
        <w:bookmarkStart w:id="7766" w:name="_Toc50389667"/>
        <w:bookmarkStart w:id="7767" w:name="_Toc50389879"/>
        <w:bookmarkStart w:id="7768" w:name="_Toc50390198"/>
        <w:bookmarkStart w:id="7769" w:name="_Toc50392727"/>
        <w:bookmarkStart w:id="7770" w:name="_Toc50569012"/>
        <w:bookmarkStart w:id="7771" w:name="_Toc50652793"/>
        <w:bookmarkStart w:id="7772" w:name="_Toc50720457"/>
        <w:bookmarkStart w:id="7773" w:name="_Toc50726072"/>
        <w:bookmarkStart w:id="7774" w:name="_Toc50736472"/>
        <w:bookmarkStart w:id="7775" w:name="_Toc50736797"/>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del>
    </w:p>
    <w:p w14:paraId="60F81B49" w14:textId="77777777" w:rsidR="00C6147E" w:rsidDel="00D244E2" w:rsidRDefault="00CD6BFB">
      <w:pPr>
        <w:pStyle w:val="Ttulo1"/>
        <w:rPr>
          <w:del w:id="7776" w:author="Castillo Martínez Ana" w:date="2020-09-04T17:55:00Z"/>
        </w:rPr>
        <w:pPrChange w:id="7777" w:author="Graván Serrano Eduardo" w:date="2020-09-11T17:05:00Z">
          <w:pPr>
            <w:pStyle w:val="Descripcin"/>
            <w:jc w:val="center"/>
          </w:pPr>
        </w:pPrChange>
      </w:pPr>
      <w:del w:id="7778" w:author="Castillo Martínez Ana" w:date="2020-09-04T17:55:00Z">
        <w:r w:rsidDel="00D244E2">
          <w:delText xml:space="preserve">Figura </w:delText>
        </w:r>
        <w:r w:rsidRPr="00F879FE" w:rsidDel="00D244E2">
          <w:fldChar w:fldCharType="begin"/>
        </w:r>
        <w:r w:rsidDel="00D244E2">
          <w:delInstrText xml:space="preserve"> SEQ Figura \* ARABIC </w:delInstrText>
        </w:r>
        <w:r w:rsidRPr="00F879FE" w:rsidDel="00D244E2">
          <w:rPr>
            <w:rPrChange w:id="7779" w:author="Castillo Martínez Ana" w:date="2020-09-10T18:45:00Z">
              <w:rPr>
                <w:rFonts w:cs="Arial"/>
                <w:color w:val="000000"/>
                <w:kern w:val="32"/>
                <w:sz w:val="32"/>
                <w:szCs w:val="32"/>
              </w:rPr>
            </w:rPrChange>
          </w:rPr>
          <w:fldChar w:fldCharType="separate"/>
        </w:r>
        <w:r w:rsidDel="00D244E2">
          <w:delText>76</w:delText>
        </w:r>
        <w:r w:rsidRPr="00F879FE" w:rsidDel="00D244E2">
          <w:fldChar w:fldCharType="end"/>
        </w:r>
        <w:r w:rsidDel="00D244E2">
          <w:delText>. Respuesta de la consulta de horas trabajadas de un empleado en un mes con horas extra.</w:delText>
        </w:r>
        <w:bookmarkStart w:id="7780" w:name="_Toc50376119"/>
        <w:bookmarkStart w:id="7781" w:name="_Toc50388385"/>
        <w:bookmarkStart w:id="7782" w:name="_Toc50388598"/>
        <w:bookmarkStart w:id="7783" w:name="_Toc50388812"/>
        <w:bookmarkStart w:id="7784" w:name="_Toc50389031"/>
        <w:bookmarkStart w:id="7785" w:name="_Toc50389243"/>
        <w:bookmarkStart w:id="7786" w:name="_Toc50389455"/>
        <w:bookmarkStart w:id="7787" w:name="_Toc50389668"/>
        <w:bookmarkStart w:id="7788" w:name="_Toc50389880"/>
        <w:bookmarkStart w:id="7789" w:name="_Toc50390199"/>
        <w:bookmarkStart w:id="7790" w:name="_Toc50392728"/>
        <w:bookmarkStart w:id="7791" w:name="_Toc50569013"/>
        <w:bookmarkStart w:id="7792" w:name="_Toc50652794"/>
        <w:bookmarkStart w:id="7793" w:name="_Toc50720458"/>
        <w:bookmarkStart w:id="7794" w:name="_Toc50726073"/>
        <w:bookmarkStart w:id="7795" w:name="_Toc50736473"/>
        <w:bookmarkStart w:id="7796" w:name="_Toc50736798"/>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del>
    </w:p>
    <w:p w14:paraId="293B9E75" w14:textId="77777777" w:rsidR="00CD6BFB" w:rsidDel="00D244E2" w:rsidRDefault="00CD6BFB">
      <w:pPr>
        <w:pStyle w:val="Ttulo1"/>
        <w:rPr>
          <w:del w:id="7797" w:author="Castillo Martínez Ana" w:date="2020-09-04T17:55:00Z"/>
        </w:rPr>
        <w:pPrChange w:id="7798" w:author="Graván Serrano Eduardo" w:date="2020-09-11T17:05:00Z">
          <w:pPr>
            <w:jc w:val="center"/>
          </w:pPr>
        </w:pPrChange>
      </w:pPr>
      <w:bookmarkStart w:id="7799" w:name="_Toc50376120"/>
      <w:bookmarkStart w:id="7800" w:name="_Toc50388386"/>
      <w:bookmarkStart w:id="7801" w:name="_Toc50388599"/>
      <w:bookmarkStart w:id="7802" w:name="_Toc50388813"/>
      <w:bookmarkStart w:id="7803" w:name="_Toc50389032"/>
      <w:bookmarkStart w:id="7804" w:name="_Toc50389244"/>
      <w:bookmarkStart w:id="7805" w:name="_Toc50389456"/>
      <w:bookmarkStart w:id="7806" w:name="_Toc50389669"/>
      <w:bookmarkStart w:id="7807" w:name="_Toc50389881"/>
      <w:bookmarkStart w:id="7808" w:name="_Toc50390200"/>
      <w:bookmarkStart w:id="7809" w:name="_Toc50392729"/>
      <w:bookmarkStart w:id="7810" w:name="_Toc50569014"/>
      <w:bookmarkStart w:id="7811" w:name="_Toc50652795"/>
      <w:bookmarkStart w:id="7812" w:name="_Toc50720459"/>
      <w:bookmarkStart w:id="7813" w:name="_Toc50726074"/>
      <w:bookmarkStart w:id="7814" w:name="_Toc50736474"/>
      <w:bookmarkStart w:id="7815" w:name="_Toc50736799"/>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p>
    <w:p w14:paraId="6F3AA74C" w14:textId="77777777" w:rsidR="00C6147E" w:rsidDel="00D244E2" w:rsidRDefault="00C6147E">
      <w:pPr>
        <w:pStyle w:val="Ttulo1"/>
        <w:rPr>
          <w:del w:id="7816" w:author="Castillo Martínez Ana" w:date="2020-09-04T17:55:00Z"/>
        </w:rPr>
        <w:pPrChange w:id="7817" w:author="Graván Serrano Eduardo" w:date="2020-09-11T17:05:00Z">
          <w:pPr/>
        </w:pPrChange>
      </w:pPr>
      <w:del w:id="7818" w:author="Castillo Martínez Ana" w:date="2020-09-04T17:55:00Z">
        <w:r w:rsidDel="00D244E2">
          <w:delText>Con esto concluye el manual de usuario de la aplicación de administración.</w:delText>
        </w:r>
        <w:bookmarkStart w:id="7819" w:name="_Toc50376121"/>
        <w:bookmarkStart w:id="7820" w:name="_Toc50388387"/>
        <w:bookmarkStart w:id="7821" w:name="_Toc50388600"/>
        <w:bookmarkStart w:id="7822" w:name="_Toc50388814"/>
        <w:bookmarkStart w:id="7823" w:name="_Toc50389033"/>
        <w:bookmarkStart w:id="7824" w:name="_Toc50389245"/>
        <w:bookmarkStart w:id="7825" w:name="_Toc50389457"/>
        <w:bookmarkStart w:id="7826" w:name="_Toc50389670"/>
        <w:bookmarkStart w:id="7827" w:name="_Toc50389882"/>
        <w:bookmarkStart w:id="7828" w:name="_Toc50390201"/>
        <w:bookmarkStart w:id="7829" w:name="_Toc50392730"/>
        <w:bookmarkStart w:id="7830" w:name="_Toc50569015"/>
        <w:bookmarkStart w:id="7831" w:name="_Toc50652796"/>
        <w:bookmarkStart w:id="7832" w:name="_Toc50720460"/>
        <w:bookmarkStart w:id="7833" w:name="_Toc50726075"/>
        <w:bookmarkStart w:id="7834" w:name="_Toc50736475"/>
        <w:bookmarkStart w:id="7835" w:name="_Toc50736800"/>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del>
    </w:p>
    <w:p w14:paraId="383102AD" w14:textId="77777777" w:rsidR="00C6147E" w:rsidRPr="00CA13D5" w:rsidDel="002020E4" w:rsidRDefault="00C6147E">
      <w:pPr>
        <w:pStyle w:val="Ttulo1"/>
        <w:rPr>
          <w:del w:id="7836" w:author="Graván Serrano Eduardo" w:date="2020-09-07T14:55:00Z"/>
        </w:rPr>
        <w:pPrChange w:id="7837" w:author="Graván Serrano Eduardo" w:date="2020-09-11T17:05:00Z">
          <w:pPr/>
        </w:pPrChange>
      </w:pPr>
      <w:bookmarkStart w:id="7838" w:name="_Toc50376122"/>
      <w:bookmarkStart w:id="7839" w:name="_Toc50388388"/>
      <w:bookmarkStart w:id="7840" w:name="_Toc50388601"/>
      <w:bookmarkStart w:id="7841" w:name="_Toc50388815"/>
      <w:bookmarkStart w:id="7842" w:name="_Toc50389034"/>
      <w:bookmarkStart w:id="7843" w:name="_Toc50389246"/>
      <w:bookmarkStart w:id="7844" w:name="_Toc50389458"/>
      <w:bookmarkStart w:id="7845" w:name="_Toc50389671"/>
      <w:bookmarkStart w:id="7846" w:name="_Toc50389883"/>
      <w:bookmarkStart w:id="7847" w:name="_Toc50390202"/>
      <w:bookmarkStart w:id="7848" w:name="_Toc50392731"/>
      <w:bookmarkStart w:id="7849" w:name="_Toc50569016"/>
      <w:bookmarkStart w:id="7850" w:name="_Toc50652797"/>
      <w:bookmarkStart w:id="7851" w:name="_Toc50720461"/>
      <w:bookmarkStart w:id="7852" w:name="_Toc50726076"/>
      <w:bookmarkStart w:id="7853" w:name="_Toc50736476"/>
      <w:bookmarkStart w:id="7854" w:name="_Toc50736801"/>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p>
    <w:p w14:paraId="4B406842" w14:textId="683F169C" w:rsidR="00CA13D5" w:rsidRPr="00CA13D5" w:rsidDel="002020E4" w:rsidRDefault="00CA13D5">
      <w:pPr>
        <w:pStyle w:val="Ttulo1"/>
        <w:rPr>
          <w:del w:id="7855" w:author="Graván Serrano Eduardo" w:date="2020-09-07T14:55:00Z"/>
        </w:rPr>
        <w:pPrChange w:id="7856" w:author="Graván Serrano Eduardo" w:date="2020-09-11T17:05:00Z">
          <w:pPr/>
        </w:pPrChange>
      </w:pPr>
      <w:bookmarkStart w:id="7857" w:name="_Toc50388389"/>
      <w:bookmarkStart w:id="7858" w:name="_Toc50388602"/>
      <w:bookmarkStart w:id="7859" w:name="_Toc50388816"/>
      <w:bookmarkStart w:id="7860" w:name="_Toc50389035"/>
      <w:bookmarkStart w:id="7861" w:name="_Toc50389247"/>
      <w:bookmarkStart w:id="7862" w:name="_Toc50389459"/>
      <w:bookmarkStart w:id="7863" w:name="_Toc50389672"/>
      <w:bookmarkStart w:id="7864" w:name="_Toc50389884"/>
      <w:bookmarkStart w:id="7865" w:name="_Toc50390203"/>
      <w:bookmarkStart w:id="7866" w:name="_Toc50392732"/>
      <w:bookmarkStart w:id="7867" w:name="_Toc50569017"/>
      <w:bookmarkStart w:id="7868" w:name="_Toc50652798"/>
      <w:bookmarkStart w:id="7869" w:name="_Toc50720462"/>
      <w:bookmarkStart w:id="7870" w:name="_Toc50726077"/>
      <w:bookmarkStart w:id="7871" w:name="_Toc50736477"/>
      <w:bookmarkStart w:id="7872" w:name="_Toc50736802"/>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p>
    <w:p w14:paraId="00EC9BC6" w14:textId="0F834379" w:rsidR="00F355CE" w:rsidRDefault="00F355CE">
      <w:pPr>
        <w:pStyle w:val="Ttulo1"/>
        <w:rPr>
          <w:ins w:id="7873" w:author="Graván Serrano Eduardo" w:date="2020-09-07T16:15:00Z"/>
        </w:rPr>
      </w:pPr>
      <w:del w:id="7874" w:author="Graván Serrano Eduardo" w:date="2020-09-07T14:55:00Z">
        <w:r w:rsidDel="002020E4">
          <w:br w:type="page"/>
        </w:r>
      </w:del>
      <w:bookmarkStart w:id="7875" w:name="_Toc50376123"/>
      <w:bookmarkStart w:id="7876" w:name="_Toc50736803"/>
      <w:r>
        <w:t>Conclusiones</w:t>
      </w:r>
      <w:bookmarkEnd w:id="7875"/>
      <w:bookmarkEnd w:id="7876"/>
    </w:p>
    <w:p w14:paraId="1E35DBD3" w14:textId="5CE22477" w:rsidR="008F3628" w:rsidRDefault="008F3628">
      <w:pPr>
        <w:pStyle w:val="Texto"/>
        <w:rPr>
          <w:ins w:id="7877" w:author="Graván Serrano Eduardo" w:date="2020-09-07T16:15:00Z"/>
        </w:rPr>
        <w:pPrChange w:id="7878" w:author="Castillo Martínez Ana" w:date="2020-09-10T17:45:00Z">
          <w:pPr/>
        </w:pPrChange>
      </w:pPr>
      <w:ins w:id="7879" w:author="Graván Serrano Eduardo" w:date="2020-09-07T16:15:00Z">
        <w:r>
          <w:t>El uso de la tecnología NFC en el ámbito de la creación de sistemas para el control de asistencia de empleados puede tener muchas ventajas ya que permite que el proceso de fichaje de los empleados sea rápido y totalmente transparente para el trabajador.</w:t>
        </w:r>
      </w:ins>
      <w:ins w:id="7880" w:author="Graván Serrano Eduardo" w:date="2020-09-07T17:47:00Z">
        <w:r w:rsidR="00D23A0D">
          <w:t xml:space="preserve"> Nos permite </w:t>
        </w:r>
      </w:ins>
      <w:ins w:id="7881" w:author="Graván Serrano Eduardo" w:date="2020-09-07T17:48:00Z">
        <w:r w:rsidR="00D23A0D">
          <w:t>estar seguros de</w:t>
        </w:r>
      </w:ins>
      <w:ins w:id="7882" w:author="Graván Serrano Eduardo" w:date="2020-09-07T17:47:00Z">
        <w:r w:rsidR="00D23A0D">
          <w:t xml:space="preserve"> la presencia del usuario </w:t>
        </w:r>
      </w:ins>
      <w:ins w:id="7883" w:author="Graván Serrano Eduardo" w:date="2020-09-07T17:48:00Z">
        <w:r w:rsidR="00D23A0D">
          <w:t xml:space="preserve">en el lugar de trabajo </w:t>
        </w:r>
      </w:ins>
      <w:ins w:id="7884" w:author="Graván Serrano Eduardo" w:date="2020-09-07T17:47:00Z">
        <w:r w:rsidR="00D23A0D">
          <w:t xml:space="preserve">a la hora de fichar, debido a las </w:t>
        </w:r>
      </w:ins>
      <w:ins w:id="7885" w:author="Graván Serrano Eduardo" w:date="2020-09-07T17:48:00Z">
        <w:r w:rsidR="00D23A0D">
          <w:t>características del protocolo NFC.</w:t>
        </w:r>
      </w:ins>
    </w:p>
    <w:p w14:paraId="133EE9F9" w14:textId="40C2EA07" w:rsidR="008F3628" w:rsidDel="000F63C6" w:rsidRDefault="008F3628">
      <w:pPr>
        <w:pStyle w:val="Texto"/>
        <w:rPr>
          <w:ins w:id="7886" w:author="Graván Serrano Eduardo" w:date="2020-09-07T16:15:00Z"/>
          <w:del w:id="7887" w:author="Castillo Martínez Ana" w:date="2020-09-10T17:45:00Z"/>
        </w:rPr>
        <w:pPrChange w:id="7888" w:author="Castillo Martínez Ana" w:date="2020-09-10T17:45:00Z">
          <w:pPr/>
        </w:pPrChange>
      </w:pPr>
    </w:p>
    <w:p w14:paraId="6FA2B166" w14:textId="77777777" w:rsidR="008F3628" w:rsidRDefault="008F3628">
      <w:pPr>
        <w:pStyle w:val="Texto"/>
        <w:rPr>
          <w:ins w:id="7889" w:author="Graván Serrano Eduardo" w:date="2020-09-07T16:15:00Z"/>
        </w:rPr>
        <w:pPrChange w:id="7890" w:author="Castillo Martínez Ana" w:date="2020-09-10T17:45:00Z">
          <w:pPr/>
        </w:pPrChange>
      </w:pPr>
      <w:ins w:id="7891" w:author="Graván Serrano Eduardo" w:date="2020-09-07T16:15:00Z">
        <w:r>
          <w:t>La combinación de NFC con el sistema operativo Android permite la creación de sistemas como el desarrollado en este proyecto, eliminando el coste de infraestructura inherente al uso de tecnologías NFC (lectores NFC, software especializado, etiquetas físicas, etc.).</w:t>
        </w:r>
      </w:ins>
    </w:p>
    <w:p w14:paraId="4F7C7BE2" w14:textId="1098D2CE" w:rsidR="008F3628" w:rsidDel="000F63C6" w:rsidRDefault="008F3628">
      <w:pPr>
        <w:pStyle w:val="Texto"/>
        <w:rPr>
          <w:ins w:id="7892" w:author="Graván Serrano Eduardo" w:date="2020-09-07T16:15:00Z"/>
          <w:del w:id="7893" w:author="Castillo Martínez Ana" w:date="2020-09-10T17:45:00Z"/>
        </w:rPr>
        <w:pPrChange w:id="7894" w:author="Castillo Martínez Ana" w:date="2020-09-10T17:45:00Z">
          <w:pPr/>
        </w:pPrChange>
      </w:pPr>
    </w:p>
    <w:p w14:paraId="75A9613E" w14:textId="77777777" w:rsidR="008F3628" w:rsidRDefault="008F3628">
      <w:pPr>
        <w:pStyle w:val="Texto"/>
        <w:rPr>
          <w:ins w:id="7895" w:author="Graván Serrano Eduardo" w:date="2020-09-07T16:15:00Z"/>
        </w:rPr>
        <w:pPrChange w:id="7896" w:author="Castillo Martínez Ana" w:date="2020-09-10T17:45:00Z">
          <w:pPr/>
        </w:pPrChange>
      </w:pPr>
      <w:ins w:id="7897" w:author="Graván Serrano Eduardo" w:date="2020-09-07T16:15:00Z">
        <w:r>
          <w:t xml:space="preserve">La implementación de emulación de tarjetas a través del servicio HCE de Android escogida en este proyecto nos permite además cubrir el caso de que los teléfonos Android de los trabajadores no cuenten con chip NFC. Debido a que el servicio HCE simplemente emula una etiqueta NFC física, se podrían hacer uso de etiquetas físicas de la misma forma que se usa el servicio de emulación, siempre que estas etiquetas implementen el mismo protocolo de comunicación. </w:t>
        </w:r>
      </w:ins>
    </w:p>
    <w:p w14:paraId="7E04870C" w14:textId="51DBEE85" w:rsidR="008F3628" w:rsidDel="000F63C6" w:rsidRDefault="008F3628">
      <w:pPr>
        <w:pStyle w:val="Texto"/>
        <w:rPr>
          <w:ins w:id="7898" w:author="Graván Serrano Eduardo" w:date="2020-09-07T16:15:00Z"/>
          <w:del w:id="7899" w:author="Castillo Martínez Ana" w:date="2020-09-10T17:45:00Z"/>
        </w:rPr>
        <w:pPrChange w:id="7900" w:author="Castillo Martínez Ana" w:date="2020-09-10T17:45:00Z">
          <w:pPr/>
        </w:pPrChange>
      </w:pPr>
    </w:p>
    <w:p w14:paraId="0EBDDD8F" w14:textId="77777777" w:rsidR="008F3628" w:rsidRDefault="008F3628">
      <w:pPr>
        <w:pStyle w:val="Texto"/>
        <w:rPr>
          <w:ins w:id="7901" w:author="Graván Serrano Eduardo" w:date="2020-09-07T16:15:00Z"/>
        </w:rPr>
        <w:pPrChange w:id="7902" w:author="Castillo Martínez Ana" w:date="2020-09-10T17:45:00Z">
          <w:pPr/>
        </w:pPrChange>
      </w:pPr>
      <w:ins w:id="7903" w:author="Graván Serrano Eduardo" w:date="2020-09-07T16:15:00Z">
        <w:r>
          <w:t>Al haber escogido esta implementación a la hora de servir etiquetas NFC desde el dispositivo Android, tenemos un sistema que cubre ambos casos, el de los empleados que tienen un chip NFC en su dispositivo móvil, y el de los empleados que no tienen NFC en su dispositivo móvil y, por lo tanto, utilizan etiquetas NFC físicas. Esto proporciona una gran flexibilidad a los empleados de la empresa a la hora de trabajar con el sistema desarrollado.</w:t>
        </w:r>
      </w:ins>
    </w:p>
    <w:p w14:paraId="24E976B7" w14:textId="7D5A3B4E" w:rsidR="008F3628" w:rsidDel="000F63C6" w:rsidRDefault="008F3628">
      <w:pPr>
        <w:pStyle w:val="Texto"/>
        <w:rPr>
          <w:ins w:id="7904" w:author="Graván Serrano Eduardo" w:date="2020-09-07T16:15:00Z"/>
          <w:del w:id="7905" w:author="Castillo Martínez Ana" w:date="2020-09-10T17:45:00Z"/>
        </w:rPr>
        <w:pPrChange w:id="7906" w:author="Castillo Martínez Ana" w:date="2020-09-10T17:45:00Z">
          <w:pPr/>
        </w:pPrChange>
      </w:pPr>
    </w:p>
    <w:p w14:paraId="2B7C1410" w14:textId="77777777" w:rsidR="008F3628" w:rsidRDefault="008F3628">
      <w:pPr>
        <w:pStyle w:val="Texto"/>
        <w:rPr>
          <w:ins w:id="7907" w:author="Graván Serrano Eduardo" w:date="2020-09-07T16:15:00Z"/>
        </w:rPr>
        <w:pPrChange w:id="7908" w:author="Castillo Martínez Ana" w:date="2020-09-10T17:45:00Z">
          <w:pPr/>
        </w:pPrChange>
      </w:pPr>
      <w:ins w:id="7909" w:author="Graván Serrano Eduardo" w:date="2020-09-07T16:15:00Z">
        <w:r>
          <w:t>En cuanto a la compleción de los objetivos propuestos, la idea de la que se partía inicialmente era la de la creación de un sistema basado en tecnologías móviles y NFC para el control de asistencia de los empleados de una organización. En ese sentido, se han cumplido el objetivo inicial de creación de este sistema, creándose además una serie de interfaces y herramientas para que los usuarios puedan interactuar de forma cómoda con el sistema.</w:t>
        </w:r>
      </w:ins>
    </w:p>
    <w:p w14:paraId="521A6B86" w14:textId="09A21B1F" w:rsidR="008F3628" w:rsidDel="000F63C6" w:rsidRDefault="008F3628">
      <w:pPr>
        <w:pStyle w:val="Texto"/>
        <w:rPr>
          <w:ins w:id="7910" w:author="Graván Serrano Eduardo" w:date="2020-09-07T16:15:00Z"/>
          <w:del w:id="7911" w:author="Castillo Martínez Ana" w:date="2020-09-10T17:45:00Z"/>
        </w:rPr>
        <w:pPrChange w:id="7912" w:author="Castillo Martínez Ana" w:date="2020-09-10T17:45:00Z">
          <w:pPr/>
        </w:pPrChange>
      </w:pPr>
    </w:p>
    <w:p w14:paraId="5A9BD8FB" w14:textId="77777777" w:rsidR="008F3628" w:rsidRDefault="008F3628">
      <w:pPr>
        <w:pStyle w:val="Texto"/>
        <w:rPr>
          <w:ins w:id="7913" w:author="Graván Serrano Eduardo" w:date="2020-09-07T16:15:00Z"/>
        </w:rPr>
        <w:pPrChange w:id="7914" w:author="Castillo Martínez Ana" w:date="2020-09-10T17:45:00Z">
          <w:pPr/>
        </w:pPrChange>
      </w:pPr>
      <w:ins w:id="7915" w:author="Graván Serrano Eduardo" w:date="2020-09-07T16:15:00Z">
        <w:r>
          <w:t xml:space="preserve">Gracias a la </w:t>
        </w:r>
        <w:proofErr w:type="spellStart"/>
        <w:r>
          <w:t>modularización</w:t>
        </w:r>
        <w:proofErr w:type="spellEnd"/>
        <w:r>
          <w:t xml:space="preserve"> del sistema, si en un futuro se viese conveniente añadir nuevas funcionalidades, se podría hacer fácilmente. </w:t>
        </w:r>
      </w:ins>
    </w:p>
    <w:p w14:paraId="39C0381F" w14:textId="77777777" w:rsidR="008F3628" w:rsidRPr="00F879FE" w:rsidRDefault="008F3628">
      <w:pPr>
        <w:pPrChange w:id="7916" w:author="Graván Serrano Eduardo" w:date="2020-09-07T16:15:00Z">
          <w:pPr>
            <w:pStyle w:val="Ttulo1"/>
          </w:pPr>
        </w:pPrChange>
      </w:pPr>
    </w:p>
    <w:p w14:paraId="1020AEB5" w14:textId="77777777" w:rsidR="00F355CE" w:rsidRDefault="00F355CE">
      <w:pPr>
        <w:pStyle w:val="Ttulo1"/>
      </w:pPr>
      <w:r>
        <w:br w:type="page"/>
      </w:r>
      <w:bookmarkStart w:id="7917" w:name="_Toc50376124"/>
      <w:bookmarkStart w:id="7918" w:name="_Toc50736804"/>
      <w:r>
        <w:lastRenderedPageBreak/>
        <w:t>Trabajo futuro</w:t>
      </w:r>
      <w:bookmarkEnd w:id="7917"/>
      <w:bookmarkEnd w:id="7918"/>
    </w:p>
    <w:p w14:paraId="50DB1CF0" w14:textId="77777777" w:rsidR="00DE55FB" w:rsidRDefault="00DE55FB">
      <w:pPr>
        <w:pStyle w:val="Texto"/>
        <w:pPrChange w:id="7919" w:author="Castillo Martínez Ana" w:date="2020-09-10T17:45:00Z">
          <w:pPr/>
        </w:pPrChange>
      </w:pPr>
      <w:r>
        <w:t xml:space="preserve">El proyecto, aunque cumple la idea principal del desarrollo de una aplicación de gestión de asistencia y control de horarios de empleados a través de un sistema totalmente funcional, tiene </w:t>
      </w:r>
      <w:r w:rsidR="00F84469">
        <w:t>aun</w:t>
      </w:r>
      <w:r>
        <w:t xml:space="preserve"> así algunos fallos o funcionalidades que faltan y que serían </w:t>
      </w:r>
      <w:r w:rsidR="00FF4496">
        <w:t>bastante importantes</w:t>
      </w:r>
      <w:r>
        <w:t xml:space="preserve"> de cara a su implantación en un entorno profesional.</w:t>
      </w:r>
    </w:p>
    <w:p w14:paraId="00F1F799" w14:textId="2AF72A70" w:rsidR="00DE55FB" w:rsidDel="000F63C6" w:rsidRDefault="00DE55FB">
      <w:pPr>
        <w:pStyle w:val="Texto"/>
        <w:rPr>
          <w:del w:id="7920" w:author="Castillo Martínez Ana" w:date="2020-09-10T17:45:00Z"/>
        </w:rPr>
        <w:pPrChange w:id="7921" w:author="Castillo Martínez Ana" w:date="2020-09-10T17:45:00Z">
          <w:pPr>
            <w:ind w:firstLine="360"/>
          </w:pPr>
        </w:pPrChange>
      </w:pPr>
    </w:p>
    <w:p w14:paraId="5DB460A0" w14:textId="77777777" w:rsidR="00DE55FB" w:rsidRDefault="00DE55FB">
      <w:pPr>
        <w:pStyle w:val="Texto"/>
        <w:pPrChange w:id="7922" w:author="Castillo Martínez Ana" w:date="2020-09-10T17:45:00Z">
          <w:pPr/>
        </w:pPrChange>
      </w:pPr>
      <w:r>
        <w:t xml:space="preserve">En primer lugar, el </w:t>
      </w:r>
      <w:proofErr w:type="spellStart"/>
      <w:r>
        <w:t>framework</w:t>
      </w:r>
      <w:proofErr w:type="spellEnd"/>
      <w:r>
        <w:t xml:space="preserve"> escogido para implementar el servidor HTTP (</w:t>
      </w:r>
      <w:proofErr w:type="spellStart"/>
      <w:r>
        <w:t>Flask</w:t>
      </w:r>
      <w:proofErr w:type="spellEnd"/>
      <w:r>
        <w:t xml:space="preserve">), es un </w:t>
      </w:r>
      <w:proofErr w:type="spellStart"/>
      <w:r>
        <w:t>framework</w:t>
      </w:r>
      <w:proofErr w:type="spellEnd"/>
      <w:r>
        <w:t xml:space="preserve"> pensado para ser utilizado únicamente durante desarrollo, esto es, no se recomienda su uso para mantener servidores HTTP en un entorno de producción.</w:t>
      </w:r>
    </w:p>
    <w:p w14:paraId="6BEBD53B" w14:textId="6723CAAD" w:rsidR="00DE55FB" w:rsidDel="000F63C6" w:rsidRDefault="00DE55FB">
      <w:pPr>
        <w:pStyle w:val="Texto"/>
        <w:rPr>
          <w:del w:id="7923" w:author="Castillo Martínez Ana" w:date="2020-09-10T17:45:00Z"/>
        </w:rPr>
        <w:pPrChange w:id="7924" w:author="Castillo Martínez Ana" w:date="2020-09-10T17:45:00Z">
          <w:pPr/>
        </w:pPrChange>
      </w:pPr>
    </w:p>
    <w:p w14:paraId="51602E72" w14:textId="77777777" w:rsidR="00DE55FB" w:rsidRDefault="00DE55FB">
      <w:pPr>
        <w:pStyle w:val="Texto"/>
        <w:pPrChange w:id="7925" w:author="Castillo Martínez Ana" w:date="2020-09-10T17:45:00Z">
          <w:pPr/>
        </w:pPrChange>
      </w:pPr>
      <w:r>
        <w:t xml:space="preserve">Esto se debe a que el servidor por defecto utilizado por </w:t>
      </w:r>
      <w:proofErr w:type="spellStart"/>
      <w:r>
        <w:t>Flask</w:t>
      </w:r>
      <w:proofErr w:type="spellEnd"/>
      <w:r>
        <w:t xml:space="preserve">, </w:t>
      </w:r>
      <w:proofErr w:type="spellStart"/>
      <w:r>
        <w:t>Werkzeug</w:t>
      </w:r>
      <w:proofErr w:type="spellEnd"/>
      <w:r>
        <w:t xml:space="preserve">, no funciona bien bajo una carga de trabajo alta. </w:t>
      </w:r>
      <w:proofErr w:type="spellStart"/>
      <w:r>
        <w:t>Werkzeug</w:t>
      </w:r>
      <w:proofErr w:type="spellEnd"/>
      <w:r>
        <w:t xml:space="preserve"> tiene varios problemas, entre los que se encuentran:</w:t>
      </w:r>
    </w:p>
    <w:p w14:paraId="71E2A88C" w14:textId="77777777" w:rsidR="00DE55FB" w:rsidRDefault="00DE55FB">
      <w:pPr>
        <w:pStyle w:val="Texto"/>
        <w:numPr>
          <w:ilvl w:val="0"/>
          <w:numId w:val="58"/>
        </w:numPr>
        <w:pPrChange w:id="7926" w:author="Castillo Martínez Ana" w:date="2020-09-10T17:45:00Z">
          <w:pPr>
            <w:numPr>
              <w:numId w:val="21"/>
            </w:numPr>
            <w:ind w:left="780" w:hanging="360"/>
          </w:pPr>
        </w:pPrChange>
      </w:pPr>
      <w:r>
        <w:t>Mal escalado del servidor en cuanto al número de peticiones.</w:t>
      </w:r>
    </w:p>
    <w:p w14:paraId="1F68FA99" w14:textId="77777777" w:rsidR="00DE55FB" w:rsidRDefault="00DE55FB">
      <w:pPr>
        <w:pStyle w:val="Texto"/>
        <w:numPr>
          <w:ilvl w:val="0"/>
          <w:numId w:val="58"/>
        </w:numPr>
        <w:pPrChange w:id="7927" w:author="Castillo Martínez Ana" w:date="2020-09-10T17:45:00Z">
          <w:pPr>
            <w:numPr>
              <w:numId w:val="21"/>
            </w:numPr>
            <w:ind w:left="780" w:hanging="360"/>
          </w:pPr>
        </w:pPrChange>
      </w:pPr>
      <w:r>
        <w:t>Seguridad mínima en el servidor HTTP.</w:t>
      </w:r>
    </w:p>
    <w:p w14:paraId="19627D40" w14:textId="77777777" w:rsidR="00DE55FB" w:rsidRDefault="00DE55FB">
      <w:pPr>
        <w:pStyle w:val="Texto"/>
        <w:numPr>
          <w:ilvl w:val="0"/>
          <w:numId w:val="58"/>
        </w:numPr>
        <w:pPrChange w:id="7928" w:author="Castillo Martínez Ana" w:date="2020-09-10T17:45:00Z">
          <w:pPr>
            <w:numPr>
              <w:numId w:val="21"/>
            </w:numPr>
            <w:ind w:left="780" w:hanging="360"/>
          </w:pPr>
        </w:pPrChange>
      </w:pPr>
      <w:r>
        <w:t>El servidor atiende a una sola petición concurrentemente.</w:t>
      </w:r>
    </w:p>
    <w:p w14:paraId="726BC688" w14:textId="77777777" w:rsidR="00DE55FB" w:rsidRDefault="00DE55FB" w:rsidP="00DE55FB"/>
    <w:p w14:paraId="2BAC37C8" w14:textId="77777777" w:rsidR="00DE55FB" w:rsidRDefault="00DE55FB">
      <w:pPr>
        <w:pStyle w:val="Texto"/>
        <w:pPrChange w:id="7929" w:author="Castillo Martínez Ana" w:date="2020-09-10T17:45:00Z">
          <w:pPr/>
        </w:pPrChange>
      </w:pPr>
      <w:r>
        <w:t xml:space="preserve">Estos problemas se podrían solucionar implementando un WSGI (Web Server Gateway Interface) de Python, que se encargaría de recoger las peticiones HTTP que se hagan al servidor y redirigirlas a la capa de aplicación de </w:t>
      </w:r>
      <w:proofErr w:type="spellStart"/>
      <w:r>
        <w:t>Flask</w:t>
      </w:r>
      <w:proofErr w:type="spellEnd"/>
      <w:r>
        <w:t xml:space="preserve">. Estos servidores WSGI son mucho más robustos que </w:t>
      </w:r>
      <w:proofErr w:type="spellStart"/>
      <w:r>
        <w:t>Werkzeug</w:t>
      </w:r>
      <w:proofErr w:type="spellEnd"/>
      <w:r>
        <w:t xml:space="preserve"> y aportan mucha más seguridad.</w:t>
      </w:r>
    </w:p>
    <w:p w14:paraId="08E4CE8C" w14:textId="3E5B7F43" w:rsidR="00DE55FB" w:rsidDel="000F63C6" w:rsidRDefault="00DE55FB">
      <w:pPr>
        <w:pStyle w:val="Texto"/>
        <w:rPr>
          <w:del w:id="7930" w:author="Castillo Martínez Ana" w:date="2020-09-10T17:45:00Z"/>
        </w:rPr>
        <w:pPrChange w:id="7931" w:author="Castillo Martínez Ana" w:date="2020-09-10T17:45:00Z">
          <w:pPr/>
        </w:pPrChange>
      </w:pPr>
    </w:p>
    <w:p w14:paraId="4CD490FF" w14:textId="77777777" w:rsidR="00DE55FB" w:rsidRDefault="0009776F">
      <w:pPr>
        <w:pStyle w:val="Texto"/>
        <w:pPrChange w:id="7932" w:author="Castillo Martínez Ana" w:date="2020-09-10T17:45:00Z">
          <w:pPr/>
        </w:pPrChange>
      </w:pPr>
      <w:r>
        <w:t>Se proponen dos</w:t>
      </w:r>
      <w:r w:rsidR="00DE55FB">
        <w:t xml:space="preserve"> </w:t>
      </w:r>
      <w:r>
        <w:t xml:space="preserve">servidores </w:t>
      </w:r>
      <w:r w:rsidR="00DE55FB">
        <w:t xml:space="preserve">WSGI para utilizarse junto con </w:t>
      </w:r>
      <w:proofErr w:type="spellStart"/>
      <w:r w:rsidR="00DE55FB">
        <w:t>Flask</w:t>
      </w:r>
      <w:proofErr w:type="spellEnd"/>
      <w:r>
        <w:t xml:space="preserve"> de cara al futuro; estos</w:t>
      </w:r>
      <w:r w:rsidR="00DE55FB">
        <w:t xml:space="preserve"> son </w:t>
      </w:r>
      <w:proofErr w:type="spellStart"/>
      <w:r w:rsidR="00DE55FB" w:rsidRPr="00DE55FB">
        <w:rPr>
          <w:i/>
          <w:iCs/>
        </w:rPr>
        <w:t>gunicorn</w:t>
      </w:r>
      <w:proofErr w:type="spellEnd"/>
      <w:r w:rsidR="00DE55FB">
        <w:rPr>
          <w:i/>
          <w:iCs/>
        </w:rPr>
        <w:t xml:space="preserve"> </w:t>
      </w:r>
      <w:r>
        <w:t>y</w:t>
      </w:r>
      <w:r w:rsidR="00DE55FB">
        <w:rPr>
          <w:i/>
          <w:iCs/>
        </w:rPr>
        <w:t xml:space="preserve"> </w:t>
      </w:r>
      <w:proofErr w:type="spellStart"/>
      <w:r w:rsidR="00DE55FB">
        <w:rPr>
          <w:i/>
          <w:iCs/>
        </w:rPr>
        <w:t>uWSGI</w:t>
      </w:r>
      <w:proofErr w:type="spellEnd"/>
      <w:r w:rsidR="00DE55FB">
        <w:t>. Ambos son aptos para usarse en ambientes de producción.</w:t>
      </w:r>
    </w:p>
    <w:p w14:paraId="11CB7310" w14:textId="572E1424" w:rsidR="0009776F" w:rsidDel="000F63C6" w:rsidRDefault="0009776F">
      <w:pPr>
        <w:pStyle w:val="Texto"/>
        <w:rPr>
          <w:del w:id="7933" w:author="Castillo Martínez Ana" w:date="2020-09-10T17:45:00Z"/>
        </w:rPr>
        <w:pPrChange w:id="7934" w:author="Castillo Martínez Ana" w:date="2020-09-10T17:45:00Z">
          <w:pPr/>
        </w:pPrChange>
      </w:pPr>
    </w:p>
    <w:p w14:paraId="4509D9EB" w14:textId="77777777" w:rsidR="0009776F" w:rsidRDefault="0009776F">
      <w:pPr>
        <w:pStyle w:val="Texto"/>
        <w:pPrChange w:id="7935" w:author="Castillo Martínez Ana" w:date="2020-09-10T17:45:00Z">
          <w:pPr/>
        </w:pPrChange>
      </w:pPr>
      <w:r>
        <w:t xml:space="preserve">En segundo lugar, la implementación de la API </w:t>
      </w:r>
      <w:proofErr w:type="spellStart"/>
      <w:r>
        <w:t>ReST</w:t>
      </w:r>
      <w:proofErr w:type="spellEnd"/>
      <w:r>
        <w:t xml:space="preserve"> está hecha a través de HTTP en vez de HTTPS, por lo que todas las peticiones se envían a través de texto plano. Otro de los cambios a realizar sería la implementación del protocolo HTTPS en el servidor consiguiendo certificados válidos para ello.</w:t>
      </w:r>
    </w:p>
    <w:p w14:paraId="25F9F38D" w14:textId="1DC78B03" w:rsidR="0009776F" w:rsidDel="000F63C6" w:rsidRDefault="0009776F">
      <w:pPr>
        <w:pStyle w:val="Texto"/>
        <w:rPr>
          <w:del w:id="7936" w:author="Castillo Martínez Ana" w:date="2020-09-10T17:45:00Z"/>
        </w:rPr>
        <w:pPrChange w:id="7937" w:author="Castillo Martínez Ana" w:date="2020-09-10T17:45:00Z">
          <w:pPr/>
        </w:pPrChange>
      </w:pPr>
    </w:p>
    <w:p w14:paraId="01012046" w14:textId="77777777" w:rsidR="0009776F" w:rsidRDefault="0009776F">
      <w:pPr>
        <w:pStyle w:val="Texto"/>
        <w:pPrChange w:id="7938" w:author="Castillo Martínez Ana" w:date="2020-09-10T17:45:00Z">
          <w:pPr/>
        </w:pPrChange>
      </w:pPr>
      <w:r>
        <w:t xml:space="preserve">La API </w:t>
      </w:r>
      <w:proofErr w:type="spellStart"/>
      <w:r>
        <w:t>ReST</w:t>
      </w:r>
      <w:proofErr w:type="spellEnd"/>
      <w:r>
        <w:t xml:space="preserve"> tiene otr</w:t>
      </w:r>
      <w:r w:rsidR="008A3DD6">
        <w:t>a vulnerabilidad</w:t>
      </w:r>
      <w:r>
        <w:t xml:space="preserve">, y es que no se han hecho uso de tokens de autenticación para verificar la autenticidad del usuario en todo momento. Simplemente se requiere de un </w:t>
      </w:r>
      <w:proofErr w:type="spellStart"/>
      <w:r>
        <w:t>login</w:t>
      </w:r>
      <w:proofErr w:type="spellEnd"/>
      <w:r>
        <w:t xml:space="preserve"> inicialmente para verificar el tipo de usuario y darles acceso a las aplicaciones desarrolladas. Al no haber utilizado tokens de verificación, se podrían crear peticiones manualmente a través del navegador web o herramientas como </w:t>
      </w:r>
      <w:proofErr w:type="spellStart"/>
      <w:r>
        <w:t>cURL</w:t>
      </w:r>
      <w:proofErr w:type="spellEnd"/>
      <w:r>
        <w:t xml:space="preserve"> que manipulasen la base de datos sin necesidad de autenticarse en la aplicación. De cara al futuro, junto con la implantación de HTTPS, se debería crear una aplicación para la creación y verificación de tokens en las peticiones </w:t>
      </w:r>
      <w:proofErr w:type="spellStart"/>
      <w:r>
        <w:t>ReST</w:t>
      </w:r>
      <w:proofErr w:type="spellEnd"/>
      <w:r>
        <w:t xml:space="preserve"> a la API.</w:t>
      </w:r>
    </w:p>
    <w:p w14:paraId="233FCBD0" w14:textId="0B2CB514" w:rsidR="0009776F" w:rsidDel="000F63C6" w:rsidRDefault="0009776F">
      <w:pPr>
        <w:pStyle w:val="Texto"/>
        <w:rPr>
          <w:del w:id="7939" w:author="Castillo Martínez Ana" w:date="2020-09-10T17:45:00Z"/>
        </w:rPr>
        <w:pPrChange w:id="7940" w:author="Castillo Martínez Ana" w:date="2020-09-10T17:45:00Z">
          <w:pPr/>
        </w:pPrChange>
      </w:pPr>
    </w:p>
    <w:p w14:paraId="617AAEBF" w14:textId="77777777" w:rsidR="0009776F" w:rsidRPr="00DE55FB" w:rsidRDefault="0009776F">
      <w:pPr>
        <w:pStyle w:val="Texto"/>
        <w:pPrChange w:id="7941" w:author="Castillo Martínez Ana" w:date="2020-09-10T17:45:00Z">
          <w:pPr/>
        </w:pPrChange>
      </w:pPr>
      <w:r>
        <w:t xml:space="preserve">Por último, las interfaces gráficas asociadas a las aplicaciones son </w:t>
      </w:r>
      <w:r w:rsidR="008A3DD6">
        <w:t>muy</w:t>
      </w:r>
      <w:r>
        <w:t xml:space="preserve"> sencillas y, por lo tanto, </w:t>
      </w:r>
      <w:r w:rsidR="008A3DD6">
        <w:t xml:space="preserve">bastante </w:t>
      </w:r>
      <w:r>
        <w:t xml:space="preserve">planas. Estas interfaces podrían ser enriquecidas para ser más llamativas para sus </w:t>
      </w:r>
      <w:r>
        <w:lastRenderedPageBreak/>
        <w:t>usuarios y, en el caso de que se viese oportuno, se podrían añadir nuevas funcionalidades a estas aplicaciones.</w:t>
      </w:r>
    </w:p>
    <w:p w14:paraId="3A8EC5F8" w14:textId="4D2B8294" w:rsidR="00F355CE" w:rsidDel="000F63C6" w:rsidRDefault="00F355CE" w:rsidP="00843AC1">
      <w:pPr>
        <w:pStyle w:val="Ttulo1"/>
        <w:rPr>
          <w:del w:id="7942" w:author="Castillo Martínez Ana" w:date="2020-09-10T17:45:00Z"/>
        </w:rPr>
      </w:pPr>
    </w:p>
    <w:p w14:paraId="124D7E88" w14:textId="77777777" w:rsidR="00FE711C" w:rsidRDefault="00FE711C" w:rsidP="00FE711C"/>
    <w:p w14:paraId="73C8D4BB" w14:textId="77777777" w:rsidR="00C15B35" w:rsidRDefault="00C15B35">
      <w:pPr>
        <w:jc w:val="left"/>
        <w:rPr>
          <w:ins w:id="7943" w:author="Castillo Martínez Ana" w:date="2020-09-10T18:46:00Z"/>
          <w:rFonts w:cs="Arial"/>
          <w:b/>
          <w:bCs/>
          <w:color w:val="000000"/>
          <w:kern w:val="32"/>
          <w:sz w:val="32"/>
          <w:szCs w:val="32"/>
        </w:rPr>
      </w:pPr>
      <w:ins w:id="7944" w:author="Castillo Martínez Ana" w:date="2020-09-10T18:46:00Z">
        <w:r>
          <w:br w:type="page"/>
        </w:r>
      </w:ins>
    </w:p>
    <w:p w14:paraId="41FBED2A" w14:textId="65977B71" w:rsidR="00FE711C" w:rsidRDefault="00C15B35">
      <w:pPr>
        <w:pStyle w:val="Ttulo1"/>
        <w:rPr>
          <w:ins w:id="7945" w:author="Graván Serrano Eduardo" w:date="2020-09-11T14:31:00Z"/>
        </w:rPr>
      </w:pPr>
      <w:bookmarkStart w:id="7946" w:name="_Toc50736805"/>
      <w:ins w:id="7947" w:author="Castillo Martínez Ana" w:date="2020-09-10T18:47:00Z">
        <w:r>
          <w:lastRenderedPageBreak/>
          <w:t>Coste del proyecto</w:t>
        </w:r>
      </w:ins>
      <w:bookmarkEnd w:id="7946"/>
    </w:p>
    <w:p w14:paraId="6CDAD1EA" w14:textId="2C7BCEF8" w:rsidR="00B4350D" w:rsidRDefault="000D060A" w:rsidP="000D060A">
      <w:pPr>
        <w:pStyle w:val="Texto"/>
        <w:rPr>
          <w:ins w:id="7948" w:author="Graván Serrano Eduardo" w:date="2020-09-11T15:10:00Z"/>
        </w:rPr>
      </w:pPr>
      <w:ins w:id="7949" w:author="Graván Serrano Eduardo" w:date="2020-09-11T14:48:00Z">
        <w:r w:rsidRPr="000D060A">
          <w:rPr>
            <w:rPrChange w:id="7950" w:author="Graván Serrano Eduardo" w:date="2020-09-11T14:49:00Z">
              <w:rPr>
                <w:rFonts w:ascii="ArialMT" w:hAnsi="ArialMT" w:cs="ArialMT"/>
                <w:sz w:val="21"/>
                <w:szCs w:val="21"/>
                <w:lang w:val="en-GB"/>
              </w:rPr>
            </w:rPrChange>
          </w:rPr>
          <w:t xml:space="preserve">El presupuesto para el presente proyecto se divide en el coste de </w:t>
        </w:r>
      </w:ins>
      <w:ins w:id="7951" w:author="Graván Serrano Eduardo" w:date="2020-09-11T15:10:00Z">
        <w:r w:rsidR="00B4350D">
          <w:t>la mano de obra</w:t>
        </w:r>
      </w:ins>
      <w:ins w:id="7952" w:author="Graván Serrano Eduardo" w:date="2020-09-11T14:48:00Z">
        <w:r w:rsidRPr="000D060A">
          <w:rPr>
            <w:rPrChange w:id="7953" w:author="Graván Serrano Eduardo" w:date="2020-09-11T14:49:00Z">
              <w:rPr>
                <w:rFonts w:ascii="ArialMT" w:hAnsi="ArialMT" w:cs="ArialMT"/>
                <w:sz w:val="21"/>
                <w:szCs w:val="21"/>
                <w:lang w:val="en-GB"/>
              </w:rPr>
            </w:rPrChange>
          </w:rPr>
          <w:t xml:space="preserve"> y el coste </w:t>
        </w:r>
      </w:ins>
      <w:ins w:id="7954" w:author="Graván Serrano Eduardo" w:date="2020-09-11T15:10:00Z">
        <w:r w:rsidR="00B4350D">
          <w:t>de materiales e infraestructura</w:t>
        </w:r>
      </w:ins>
      <w:ins w:id="7955" w:author="Graván Serrano Eduardo" w:date="2020-09-11T14:48:00Z">
        <w:r w:rsidRPr="000D060A">
          <w:rPr>
            <w:rPrChange w:id="7956" w:author="Graván Serrano Eduardo" w:date="2020-09-11T14:49:00Z">
              <w:rPr>
                <w:rFonts w:ascii="ArialMT" w:hAnsi="ArialMT" w:cs="ArialMT"/>
                <w:sz w:val="21"/>
                <w:szCs w:val="21"/>
                <w:lang w:val="en-GB"/>
              </w:rPr>
            </w:rPrChange>
          </w:rPr>
          <w:t>.</w:t>
        </w:r>
      </w:ins>
    </w:p>
    <w:p w14:paraId="24BFC302" w14:textId="15FB6967" w:rsidR="00B4350D" w:rsidRDefault="00B4350D" w:rsidP="000D060A">
      <w:pPr>
        <w:pStyle w:val="Texto"/>
        <w:rPr>
          <w:ins w:id="7957" w:author="Graván Serrano Eduardo" w:date="2020-09-11T14:49:00Z"/>
        </w:rPr>
      </w:pPr>
      <w:ins w:id="7958" w:author="Graván Serrano Eduardo" w:date="2020-09-11T15:10:00Z">
        <w:r>
          <w:t>En cuanto al coste de la mano de obra:</w:t>
        </w:r>
      </w:ins>
    </w:p>
    <w:p w14:paraId="41FE09C2" w14:textId="4B8E5E95" w:rsidR="000D060A" w:rsidRDefault="000D060A">
      <w:pPr>
        <w:pStyle w:val="Descripcin"/>
        <w:keepNext/>
        <w:jc w:val="center"/>
        <w:rPr>
          <w:ins w:id="7959" w:author="Graván Serrano Eduardo" w:date="2020-09-11T14:54:00Z"/>
        </w:rPr>
        <w:pPrChange w:id="7960" w:author="Graván Serrano Eduardo" w:date="2020-09-11T14:54:00Z">
          <w:pPr/>
        </w:pPrChange>
      </w:pPr>
      <w:bookmarkStart w:id="7961" w:name="_Toc50736495"/>
      <w:ins w:id="7962" w:author="Graván Serrano Eduardo" w:date="2020-09-11T14:54:00Z">
        <w:r>
          <w:t xml:space="preserve">Tabla </w:t>
        </w:r>
        <w:r>
          <w:fldChar w:fldCharType="begin"/>
        </w:r>
        <w:r>
          <w:instrText xml:space="preserve"> SEQ Tabla \* ARABIC </w:instrText>
        </w:r>
      </w:ins>
      <w:r>
        <w:fldChar w:fldCharType="separate"/>
      </w:r>
      <w:ins w:id="7963" w:author="Graván Serrano Eduardo" w:date="2020-09-11T16:50:00Z">
        <w:r w:rsidR="00D871F0">
          <w:rPr>
            <w:noProof/>
          </w:rPr>
          <w:t>2</w:t>
        </w:r>
      </w:ins>
      <w:ins w:id="7964" w:author="Graván Serrano Eduardo" w:date="2020-09-11T14:54:00Z">
        <w:r>
          <w:fldChar w:fldCharType="end"/>
        </w:r>
        <w:r>
          <w:t>. Desglose de costes de mano de obra del proyecto.</w:t>
        </w:r>
        <w:bookmarkEnd w:id="7961"/>
      </w:ins>
    </w:p>
    <w:tbl>
      <w:tblPr>
        <w:tblStyle w:val="Tablaconcuadrcula"/>
        <w:tblW w:w="5000" w:type="pct"/>
        <w:tblLook w:val="04A0" w:firstRow="1" w:lastRow="0" w:firstColumn="1" w:lastColumn="0" w:noHBand="0" w:noVBand="1"/>
        <w:tblPrChange w:id="7965" w:author="Graván Serrano Eduardo" w:date="2020-09-11T14:56:00Z">
          <w:tblPr>
            <w:tblStyle w:val="Tablaconcuadrcula"/>
            <w:tblW w:w="0" w:type="auto"/>
            <w:tblLook w:val="04A0" w:firstRow="1" w:lastRow="0" w:firstColumn="1" w:lastColumn="0" w:noHBand="0" w:noVBand="1"/>
          </w:tblPr>
        </w:tblPrChange>
      </w:tblPr>
      <w:tblGrid>
        <w:gridCol w:w="2972"/>
        <w:gridCol w:w="1701"/>
        <w:gridCol w:w="1985"/>
        <w:gridCol w:w="1836"/>
        <w:tblGridChange w:id="7966">
          <w:tblGrid>
            <w:gridCol w:w="2123"/>
            <w:gridCol w:w="2123"/>
            <w:gridCol w:w="2124"/>
            <w:gridCol w:w="2124"/>
          </w:tblGrid>
        </w:tblGridChange>
      </w:tblGrid>
      <w:tr w:rsidR="000D060A" w14:paraId="134788BC" w14:textId="77777777" w:rsidTr="000D060A">
        <w:trPr>
          <w:ins w:id="7967" w:author="Graván Serrano Eduardo" w:date="2020-09-11T14:49:00Z"/>
        </w:trPr>
        <w:tc>
          <w:tcPr>
            <w:tcW w:w="1749" w:type="pct"/>
            <w:tcPrChange w:id="7968" w:author="Graván Serrano Eduardo" w:date="2020-09-11T14:56:00Z">
              <w:tcPr>
                <w:tcW w:w="2123" w:type="dxa"/>
              </w:tcPr>
            </w:tcPrChange>
          </w:tcPr>
          <w:p w14:paraId="7B941532" w14:textId="5DC004B8" w:rsidR="000D060A" w:rsidRPr="000D060A" w:rsidRDefault="000D060A" w:rsidP="000D060A">
            <w:pPr>
              <w:pStyle w:val="Texto"/>
              <w:rPr>
                <w:ins w:id="7969" w:author="Graván Serrano Eduardo" w:date="2020-09-11T14:49:00Z"/>
                <w:b/>
                <w:bCs/>
                <w:rPrChange w:id="7970" w:author="Graván Serrano Eduardo" w:date="2020-09-11T14:52:00Z">
                  <w:rPr>
                    <w:ins w:id="7971" w:author="Graván Serrano Eduardo" w:date="2020-09-11T14:49:00Z"/>
                  </w:rPr>
                </w:rPrChange>
              </w:rPr>
            </w:pPr>
            <w:ins w:id="7972" w:author="Graván Serrano Eduardo" w:date="2020-09-11T14:50:00Z">
              <w:r w:rsidRPr="000D060A">
                <w:rPr>
                  <w:b/>
                  <w:bCs/>
                  <w:rPrChange w:id="7973" w:author="Graván Serrano Eduardo" w:date="2020-09-11T14:52:00Z">
                    <w:rPr/>
                  </w:rPrChange>
                </w:rPr>
                <w:t>CONCEPTO</w:t>
              </w:r>
            </w:ins>
          </w:p>
        </w:tc>
        <w:tc>
          <w:tcPr>
            <w:tcW w:w="1001" w:type="pct"/>
            <w:tcPrChange w:id="7974" w:author="Graván Serrano Eduardo" w:date="2020-09-11T14:56:00Z">
              <w:tcPr>
                <w:tcW w:w="2123" w:type="dxa"/>
              </w:tcPr>
            </w:tcPrChange>
          </w:tcPr>
          <w:p w14:paraId="7AFE256F" w14:textId="6B232691" w:rsidR="000D060A" w:rsidRPr="000D060A" w:rsidRDefault="000D060A">
            <w:pPr>
              <w:pStyle w:val="Texto"/>
              <w:jc w:val="center"/>
              <w:rPr>
                <w:ins w:id="7975" w:author="Graván Serrano Eduardo" w:date="2020-09-11T14:49:00Z"/>
                <w:b/>
                <w:bCs/>
                <w:rPrChange w:id="7976" w:author="Graván Serrano Eduardo" w:date="2020-09-11T14:52:00Z">
                  <w:rPr>
                    <w:ins w:id="7977" w:author="Graván Serrano Eduardo" w:date="2020-09-11T14:49:00Z"/>
                  </w:rPr>
                </w:rPrChange>
              </w:rPr>
              <w:pPrChange w:id="7978" w:author="Castillo Martínez Ana" w:date="2020-09-11T14:52:00Z">
                <w:pPr>
                  <w:pStyle w:val="Texto"/>
                </w:pPr>
              </w:pPrChange>
            </w:pPr>
            <w:ins w:id="7979" w:author="Graván Serrano Eduardo" w:date="2020-09-11T14:50:00Z">
              <w:r w:rsidRPr="000D060A">
                <w:rPr>
                  <w:b/>
                  <w:bCs/>
                  <w:rPrChange w:id="7980" w:author="Graván Serrano Eduardo" w:date="2020-09-11T14:52:00Z">
                    <w:rPr/>
                  </w:rPrChange>
                </w:rPr>
                <w:t>HORAS</w:t>
              </w:r>
            </w:ins>
          </w:p>
        </w:tc>
        <w:tc>
          <w:tcPr>
            <w:tcW w:w="1168" w:type="pct"/>
            <w:tcPrChange w:id="7981" w:author="Graván Serrano Eduardo" w:date="2020-09-11T14:56:00Z">
              <w:tcPr>
                <w:tcW w:w="2124" w:type="dxa"/>
              </w:tcPr>
            </w:tcPrChange>
          </w:tcPr>
          <w:p w14:paraId="02EF0059" w14:textId="7BD3CA2E" w:rsidR="000D060A" w:rsidRPr="000D060A" w:rsidRDefault="000D060A">
            <w:pPr>
              <w:pStyle w:val="Texto"/>
              <w:jc w:val="center"/>
              <w:rPr>
                <w:ins w:id="7982" w:author="Graván Serrano Eduardo" w:date="2020-09-11T14:49:00Z"/>
                <w:b/>
                <w:bCs/>
                <w:rPrChange w:id="7983" w:author="Graván Serrano Eduardo" w:date="2020-09-11T14:52:00Z">
                  <w:rPr>
                    <w:ins w:id="7984" w:author="Graván Serrano Eduardo" w:date="2020-09-11T14:49:00Z"/>
                  </w:rPr>
                </w:rPrChange>
              </w:rPr>
              <w:pPrChange w:id="7985" w:author="Castillo Martínez Ana" w:date="2020-09-11T14:52:00Z">
                <w:pPr>
                  <w:pStyle w:val="Texto"/>
                </w:pPr>
              </w:pPrChange>
            </w:pPr>
            <w:ins w:id="7986" w:author="Graván Serrano Eduardo" w:date="2020-09-11T14:50:00Z">
              <w:r w:rsidRPr="000D060A">
                <w:rPr>
                  <w:b/>
                  <w:bCs/>
                  <w:rPrChange w:id="7987" w:author="Graván Serrano Eduardo" w:date="2020-09-11T14:52:00Z">
                    <w:rPr/>
                  </w:rPrChange>
                </w:rPr>
                <w:t>COSTE/HORA</w:t>
              </w:r>
            </w:ins>
          </w:p>
        </w:tc>
        <w:tc>
          <w:tcPr>
            <w:tcW w:w="1081" w:type="pct"/>
            <w:tcPrChange w:id="7988" w:author="Graván Serrano Eduardo" w:date="2020-09-11T14:56:00Z">
              <w:tcPr>
                <w:tcW w:w="2124" w:type="dxa"/>
              </w:tcPr>
            </w:tcPrChange>
          </w:tcPr>
          <w:p w14:paraId="25ED14E6" w14:textId="3481BA4D" w:rsidR="000D060A" w:rsidRPr="000D060A" w:rsidRDefault="000D060A">
            <w:pPr>
              <w:pStyle w:val="Texto"/>
              <w:jc w:val="center"/>
              <w:rPr>
                <w:ins w:id="7989" w:author="Graván Serrano Eduardo" w:date="2020-09-11T14:49:00Z"/>
                <w:b/>
                <w:bCs/>
                <w:rPrChange w:id="7990" w:author="Graván Serrano Eduardo" w:date="2020-09-11T14:52:00Z">
                  <w:rPr>
                    <w:ins w:id="7991" w:author="Graván Serrano Eduardo" w:date="2020-09-11T14:49:00Z"/>
                  </w:rPr>
                </w:rPrChange>
              </w:rPr>
              <w:pPrChange w:id="7992" w:author="Castillo Martínez Ana" w:date="2020-09-11T14:52:00Z">
                <w:pPr>
                  <w:pStyle w:val="Texto"/>
                </w:pPr>
              </w:pPrChange>
            </w:pPr>
            <w:ins w:id="7993" w:author="Graván Serrano Eduardo" w:date="2020-09-11T14:50:00Z">
              <w:r w:rsidRPr="000D060A">
                <w:rPr>
                  <w:b/>
                  <w:bCs/>
                  <w:rPrChange w:id="7994" w:author="Graván Serrano Eduardo" w:date="2020-09-11T14:52:00Z">
                    <w:rPr/>
                  </w:rPrChange>
                </w:rPr>
                <w:t>COSTE TOTAL</w:t>
              </w:r>
            </w:ins>
          </w:p>
        </w:tc>
      </w:tr>
      <w:tr w:rsidR="000D060A" w14:paraId="1F634A58" w14:textId="77777777" w:rsidTr="000D060A">
        <w:trPr>
          <w:ins w:id="7995" w:author="Graván Serrano Eduardo" w:date="2020-09-11T14:49:00Z"/>
        </w:trPr>
        <w:tc>
          <w:tcPr>
            <w:tcW w:w="1749" w:type="pct"/>
            <w:tcPrChange w:id="7996" w:author="Graván Serrano Eduardo" w:date="2020-09-11T14:56:00Z">
              <w:tcPr>
                <w:tcW w:w="2123" w:type="dxa"/>
              </w:tcPr>
            </w:tcPrChange>
          </w:tcPr>
          <w:p w14:paraId="3A556239" w14:textId="704A9338" w:rsidR="000D060A" w:rsidRPr="000D060A" w:rsidRDefault="000D060A" w:rsidP="000D060A">
            <w:pPr>
              <w:pStyle w:val="Texto"/>
              <w:rPr>
                <w:ins w:id="7997" w:author="Graván Serrano Eduardo" w:date="2020-09-11T14:49:00Z"/>
                <w:b/>
                <w:bCs/>
                <w:rPrChange w:id="7998" w:author="Graván Serrano Eduardo" w:date="2020-09-11T14:52:00Z">
                  <w:rPr>
                    <w:ins w:id="7999" w:author="Graván Serrano Eduardo" w:date="2020-09-11T14:49:00Z"/>
                  </w:rPr>
                </w:rPrChange>
              </w:rPr>
            </w:pPr>
            <w:ins w:id="8000" w:author="Graván Serrano Eduardo" w:date="2020-09-11T14:50:00Z">
              <w:r w:rsidRPr="000D060A">
                <w:rPr>
                  <w:b/>
                  <w:bCs/>
                  <w:rPrChange w:id="8001" w:author="Graván Serrano Eduardo" w:date="2020-09-11T14:52:00Z">
                    <w:rPr/>
                  </w:rPrChange>
                </w:rPr>
                <w:t>INGENIERÍA</w:t>
              </w:r>
            </w:ins>
          </w:p>
        </w:tc>
        <w:tc>
          <w:tcPr>
            <w:tcW w:w="1001" w:type="pct"/>
            <w:tcPrChange w:id="8002" w:author="Graván Serrano Eduardo" w:date="2020-09-11T14:56:00Z">
              <w:tcPr>
                <w:tcW w:w="2123" w:type="dxa"/>
              </w:tcPr>
            </w:tcPrChange>
          </w:tcPr>
          <w:p w14:paraId="78A5FAF2" w14:textId="77777777" w:rsidR="000D060A" w:rsidRDefault="000D060A">
            <w:pPr>
              <w:pStyle w:val="Texto"/>
              <w:jc w:val="right"/>
              <w:rPr>
                <w:ins w:id="8003" w:author="Graván Serrano Eduardo" w:date="2020-09-11T14:49:00Z"/>
              </w:rPr>
              <w:pPrChange w:id="8004" w:author="Castillo Martínez Ana" w:date="2020-09-11T14:54:00Z">
                <w:pPr>
                  <w:pStyle w:val="Texto"/>
                </w:pPr>
              </w:pPrChange>
            </w:pPr>
          </w:p>
        </w:tc>
        <w:tc>
          <w:tcPr>
            <w:tcW w:w="1168" w:type="pct"/>
            <w:tcPrChange w:id="8005" w:author="Graván Serrano Eduardo" w:date="2020-09-11T14:56:00Z">
              <w:tcPr>
                <w:tcW w:w="2124" w:type="dxa"/>
              </w:tcPr>
            </w:tcPrChange>
          </w:tcPr>
          <w:p w14:paraId="129918BE" w14:textId="77777777" w:rsidR="000D060A" w:rsidRDefault="000D060A">
            <w:pPr>
              <w:pStyle w:val="Texto"/>
              <w:jc w:val="right"/>
              <w:rPr>
                <w:ins w:id="8006" w:author="Graván Serrano Eduardo" w:date="2020-09-11T14:49:00Z"/>
              </w:rPr>
              <w:pPrChange w:id="8007" w:author="Castillo Martínez Ana" w:date="2020-09-11T14:54:00Z">
                <w:pPr>
                  <w:pStyle w:val="Texto"/>
                </w:pPr>
              </w:pPrChange>
            </w:pPr>
          </w:p>
        </w:tc>
        <w:tc>
          <w:tcPr>
            <w:tcW w:w="1081" w:type="pct"/>
            <w:tcPrChange w:id="8008" w:author="Graván Serrano Eduardo" w:date="2020-09-11T14:56:00Z">
              <w:tcPr>
                <w:tcW w:w="2124" w:type="dxa"/>
              </w:tcPr>
            </w:tcPrChange>
          </w:tcPr>
          <w:p w14:paraId="1656EA32" w14:textId="77777777" w:rsidR="000D060A" w:rsidRDefault="000D060A">
            <w:pPr>
              <w:pStyle w:val="Texto"/>
              <w:jc w:val="right"/>
              <w:rPr>
                <w:ins w:id="8009" w:author="Graván Serrano Eduardo" w:date="2020-09-11T14:49:00Z"/>
              </w:rPr>
              <w:pPrChange w:id="8010" w:author="Castillo Martínez Ana" w:date="2020-09-11T14:54:00Z">
                <w:pPr>
                  <w:pStyle w:val="Texto"/>
                </w:pPr>
              </w:pPrChange>
            </w:pPr>
          </w:p>
        </w:tc>
      </w:tr>
      <w:tr w:rsidR="000D060A" w14:paraId="34A3445B" w14:textId="77777777" w:rsidTr="000D060A">
        <w:trPr>
          <w:ins w:id="8011" w:author="Graván Serrano Eduardo" w:date="2020-09-11T14:49:00Z"/>
        </w:trPr>
        <w:tc>
          <w:tcPr>
            <w:tcW w:w="1749" w:type="pct"/>
            <w:tcPrChange w:id="8012" w:author="Graván Serrano Eduardo" w:date="2020-09-11T14:56:00Z">
              <w:tcPr>
                <w:tcW w:w="2123" w:type="dxa"/>
              </w:tcPr>
            </w:tcPrChange>
          </w:tcPr>
          <w:p w14:paraId="3F27E511" w14:textId="4EC0115D" w:rsidR="000D060A" w:rsidRDefault="000D060A" w:rsidP="000D060A">
            <w:pPr>
              <w:pStyle w:val="Texto"/>
              <w:rPr>
                <w:ins w:id="8013" w:author="Graván Serrano Eduardo" w:date="2020-09-11T14:49:00Z"/>
              </w:rPr>
            </w:pPr>
            <w:ins w:id="8014" w:author="Graván Serrano Eduardo" w:date="2020-09-11T14:50:00Z">
              <w:r>
                <w:t>Jefe de proyecto</w:t>
              </w:r>
            </w:ins>
          </w:p>
        </w:tc>
        <w:tc>
          <w:tcPr>
            <w:tcW w:w="1001" w:type="pct"/>
            <w:tcPrChange w:id="8015" w:author="Graván Serrano Eduardo" w:date="2020-09-11T14:56:00Z">
              <w:tcPr>
                <w:tcW w:w="2123" w:type="dxa"/>
              </w:tcPr>
            </w:tcPrChange>
          </w:tcPr>
          <w:p w14:paraId="788B8182" w14:textId="3A58DAAD" w:rsidR="000D060A" w:rsidRDefault="000D060A">
            <w:pPr>
              <w:pStyle w:val="Texto"/>
              <w:jc w:val="right"/>
              <w:rPr>
                <w:ins w:id="8016" w:author="Graván Serrano Eduardo" w:date="2020-09-11T14:49:00Z"/>
              </w:rPr>
              <w:pPrChange w:id="8017" w:author="Castillo Martínez Ana" w:date="2020-09-11T14:54:00Z">
                <w:pPr>
                  <w:pStyle w:val="Texto"/>
                </w:pPr>
              </w:pPrChange>
            </w:pPr>
            <w:ins w:id="8018" w:author="Graván Serrano Eduardo" w:date="2020-09-11T14:54:00Z">
              <w:r>
                <w:t>2</w:t>
              </w:r>
            </w:ins>
            <w:ins w:id="8019" w:author="Graván Serrano Eduardo" w:date="2020-09-11T14:55:00Z">
              <w:r>
                <w:t>5</w:t>
              </w:r>
            </w:ins>
          </w:p>
        </w:tc>
        <w:tc>
          <w:tcPr>
            <w:tcW w:w="1168" w:type="pct"/>
            <w:tcPrChange w:id="8020" w:author="Graván Serrano Eduardo" w:date="2020-09-11T14:56:00Z">
              <w:tcPr>
                <w:tcW w:w="2124" w:type="dxa"/>
              </w:tcPr>
            </w:tcPrChange>
          </w:tcPr>
          <w:p w14:paraId="1AF44B3E" w14:textId="243EF3A1" w:rsidR="000D060A" w:rsidRDefault="000D060A">
            <w:pPr>
              <w:pStyle w:val="Texto"/>
              <w:jc w:val="right"/>
              <w:rPr>
                <w:ins w:id="8021" w:author="Graván Serrano Eduardo" w:date="2020-09-11T14:49:00Z"/>
              </w:rPr>
              <w:pPrChange w:id="8022" w:author="Castillo Martínez Ana" w:date="2020-09-11T14:54:00Z">
                <w:pPr>
                  <w:pStyle w:val="Texto"/>
                </w:pPr>
              </w:pPrChange>
            </w:pPr>
            <w:ins w:id="8023" w:author="Graván Serrano Eduardo" w:date="2020-09-11T14:54:00Z">
              <w:r>
                <w:t>32</w:t>
              </w:r>
            </w:ins>
          </w:p>
        </w:tc>
        <w:tc>
          <w:tcPr>
            <w:tcW w:w="1081" w:type="pct"/>
            <w:tcPrChange w:id="8024" w:author="Graván Serrano Eduardo" w:date="2020-09-11T14:56:00Z">
              <w:tcPr>
                <w:tcW w:w="2124" w:type="dxa"/>
              </w:tcPr>
            </w:tcPrChange>
          </w:tcPr>
          <w:p w14:paraId="28F75C79" w14:textId="0646A42E" w:rsidR="000D060A" w:rsidRDefault="000D060A">
            <w:pPr>
              <w:pStyle w:val="Texto"/>
              <w:jc w:val="right"/>
              <w:rPr>
                <w:ins w:id="8025" w:author="Graván Serrano Eduardo" w:date="2020-09-11T14:49:00Z"/>
              </w:rPr>
              <w:pPrChange w:id="8026" w:author="Castillo Martínez Ana" w:date="2020-09-11T14:54:00Z">
                <w:pPr>
                  <w:pStyle w:val="Texto"/>
                </w:pPr>
              </w:pPrChange>
            </w:pPr>
            <w:ins w:id="8027" w:author="Graván Serrano Eduardo" w:date="2020-09-11T14:56:00Z">
              <w:r>
                <w:t>800</w:t>
              </w:r>
            </w:ins>
          </w:p>
        </w:tc>
      </w:tr>
      <w:tr w:rsidR="000D060A" w14:paraId="2C961DFD" w14:textId="77777777" w:rsidTr="000D060A">
        <w:trPr>
          <w:ins w:id="8028" w:author="Graván Serrano Eduardo" w:date="2020-09-11T14:49:00Z"/>
        </w:trPr>
        <w:tc>
          <w:tcPr>
            <w:tcW w:w="1749" w:type="pct"/>
            <w:tcPrChange w:id="8029" w:author="Graván Serrano Eduardo" w:date="2020-09-11T14:56:00Z">
              <w:tcPr>
                <w:tcW w:w="2123" w:type="dxa"/>
              </w:tcPr>
            </w:tcPrChange>
          </w:tcPr>
          <w:p w14:paraId="76822BF3" w14:textId="4F29B5D1" w:rsidR="000D060A" w:rsidRDefault="000D060A" w:rsidP="000D060A">
            <w:pPr>
              <w:pStyle w:val="Texto"/>
              <w:rPr>
                <w:ins w:id="8030" w:author="Graván Serrano Eduardo" w:date="2020-09-11T14:49:00Z"/>
              </w:rPr>
            </w:pPr>
            <w:ins w:id="8031" w:author="Graván Serrano Eduardo" w:date="2020-09-11T14:50:00Z">
              <w:r>
                <w:t>Analista Programador</w:t>
              </w:r>
            </w:ins>
          </w:p>
        </w:tc>
        <w:tc>
          <w:tcPr>
            <w:tcW w:w="1001" w:type="pct"/>
            <w:tcPrChange w:id="8032" w:author="Graván Serrano Eduardo" w:date="2020-09-11T14:56:00Z">
              <w:tcPr>
                <w:tcW w:w="2123" w:type="dxa"/>
              </w:tcPr>
            </w:tcPrChange>
          </w:tcPr>
          <w:p w14:paraId="7ADD01C2" w14:textId="572BC210" w:rsidR="000D060A" w:rsidRDefault="000D060A">
            <w:pPr>
              <w:pStyle w:val="Texto"/>
              <w:jc w:val="right"/>
              <w:rPr>
                <w:ins w:id="8033" w:author="Graván Serrano Eduardo" w:date="2020-09-11T14:49:00Z"/>
              </w:rPr>
              <w:pPrChange w:id="8034" w:author="Castillo Martínez Ana" w:date="2020-09-11T14:54:00Z">
                <w:pPr>
                  <w:pStyle w:val="Texto"/>
                </w:pPr>
              </w:pPrChange>
            </w:pPr>
            <w:ins w:id="8035" w:author="Graván Serrano Eduardo" w:date="2020-09-11T14:55:00Z">
              <w:r>
                <w:t>40</w:t>
              </w:r>
            </w:ins>
          </w:p>
        </w:tc>
        <w:tc>
          <w:tcPr>
            <w:tcW w:w="1168" w:type="pct"/>
            <w:tcPrChange w:id="8036" w:author="Graván Serrano Eduardo" w:date="2020-09-11T14:56:00Z">
              <w:tcPr>
                <w:tcW w:w="2124" w:type="dxa"/>
              </w:tcPr>
            </w:tcPrChange>
          </w:tcPr>
          <w:p w14:paraId="0B9972AE" w14:textId="2F5E51DD" w:rsidR="000D060A" w:rsidRDefault="000D060A">
            <w:pPr>
              <w:pStyle w:val="Texto"/>
              <w:jc w:val="right"/>
              <w:rPr>
                <w:ins w:id="8037" w:author="Graván Serrano Eduardo" w:date="2020-09-11T14:49:00Z"/>
              </w:rPr>
              <w:pPrChange w:id="8038" w:author="Castillo Martínez Ana" w:date="2020-09-11T14:54:00Z">
                <w:pPr>
                  <w:pStyle w:val="Texto"/>
                </w:pPr>
              </w:pPrChange>
            </w:pPr>
            <w:ins w:id="8039" w:author="Graván Serrano Eduardo" w:date="2020-09-11T14:54:00Z">
              <w:r>
                <w:t>20</w:t>
              </w:r>
            </w:ins>
          </w:p>
        </w:tc>
        <w:tc>
          <w:tcPr>
            <w:tcW w:w="1081" w:type="pct"/>
            <w:tcPrChange w:id="8040" w:author="Graván Serrano Eduardo" w:date="2020-09-11T14:56:00Z">
              <w:tcPr>
                <w:tcW w:w="2124" w:type="dxa"/>
              </w:tcPr>
            </w:tcPrChange>
          </w:tcPr>
          <w:p w14:paraId="18D132CA" w14:textId="55C2EE93" w:rsidR="000D060A" w:rsidRDefault="000D060A">
            <w:pPr>
              <w:pStyle w:val="Texto"/>
              <w:jc w:val="right"/>
              <w:rPr>
                <w:ins w:id="8041" w:author="Graván Serrano Eduardo" w:date="2020-09-11T14:49:00Z"/>
              </w:rPr>
              <w:pPrChange w:id="8042" w:author="Castillo Martínez Ana" w:date="2020-09-11T14:54:00Z">
                <w:pPr>
                  <w:pStyle w:val="Texto"/>
                </w:pPr>
              </w:pPrChange>
            </w:pPr>
            <w:ins w:id="8043" w:author="Graván Serrano Eduardo" w:date="2020-09-11T14:56:00Z">
              <w:r>
                <w:t>800</w:t>
              </w:r>
            </w:ins>
          </w:p>
        </w:tc>
      </w:tr>
      <w:tr w:rsidR="000D060A" w14:paraId="1187ADA2" w14:textId="77777777" w:rsidTr="000D060A">
        <w:trPr>
          <w:ins w:id="8044" w:author="Graván Serrano Eduardo" w:date="2020-09-11T14:49:00Z"/>
        </w:trPr>
        <w:tc>
          <w:tcPr>
            <w:tcW w:w="1749" w:type="pct"/>
            <w:tcPrChange w:id="8045" w:author="Graván Serrano Eduardo" w:date="2020-09-11T14:56:00Z">
              <w:tcPr>
                <w:tcW w:w="2123" w:type="dxa"/>
              </w:tcPr>
            </w:tcPrChange>
          </w:tcPr>
          <w:p w14:paraId="16094C01" w14:textId="53AAF73E" w:rsidR="000D060A" w:rsidRDefault="000D060A" w:rsidP="000D060A">
            <w:pPr>
              <w:pStyle w:val="Texto"/>
              <w:rPr>
                <w:ins w:id="8046" w:author="Graván Serrano Eduardo" w:date="2020-09-11T14:49:00Z"/>
              </w:rPr>
            </w:pPr>
            <w:ins w:id="8047" w:author="Graván Serrano Eduardo" w:date="2020-09-11T14:50:00Z">
              <w:r>
                <w:t>Programador</w:t>
              </w:r>
            </w:ins>
          </w:p>
        </w:tc>
        <w:tc>
          <w:tcPr>
            <w:tcW w:w="1001" w:type="pct"/>
            <w:tcPrChange w:id="8048" w:author="Graván Serrano Eduardo" w:date="2020-09-11T14:56:00Z">
              <w:tcPr>
                <w:tcW w:w="2123" w:type="dxa"/>
              </w:tcPr>
            </w:tcPrChange>
          </w:tcPr>
          <w:p w14:paraId="7DB574B6" w14:textId="23AD1A50" w:rsidR="000D060A" w:rsidRDefault="000D060A">
            <w:pPr>
              <w:pStyle w:val="Texto"/>
              <w:jc w:val="right"/>
              <w:rPr>
                <w:ins w:id="8049" w:author="Graván Serrano Eduardo" w:date="2020-09-11T14:49:00Z"/>
              </w:rPr>
              <w:pPrChange w:id="8050" w:author="Castillo Martínez Ana" w:date="2020-09-11T14:54:00Z">
                <w:pPr>
                  <w:pStyle w:val="Texto"/>
                </w:pPr>
              </w:pPrChange>
            </w:pPr>
            <w:ins w:id="8051" w:author="Graván Serrano Eduardo" w:date="2020-09-11T14:54:00Z">
              <w:r>
                <w:t>150</w:t>
              </w:r>
            </w:ins>
          </w:p>
        </w:tc>
        <w:tc>
          <w:tcPr>
            <w:tcW w:w="1168" w:type="pct"/>
            <w:tcPrChange w:id="8052" w:author="Graván Serrano Eduardo" w:date="2020-09-11T14:56:00Z">
              <w:tcPr>
                <w:tcW w:w="2124" w:type="dxa"/>
              </w:tcPr>
            </w:tcPrChange>
          </w:tcPr>
          <w:p w14:paraId="354B6CB8" w14:textId="0CA66E60" w:rsidR="000D060A" w:rsidRDefault="000D060A">
            <w:pPr>
              <w:pStyle w:val="Texto"/>
              <w:jc w:val="right"/>
              <w:rPr>
                <w:ins w:id="8053" w:author="Graván Serrano Eduardo" w:date="2020-09-11T14:49:00Z"/>
              </w:rPr>
              <w:pPrChange w:id="8054" w:author="Castillo Martínez Ana" w:date="2020-09-11T14:54:00Z">
                <w:pPr>
                  <w:pStyle w:val="Texto"/>
                </w:pPr>
              </w:pPrChange>
            </w:pPr>
            <w:ins w:id="8055" w:author="Graván Serrano Eduardo" w:date="2020-09-11T14:54:00Z">
              <w:r>
                <w:t>14</w:t>
              </w:r>
            </w:ins>
          </w:p>
        </w:tc>
        <w:tc>
          <w:tcPr>
            <w:tcW w:w="1081" w:type="pct"/>
            <w:tcPrChange w:id="8056" w:author="Graván Serrano Eduardo" w:date="2020-09-11T14:56:00Z">
              <w:tcPr>
                <w:tcW w:w="2124" w:type="dxa"/>
              </w:tcPr>
            </w:tcPrChange>
          </w:tcPr>
          <w:p w14:paraId="29969966" w14:textId="6C461083" w:rsidR="000D060A" w:rsidRDefault="000D060A">
            <w:pPr>
              <w:pStyle w:val="Texto"/>
              <w:jc w:val="right"/>
              <w:rPr>
                <w:ins w:id="8057" w:author="Graván Serrano Eduardo" w:date="2020-09-11T14:49:00Z"/>
              </w:rPr>
              <w:pPrChange w:id="8058" w:author="Castillo Martínez Ana" w:date="2020-09-11T14:54:00Z">
                <w:pPr>
                  <w:pStyle w:val="Texto"/>
                </w:pPr>
              </w:pPrChange>
            </w:pPr>
            <w:ins w:id="8059" w:author="Graván Serrano Eduardo" w:date="2020-09-11T14:56:00Z">
              <w:r>
                <w:t>2100</w:t>
              </w:r>
            </w:ins>
          </w:p>
        </w:tc>
      </w:tr>
      <w:tr w:rsidR="000D060A" w14:paraId="26FC71B3" w14:textId="77777777" w:rsidTr="000D060A">
        <w:trPr>
          <w:ins w:id="8060" w:author="Graván Serrano Eduardo" w:date="2020-09-11T14:49:00Z"/>
        </w:trPr>
        <w:tc>
          <w:tcPr>
            <w:tcW w:w="1749" w:type="pct"/>
            <w:tcPrChange w:id="8061" w:author="Graván Serrano Eduardo" w:date="2020-09-11T14:56:00Z">
              <w:tcPr>
                <w:tcW w:w="2123" w:type="dxa"/>
              </w:tcPr>
            </w:tcPrChange>
          </w:tcPr>
          <w:p w14:paraId="1D1CCF95" w14:textId="0C4AB465" w:rsidR="000D060A" w:rsidRPr="000D060A" w:rsidRDefault="000D060A" w:rsidP="000D060A">
            <w:pPr>
              <w:pStyle w:val="Texto"/>
              <w:rPr>
                <w:ins w:id="8062" w:author="Graván Serrano Eduardo" w:date="2020-09-11T14:49:00Z"/>
                <w:b/>
                <w:bCs/>
                <w:rPrChange w:id="8063" w:author="Graván Serrano Eduardo" w:date="2020-09-11T14:52:00Z">
                  <w:rPr>
                    <w:ins w:id="8064" w:author="Graván Serrano Eduardo" w:date="2020-09-11T14:49:00Z"/>
                  </w:rPr>
                </w:rPrChange>
              </w:rPr>
            </w:pPr>
            <w:ins w:id="8065" w:author="Graván Serrano Eduardo" w:date="2020-09-11T14:50:00Z">
              <w:r w:rsidRPr="000D060A">
                <w:rPr>
                  <w:b/>
                  <w:bCs/>
                  <w:rPrChange w:id="8066" w:author="Graván Serrano Eduardo" w:date="2020-09-11T14:52:00Z">
                    <w:rPr/>
                  </w:rPrChange>
                </w:rPr>
                <w:t>SECRETARÍA</w:t>
              </w:r>
            </w:ins>
          </w:p>
        </w:tc>
        <w:tc>
          <w:tcPr>
            <w:tcW w:w="1001" w:type="pct"/>
            <w:tcPrChange w:id="8067" w:author="Graván Serrano Eduardo" w:date="2020-09-11T14:56:00Z">
              <w:tcPr>
                <w:tcW w:w="2123" w:type="dxa"/>
              </w:tcPr>
            </w:tcPrChange>
          </w:tcPr>
          <w:p w14:paraId="755455A7" w14:textId="77777777" w:rsidR="000D060A" w:rsidRDefault="000D060A">
            <w:pPr>
              <w:pStyle w:val="Texto"/>
              <w:jc w:val="right"/>
              <w:rPr>
                <w:ins w:id="8068" w:author="Graván Serrano Eduardo" w:date="2020-09-11T14:49:00Z"/>
              </w:rPr>
              <w:pPrChange w:id="8069" w:author="Castillo Martínez Ana" w:date="2020-09-11T14:54:00Z">
                <w:pPr>
                  <w:pStyle w:val="Texto"/>
                </w:pPr>
              </w:pPrChange>
            </w:pPr>
          </w:p>
        </w:tc>
        <w:tc>
          <w:tcPr>
            <w:tcW w:w="1168" w:type="pct"/>
            <w:tcPrChange w:id="8070" w:author="Graván Serrano Eduardo" w:date="2020-09-11T14:56:00Z">
              <w:tcPr>
                <w:tcW w:w="2124" w:type="dxa"/>
              </w:tcPr>
            </w:tcPrChange>
          </w:tcPr>
          <w:p w14:paraId="3F66CF4B" w14:textId="77777777" w:rsidR="000D060A" w:rsidRDefault="000D060A">
            <w:pPr>
              <w:pStyle w:val="Texto"/>
              <w:jc w:val="right"/>
              <w:rPr>
                <w:ins w:id="8071" w:author="Graván Serrano Eduardo" w:date="2020-09-11T14:49:00Z"/>
              </w:rPr>
              <w:pPrChange w:id="8072" w:author="Castillo Martínez Ana" w:date="2020-09-11T14:54:00Z">
                <w:pPr>
                  <w:pStyle w:val="Texto"/>
                </w:pPr>
              </w:pPrChange>
            </w:pPr>
          </w:p>
        </w:tc>
        <w:tc>
          <w:tcPr>
            <w:tcW w:w="1081" w:type="pct"/>
            <w:tcPrChange w:id="8073" w:author="Graván Serrano Eduardo" w:date="2020-09-11T14:56:00Z">
              <w:tcPr>
                <w:tcW w:w="2124" w:type="dxa"/>
              </w:tcPr>
            </w:tcPrChange>
          </w:tcPr>
          <w:p w14:paraId="662B522D" w14:textId="77777777" w:rsidR="000D060A" w:rsidRDefault="000D060A">
            <w:pPr>
              <w:pStyle w:val="Texto"/>
              <w:jc w:val="right"/>
              <w:rPr>
                <w:ins w:id="8074" w:author="Graván Serrano Eduardo" w:date="2020-09-11T14:49:00Z"/>
              </w:rPr>
              <w:pPrChange w:id="8075" w:author="Castillo Martínez Ana" w:date="2020-09-11T14:54:00Z">
                <w:pPr>
                  <w:pStyle w:val="Texto"/>
                </w:pPr>
              </w:pPrChange>
            </w:pPr>
          </w:p>
        </w:tc>
      </w:tr>
      <w:tr w:rsidR="000D060A" w14:paraId="392CC717" w14:textId="77777777" w:rsidTr="000D060A">
        <w:trPr>
          <w:ins w:id="8076" w:author="Graván Serrano Eduardo" w:date="2020-09-11T14:51:00Z"/>
        </w:trPr>
        <w:tc>
          <w:tcPr>
            <w:tcW w:w="1749" w:type="pct"/>
            <w:tcPrChange w:id="8077" w:author="Graván Serrano Eduardo" w:date="2020-09-11T14:56:00Z">
              <w:tcPr>
                <w:tcW w:w="2123" w:type="dxa"/>
              </w:tcPr>
            </w:tcPrChange>
          </w:tcPr>
          <w:p w14:paraId="6668E09B" w14:textId="5063B0DD" w:rsidR="000D060A" w:rsidRDefault="000D060A" w:rsidP="000D060A">
            <w:pPr>
              <w:pStyle w:val="Texto"/>
              <w:rPr>
                <w:ins w:id="8078" w:author="Graván Serrano Eduardo" w:date="2020-09-11T14:51:00Z"/>
              </w:rPr>
            </w:pPr>
            <w:ins w:id="8079" w:author="Graván Serrano Eduardo" w:date="2020-09-11T14:51:00Z">
              <w:r>
                <w:t>Secretaría</w:t>
              </w:r>
            </w:ins>
          </w:p>
        </w:tc>
        <w:tc>
          <w:tcPr>
            <w:tcW w:w="1001" w:type="pct"/>
            <w:tcPrChange w:id="8080" w:author="Graván Serrano Eduardo" w:date="2020-09-11T14:56:00Z">
              <w:tcPr>
                <w:tcW w:w="2123" w:type="dxa"/>
              </w:tcPr>
            </w:tcPrChange>
          </w:tcPr>
          <w:p w14:paraId="607D8860" w14:textId="269D05DC" w:rsidR="000D060A" w:rsidRDefault="000D060A">
            <w:pPr>
              <w:pStyle w:val="Texto"/>
              <w:jc w:val="right"/>
              <w:rPr>
                <w:ins w:id="8081" w:author="Graván Serrano Eduardo" w:date="2020-09-11T14:51:00Z"/>
              </w:rPr>
              <w:pPrChange w:id="8082" w:author="Castillo Martínez Ana" w:date="2020-09-11T14:54:00Z">
                <w:pPr>
                  <w:pStyle w:val="Texto"/>
                </w:pPr>
              </w:pPrChange>
            </w:pPr>
            <w:ins w:id="8083" w:author="Graván Serrano Eduardo" w:date="2020-09-11T14:58:00Z">
              <w:r>
                <w:t>1</w:t>
              </w:r>
            </w:ins>
            <w:ins w:id="8084" w:author="Graván Serrano Eduardo" w:date="2020-09-11T15:02:00Z">
              <w:r w:rsidR="00F879FE">
                <w:t>20</w:t>
              </w:r>
            </w:ins>
          </w:p>
        </w:tc>
        <w:tc>
          <w:tcPr>
            <w:tcW w:w="1168" w:type="pct"/>
            <w:tcPrChange w:id="8085" w:author="Graván Serrano Eduardo" w:date="2020-09-11T14:56:00Z">
              <w:tcPr>
                <w:tcW w:w="2124" w:type="dxa"/>
              </w:tcPr>
            </w:tcPrChange>
          </w:tcPr>
          <w:p w14:paraId="4AE5C48F" w14:textId="74357FC1" w:rsidR="000D060A" w:rsidRDefault="000D060A">
            <w:pPr>
              <w:pStyle w:val="Texto"/>
              <w:jc w:val="right"/>
              <w:rPr>
                <w:ins w:id="8086" w:author="Graván Serrano Eduardo" w:date="2020-09-11T14:51:00Z"/>
              </w:rPr>
              <w:pPrChange w:id="8087" w:author="Castillo Martínez Ana" w:date="2020-09-11T14:54:00Z">
                <w:pPr>
                  <w:pStyle w:val="Texto"/>
                </w:pPr>
              </w:pPrChange>
            </w:pPr>
            <w:ins w:id="8088" w:author="Graván Serrano Eduardo" w:date="2020-09-11T14:57:00Z">
              <w:r>
                <w:t>12</w:t>
              </w:r>
            </w:ins>
          </w:p>
        </w:tc>
        <w:tc>
          <w:tcPr>
            <w:tcW w:w="1081" w:type="pct"/>
            <w:tcPrChange w:id="8089" w:author="Graván Serrano Eduardo" w:date="2020-09-11T14:56:00Z">
              <w:tcPr>
                <w:tcW w:w="2124" w:type="dxa"/>
              </w:tcPr>
            </w:tcPrChange>
          </w:tcPr>
          <w:p w14:paraId="6BB27B30" w14:textId="5576FCD4" w:rsidR="000D060A" w:rsidRDefault="000D060A">
            <w:pPr>
              <w:pStyle w:val="Texto"/>
              <w:jc w:val="right"/>
              <w:rPr>
                <w:ins w:id="8090" w:author="Graván Serrano Eduardo" w:date="2020-09-11T14:51:00Z"/>
              </w:rPr>
              <w:pPrChange w:id="8091" w:author="Castillo Martínez Ana" w:date="2020-09-11T14:54:00Z">
                <w:pPr>
                  <w:pStyle w:val="Texto"/>
                </w:pPr>
              </w:pPrChange>
            </w:pPr>
            <w:ins w:id="8092" w:author="Graván Serrano Eduardo" w:date="2020-09-11T14:58:00Z">
              <w:r>
                <w:t>1</w:t>
              </w:r>
            </w:ins>
            <w:ins w:id="8093" w:author="Graván Serrano Eduardo" w:date="2020-09-11T15:03:00Z">
              <w:r w:rsidR="00F879FE">
                <w:t>44</w:t>
              </w:r>
            </w:ins>
            <w:ins w:id="8094" w:author="Graván Serrano Eduardo" w:date="2020-09-11T14:58:00Z">
              <w:r>
                <w:t>0</w:t>
              </w:r>
            </w:ins>
          </w:p>
        </w:tc>
      </w:tr>
      <w:tr w:rsidR="000D060A" w14:paraId="1A9E91D8" w14:textId="77777777" w:rsidTr="000D060A">
        <w:trPr>
          <w:ins w:id="8095" w:author="Graván Serrano Eduardo" w:date="2020-09-11T14:52:00Z"/>
        </w:trPr>
        <w:tc>
          <w:tcPr>
            <w:tcW w:w="1749" w:type="pct"/>
            <w:tcPrChange w:id="8096" w:author="Graván Serrano Eduardo" w:date="2020-09-11T14:56:00Z">
              <w:tcPr>
                <w:tcW w:w="2123" w:type="dxa"/>
              </w:tcPr>
            </w:tcPrChange>
          </w:tcPr>
          <w:p w14:paraId="26691E03" w14:textId="1269F142" w:rsidR="000D060A" w:rsidRPr="000D060A" w:rsidRDefault="000D060A" w:rsidP="000D060A">
            <w:pPr>
              <w:pStyle w:val="Texto"/>
              <w:rPr>
                <w:ins w:id="8097" w:author="Graván Serrano Eduardo" w:date="2020-09-11T14:52:00Z"/>
                <w:b/>
                <w:bCs/>
                <w:rPrChange w:id="8098" w:author="Graván Serrano Eduardo" w:date="2020-09-11T14:53:00Z">
                  <w:rPr>
                    <w:ins w:id="8099" w:author="Graván Serrano Eduardo" w:date="2020-09-11T14:52:00Z"/>
                  </w:rPr>
                </w:rPrChange>
              </w:rPr>
            </w:pPr>
            <w:ins w:id="8100" w:author="Graván Serrano Eduardo" w:date="2020-09-11T14:52:00Z">
              <w:r w:rsidRPr="000D060A">
                <w:rPr>
                  <w:b/>
                  <w:bCs/>
                  <w:rPrChange w:id="8101" w:author="Graván Serrano Eduardo" w:date="2020-09-11T14:53:00Z">
                    <w:rPr/>
                  </w:rPrChange>
                </w:rPr>
                <w:t>TOTAL</w:t>
              </w:r>
            </w:ins>
          </w:p>
        </w:tc>
        <w:tc>
          <w:tcPr>
            <w:tcW w:w="1001" w:type="pct"/>
            <w:tcPrChange w:id="8102" w:author="Graván Serrano Eduardo" w:date="2020-09-11T14:56:00Z">
              <w:tcPr>
                <w:tcW w:w="2123" w:type="dxa"/>
              </w:tcPr>
            </w:tcPrChange>
          </w:tcPr>
          <w:p w14:paraId="29B11243" w14:textId="77777777" w:rsidR="000D060A" w:rsidRDefault="000D060A">
            <w:pPr>
              <w:pStyle w:val="Texto"/>
              <w:jc w:val="right"/>
              <w:rPr>
                <w:ins w:id="8103" w:author="Graván Serrano Eduardo" w:date="2020-09-11T14:52:00Z"/>
              </w:rPr>
              <w:pPrChange w:id="8104" w:author="Castillo Martínez Ana" w:date="2020-09-11T14:54:00Z">
                <w:pPr>
                  <w:pStyle w:val="Texto"/>
                </w:pPr>
              </w:pPrChange>
            </w:pPr>
          </w:p>
        </w:tc>
        <w:tc>
          <w:tcPr>
            <w:tcW w:w="1168" w:type="pct"/>
            <w:tcPrChange w:id="8105" w:author="Graván Serrano Eduardo" w:date="2020-09-11T14:56:00Z">
              <w:tcPr>
                <w:tcW w:w="2124" w:type="dxa"/>
              </w:tcPr>
            </w:tcPrChange>
          </w:tcPr>
          <w:p w14:paraId="09165E86" w14:textId="77777777" w:rsidR="000D060A" w:rsidRDefault="000D060A">
            <w:pPr>
              <w:pStyle w:val="Texto"/>
              <w:jc w:val="right"/>
              <w:rPr>
                <w:ins w:id="8106" w:author="Graván Serrano Eduardo" w:date="2020-09-11T14:52:00Z"/>
              </w:rPr>
              <w:pPrChange w:id="8107" w:author="Castillo Martínez Ana" w:date="2020-09-11T14:54:00Z">
                <w:pPr>
                  <w:pStyle w:val="Texto"/>
                </w:pPr>
              </w:pPrChange>
            </w:pPr>
          </w:p>
        </w:tc>
        <w:tc>
          <w:tcPr>
            <w:tcW w:w="1081" w:type="pct"/>
            <w:tcPrChange w:id="8108" w:author="Graván Serrano Eduardo" w:date="2020-09-11T14:56:00Z">
              <w:tcPr>
                <w:tcW w:w="2124" w:type="dxa"/>
              </w:tcPr>
            </w:tcPrChange>
          </w:tcPr>
          <w:p w14:paraId="3A34E76A" w14:textId="111A69E5" w:rsidR="000D060A" w:rsidRPr="00F879FE" w:rsidRDefault="00F879FE">
            <w:pPr>
              <w:pStyle w:val="Texto"/>
              <w:jc w:val="right"/>
              <w:rPr>
                <w:ins w:id="8109" w:author="Graván Serrano Eduardo" w:date="2020-09-11T14:52:00Z"/>
                <w:b/>
                <w:bCs/>
                <w:rPrChange w:id="8110" w:author="Graván Serrano Eduardo" w:date="2020-09-11T14:59:00Z">
                  <w:rPr>
                    <w:ins w:id="8111" w:author="Graván Serrano Eduardo" w:date="2020-09-11T14:52:00Z"/>
                  </w:rPr>
                </w:rPrChange>
              </w:rPr>
              <w:pPrChange w:id="8112" w:author="Castillo Martínez Ana" w:date="2020-09-11T14:54:00Z">
                <w:pPr>
                  <w:pStyle w:val="Texto"/>
                </w:pPr>
              </w:pPrChange>
            </w:pPr>
            <w:ins w:id="8113" w:author="Graván Serrano Eduardo" w:date="2020-09-11T15:04:00Z">
              <w:r>
                <w:rPr>
                  <w:b/>
                  <w:bCs/>
                </w:rPr>
                <w:t>5140</w:t>
              </w:r>
            </w:ins>
          </w:p>
        </w:tc>
      </w:tr>
    </w:tbl>
    <w:p w14:paraId="64906666" w14:textId="625B7FCF" w:rsidR="000D060A" w:rsidRDefault="00F879FE" w:rsidP="00F879FE">
      <w:pPr>
        <w:pStyle w:val="Texto"/>
        <w:rPr>
          <w:ins w:id="8114" w:author="Graván Serrano Eduardo" w:date="2020-09-11T14:59:00Z"/>
        </w:rPr>
      </w:pPr>
      <w:ins w:id="8115" w:author="Graván Serrano Eduardo" w:date="2020-09-11T14:59:00Z">
        <w:r>
          <w:t>En el concepto de INGENIERÍA se incluye:</w:t>
        </w:r>
      </w:ins>
    </w:p>
    <w:p w14:paraId="00C28018" w14:textId="24BB44CA" w:rsidR="00F879FE" w:rsidRDefault="00F879FE" w:rsidP="00F879FE">
      <w:pPr>
        <w:pStyle w:val="Texto"/>
        <w:numPr>
          <w:ilvl w:val="0"/>
          <w:numId w:val="69"/>
        </w:numPr>
        <w:rPr>
          <w:ins w:id="8116" w:author="Graván Serrano Eduardo" w:date="2020-09-11T15:00:00Z"/>
        </w:rPr>
      </w:pPr>
      <w:ins w:id="8117" w:author="Graván Serrano Eduardo" w:date="2020-09-11T15:00:00Z">
        <w:r>
          <w:t>Análisis del sistema en función de los requisitos:</w:t>
        </w:r>
      </w:ins>
    </w:p>
    <w:p w14:paraId="3F4ABBD8" w14:textId="24E72DA0" w:rsidR="00F879FE" w:rsidRDefault="00F879FE" w:rsidP="00F879FE">
      <w:pPr>
        <w:pStyle w:val="Texto"/>
        <w:numPr>
          <w:ilvl w:val="1"/>
          <w:numId w:val="69"/>
        </w:numPr>
        <w:rPr>
          <w:ins w:id="8118" w:author="Graván Serrano Eduardo" w:date="2020-09-11T15:00:00Z"/>
        </w:rPr>
      </w:pPr>
      <w:ins w:id="8119" w:author="Graván Serrano Eduardo" w:date="2020-09-11T15:00:00Z">
        <w:r>
          <w:t>Diseño y desarrollo de las partes que componen el sistema.</w:t>
        </w:r>
      </w:ins>
    </w:p>
    <w:p w14:paraId="53CE1F1A" w14:textId="10B15D1F" w:rsidR="00F879FE" w:rsidRDefault="00F879FE" w:rsidP="00F879FE">
      <w:pPr>
        <w:pStyle w:val="Texto"/>
        <w:numPr>
          <w:ilvl w:val="1"/>
          <w:numId w:val="69"/>
        </w:numPr>
        <w:rPr>
          <w:ins w:id="8120" w:author="Graván Serrano Eduardo" w:date="2020-09-11T15:00:00Z"/>
        </w:rPr>
      </w:pPr>
      <w:ins w:id="8121" w:author="Graván Serrano Eduardo" w:date="2020-09-11T15:00:00Z">
        <w:r>
          <w:t>Diseño y desarrollo de las interfaces de usuario de las aplicaciones.</w:t>
        </w:r>
      </w:ins>
    </w:p>
    <w:p w14:paraId="6CCB9FA1" w14:textId="77777777" w:rsidR="00F879FE" w:rsidRDefault="00F879FE" w:rsidP="00F879FE">
      <w:pPr>
        <w:pStyle w:val="Texto"/>
        <w:numPr>
          <w:ilvl w:val="1"/>
          <w:numId w:val="69"/>
        </w:numPr>
        <w:rPr>
          <w:ins w:id="8122" w:author="Graván Serrano Eduardo" w:date="2020-09-11T15:01:00Z"/>
        </w:rPr>
      </w:pPr>
      <w:ins w:id="8123" w:author="Graván Serrano Eduardo" w:date="2020-09-11T15:00:00Z">
        <w:r>
          <w:t>Estudio e implementa</w:t>
        </w:r>
      </w:ins>
      <w:ins w:id="8124" w:author="Graván Serrano Eduardo" w:date="2020-09-11T15:01:00Z">
        <w:r>
          <w:t>ción de los protocolos de comunicación de NFC a través de la API de Android.</w:t>
        </w:r>
      </w:ins>
    </w:p>
    <w:p w14:paraId="431C4E7A" w14:textId="136E1B8A" w:rsidR="00F879FE" w:rsidRDefault="00F879FE" w:rsidP="00F879FE">
      <w:pPr>
        <w:pStyle w:val="Texto"/>
        <w:numPr>
          <w:ilvl w:val="0"/>
          <w:numId w:val="69"/>
        </w:numPr>
        <w:rPr>
          <w:ins w:id="8125" w:author="Graván Serrano Eduardo" w:date="2020-09-11T15:01:00Z"/>
        </w:rPr>
      </w:pPr>
      <w:ins w:id="8126" w:author="Graván Serrano Eduardo" w:date="2020-09-11T15:01:00Z">
        <w:r>
          <w:t>Depuración del código y pruebas sobre el sistema.</w:t>
        </w:r>
      </w:ins>
    </w:p>
    <w:p w14:paraId="02233D47" w14:textId="70F69545" w:rsidR="00F879FE" w:rsidRDefault="00F879FE" w:rsidP="00F879FE">
      <w:pPr>
        <w:pStyle w:val="Texto"/>
        <w:numPr>
          <w:ilvl w:val="0"/>
          <w:numId w:val="69"/>
        </w:numPr>
        <w:rPr>
          <w:ins w:id="8127" w:author="Graván Serrano Eduardo" w:date="2020-09-11T15:02:00Z"/>
        </w:rPr>
      </w:pPr>
      <w:ins w:id="8128" w:author="Graván Serrano Eduardo" w:date="2020-09-11T15:02:00Z">
        <w:r>
          <w:t>Creación de la documentación del código.</w:t>
        </w:r>
      </w:ins>
    </w:p>
    <w:p w14:paraId="3EC97BCA" w14:textId="1474DD53" w:rsidR="00F879FE" w:rsidRDefault="00F879FE" w:rsidP="00F879FE">
      <w:pPr>
        <w:pStyle w:val="Texto"/>
        <w:rPr>
          <w:ins w:id="8129" w:author="Graván Serrano Eduardo" w:date="2020-09-11T15:02:00Z"/>
        </w:rPr>
      </w:pPr>
      <w:ins w:id="8130" w:author="Graván Serrano Eduardo" w:date="2020-09-11T15:02:00Z">
        <w:r>
          <w:t>En el concepto de SECRETARÍA se incluye:</w:t>
        </w:r>
      </w:ins>
    </w:p>
    <w:p w14:paraId="6B4A1783" w14:textId="3AF8514F" w:rsidR="00F879FE" w:rsidRDefault="00F879FE" w:rsidP="00F879FE">
      <w:pPr>
        <w:pStyle w:val="Texto"/>
        <w:numPr>
          <w:ilvl w:val="0"/>
          <w:numId w:val="70"/>
        </w:numPr>
        <w:rPr>
          <w:ins w:id="8131" w:author="Graván Serrano Eduardo" w:date="2020-09-11T15:04:00Z"/>
        </w:rPr>
      </w:pPr>
      <w:ins w:id="8132" w:author="Graván Serrano Eduardo" w:date="2020-09-11T15:04:00Z">
        <w:r>
          <w:t>Redacción de la memoria.</w:t>
        </w:r>
      </w:ins>
    </w:p>
    <w:p w14:paraId="56F6BA6F" w14:textId="10D46CAA" w:rsidR="00B4350D" w:rsidRDefault="00F879FE" w:rsidP="00B4350D">
      <w:pPr>
        <w:pStyle w:val="Texto"/>
        <w:numPr>
          <w:ilvl w:val="0"/>
          <w:numId w:val="70"/>
        </w:numPr>
        <w:rPr>
          <w:ins w:id="8133" w:author="Graván Serrano Eduardo" w:date="2020-09-11T15:10:00Z"/>
        </w:rPr>
      </w:pPr>
      <w:ins w:id="8134" w:author="Graván Serrano Eduardo" w:date="2020-09-11T15:04:00Z">
        <w:r>
          <w:t xml:space="preserve">Creación de </w:t>
        </w:r>
      </w:ins>
      <w:ins w:id="8135" w:author="Graván Serrano Eduardo" w:date="2020-09-11T15:09:00Z">
        <w:r w:rsidR="00B4350D">
          <w:t>documentos e informes adicionales sobre el desarrollo del proyecto</w:t>
        </w:r>
      </w:ins>
      <w:ins w:id="8136" w:author="Graván Serrano Eduardo" w:date="2020-09-11T15:04:00Z">
        <w:r>
          <w:t>.</w:t>
        </w:r>
      </w:ins>
    </w:p>
    <w:p w14:paraId="40596EDA" w14:textId="4C216ED0" w:rsidR="00B4350D" w:rsidRDefault="00B4350D" w:rsidP="00B4350D">
      <w:pPr>
        <w:pStyle w:val="Texto"/>
        <w:rPr>
          <w:ins w:id="8137" w:author="Graván Serrano Eduardo" w:date="2020-09-11T15:12:00Z"/>
        </w:rPr>
      </w:pPr>
      <w:ins w:id="8138" w:author="Graván Serrano Eduardo" w:date="2020-09-11T15:11:00Z">
        <w:r>
          <w:lastRenderedPageBreak/>
          <w:t>En cuanto al coste</w:t>
        </w:r>
      </w:ins>
      <w:ins w:id="8139" w:author="Graván Serrano Eduardo" w:date="2020-09-11T15:12:00Z">
        <w:r>
          <w:t xml:space="preserve"> de los materiales, podemos hacer una diferenciación entre el coste de la infraestructura hardware, y el coste de las licencias software necesarias para el desarrollo del proyecto.</w:t>
        </w:r>
      </w:ins>
    </w:p>
    <w:p w14:paraId="75F2A8FA" w14:textId="0FAEDF6E" w:rsidR="00B4350D" w:rsidRDefault="00B4350D">
      <w:pPr>
        <w:pStyle w:val="Descripcin"/>
        <w:keepNext/>
        <w:jc w:val="center"/>
        <w:rPr>
          <w:ins w:id="8140" w:author="Graván Serrano Eduardo" w:date="2020-09-11T15:11:00Z"/>
        </w:rPr>
        <w:pPrChange w:id="8141" w:author="Graván Serrano Eduardo" w:date="2020-09-11T15:11:00Z">
          <w:pPr/>
        </w:pPrChange>
      </w:pPr>
      <w:bookmarkStart w:id="8142" w:name="_Toc50736496"/>
      <w:ins w:id="8143" w:author="Graván Serrano Eduardo" w:date="2020-09-11T15:11:00Z">
        <w:r>
          <w:t xml:space="preserve">Tabla </w:t>
        </w:r>
        <w:r>
          <w:fldChar w:fldCharType="begin"/>
        </w:r>
        <w:r>
          <w:instrText xml:space="preserve"> SEQ Tabla \* ARABIC </w:instrText>
        </w:r>
      </w:ins>
      <w:r>
        <w:fldChar w:fldCharType="separate"/>
      </w:r>
      <w:ins w:id="8144" w:author="Graván Serrano Eduardo" w:date="2020-09-11T16:50:00Z">
        <w:r w:rsidR="00D871F0">
          <w:rPr>
            <w:noProof/>
          </w:rPr>
          <w:t>3</w:t>
        </w:r>
      </w:ins>
      <w:ins w:id="8145" w:author="Graván Serrano Eduardo" w:date="2020-09-11T15:11:00Z">
        <w:r>
          <w:fldChar w:fldCharType="end"/>
        </w:r>
        <w:r>
          <w:t>. Desglose del coste hardware.</w:t>
        </w:r>
        <w:bookmarkEnd w:id="8142"/>
      </w:ins>
    </w:p>
    <w:tbl>
      <w:tblPr>
        <w:tblStyle w:val="Tablaconcuadrcula"/>
        <w:tblW w:w="5000" w:type="pct"/>
        <w:tblLook w:val="04A0" w:firstRow="1" w:lastRow="0" w:firstColumn="1" w:lastColumn="0" w:noHBand="0" w:noVBand="1"/>
      </w:tblPr>
      <w:tblGrid>
        <w:gridCol w:w="2972"/>
        <w:gridCol w:w="1701"/>
        <w:gridCol w:w="1985"/>
        <w:gridCol w:w="1836"/>
      </w:tblGrid>
      <w:tr w:rsidR="00B4350D" w14:paraId="48529CD1" w14:textId="77777777" w:rsidTr="003338EF">
        <w:trPr>
          <w:ins w:id="8146" w:author="Graván Serrano Eduardo" w:date="2020-09-11T15:10:00Z"/>
        </w:trPr>
        <w:tc>
          <w:tcPr>
            <w:tcW w:w="1749" w:type="pct"/>
          </w:tcPr>
          <w:p w14:paraId="70C2FB03" w14:textId="77777777" w:rsidR="00B4350D" w:rsidRPr="005F2AC4" w:rsidRDefault="00B4350D" w:rsidP="003338EF">
            <w:pPr>
              <w:pStyle w:val="Texto"/>
              <w:rPr>
                <w:ins w:id="8147" w:author="Graván Serrano Eduardo" w:date="2020-09-11T15:10:00Z"/>
                <w:b/>
                <w:bCs/>
              </w:rPr>
            </w:pPr>
            <w:ins w:id="8148" w:author="Graván Serrano Eduardo" w:date="2020-09-11T15:10:00Z">
              <w:r w:rsidRPr="005F2AC4">
                <w:rPr>
                  <w:b/>
                  <w:bCs/>
                </w:rPr>
                <w:t>CONCEPTO</w:t>
              </w:r>
            </w:ins>
          </w:p>
        </w:tc>
        <w:tc>
          <w:tcPr>
            <w:tcW w:w="1001" w:type="pct"/>
          </w:tcPr>
          <w:p w14:paraId="03248BBE" w14:textId="76B31317" w:rsidR="00B4350D" w:rsidRPr="005F2AC4" w:rsidRDefault="00D308D0" w:rsidP="003338EF">
            <w:pPr>
              <w:pStyle w:val="Texto"/>
              <w:jc w:val="center"/>
              <w:rPr>
                <w:ins w:id="8149" w:author="Graván Serrano Eduardo" w:date="2020-09-11T15:10:00Z"/>
                <w:b/>
                <w:bCs/>
              </w:rPr>
            </w:pPr>
            <w:ins w:id="8150" w:author="Graván Serrano Eduardo" w:date="2020-09-11T15:41:00Z">
              <w:r>
                <w:rPr>
                  <w:b/>
                  <w:bCs/>
                </w:rPr>
                <w:t>UNIDADES</w:t>
              </w:r>
            </w:ins>
          </w:p>
        </w:tc>
        <w:tc>
          <w:tcPr>
            <w:tcW w:w="1168" w:type="pct"/>
          </w:tcPr>
          <w:p w14:paraId="2C11AFFF" w14:textId="020A4B13" w:rsidR="00B4350D" w:rsidRPr="005F2AC4" w:rsidRDefault="00D308D0" w:rsidP="003338EF">
            <w:pPr>
              <w:pStyle w:val="Texto"/>
              <w:jc w:val="center"/>
              <w:rPr>
                <w:ins w:id="8151" w:author="Graván Serrano Eduardo" w:date="2020-09-11T15:10:00Z"/>
                <w:b/>
                <w:bCs/>
              </w:rPr>
            </w:pPr>
            <w:ins w:id="8152" w:author="Graván Serrano Eduardo" w:date="2020-09-11T15:40:00Z">
              <w:r>
                <w:rPr>
                  <w:b/>
                  <w:bCs/>
                </w:rPr>
                <w:t>COSTE/UNIDAD</w:t>
              </w:r>
            </w:ins>
          </w:p>
        </w:tc>
        <w:tc>
          <w:tcPr>
            <w:tcW w:w="1081" w:type="pct"/>
          </w:tcPr>
          <w:p w14:paraId="3D99976A" w14:textId="77777777" w:rsidR="00B4350D" w:rsidRPr="005F2AC4" w:rsidRDefault="00B4350D" w:rsidP="003338EF">
            <w:pPr>
              <w:pStyle w:val="Texto"/>
              <w:jc w:val="center"/>
              <w:rPr>
                <w:ins w:id="8153" w:author="Graván Serrano Eduardo" w:date="2020-09-11T15:10:00Z"/>
                <w:b/>
                <w:bCs/>
              </w:rPr>
            </w:pPr>
            <w:ins w:id="8154" w:author="Graván Serrano Eduardo" w:date="2020-09-11T15:10:00Z">
              <w:r w:rsidRPr="005F2AC4">
                <w:rPr>
                  <w:b/>
                  <w:bCs/>
                </w:rPr>
                <w:t>COSTE TOTAL</w:t>
              </w:r>
            </w:ins>
          </w:p>
        </w:tc>
      </w:tr>
      <w:tr w:rsidR="00B4350D" w14:paraId="03EFA4AF" w14:textId="77777777" w:rsidTr="003338EF">
        <w:trPr>
          <w:ins w:id="8155" w:author="Graván Serrano Eduardo" w:date="2020-09-11T15:10:00Z"/>
        </w:trPr>
        <w:tc>
          <w:tcPr>
            <w:tcW w:w="1749" w:type="pct"/>
          </w:tcPr>
          <w:p w14:paraId="7D03EB35" w14:textId="5AE58A3F" w:rsidR="00B4350D" w:rsidRDefault="00D308D0" w:rsidP="003338EF">
            <w:pPr>
              <w:pStyle w:val="Texto"/>
              <w:rPr>
                <w:ins w:id="8156" w:author="Graván Serrano Eduardo" w:date="2020-09-11T15:10:00Z"/>
              </w:rPr>
            </w:pPr>
            <w:ins w:id="8157" w:author="Graván Serrano Eduardo" w:date="2020-09-11T15:42:00Z">
              <w:r>
                <w:t xml:space="preserve">Ordenador de sobremesa, i5-6600k 3.5GHz, </w:t>
              </w:r>
            </w:ins>
            <w:ins w:id="8158" w:author="Graván Serrano Eduardo" w:date="2020-09-11T15:43:00Z">
              <w:r>
                <w:t xml:space="preserve">512 GB SSD, tarjeta gráfica </w:t>
              </w:r>
              <w:proofErr w:type="spellStart"/>
              <w:r>
                <w:t>Nvidia</w:t>
              </w:r>
              <w:proofErr w:type="spellEnd"/>
              <w:r>
                <w:t xml:space="preserve"> GTX 970 4 GB GDDR5</w:t>
              </w:r>
            </w:ins>
            <w:ins w:id="8159" w:author="Graván Serrano Eduardo" w:date="2020-09-11T15:44:00Z">
              <w:r>
                <w:t>, 16GB memoria DDR4</w:t>
              </w:r>
            </w:ins>
          </w:p>
        </w:tc>
        <w:tc>
          <w:tcPr>
            <w:tcW w:w="1001" w:type="pct"/>
          </w:tcPr>
          <w:p w14:paraId="1A635E19" w14:textId="7F236DB4" w:rsidR="00B4350D" w:rsidRDefault="00D308D0" w:rsidP="003338EF">
            <w:pPr>
              <w:pStyle w:val="Texto"/>
              <w:jc w:val="right"/>
              <w:rPr>
                <w:ins w:id="8160" w:author="Graván Serrano Eduardo" w:date="2020-09-11T15:10:00Z"/>
              </w:rPr>
            </w:pPr>
            <w:ins w:id="8161" w:author="Graván Serrano Eduardo" w:date="2020-09-11T15:44:00Z">
              <w:r>
                <w:t>1</w:t>
              </w:r>
            </w:ins>
          </w:p>
        </w:tc>
        <w:tc>
          <w:tcPr>
            <w:tcW w:w="1168" w:type="pct"/>
          </w:tcPr>
          <w:p w14:paraId="711D92B6" w14:textId="5A4B6B91" w:rsidR="00B4350D" w:rsidRDefault="00D308D0" w:rsidP="003338EF">
            <w:pPr>
              <w:pStyle w:val="Texto"/>
              <w:jc w:val="right"/>
              <w:rPr>
                <w:ins w:id="8162" w:author="Graván Serrano Eduardo" w:date="2020-09-11T15:10:00Z"/>
              </w:rPr>
            </w:pPr>
            <w:ins w:id="8163" w:author="Graván Serrano Eduardo" w:date="2020-09-11T15:58:00Z">
              <w:r>
                <w:t>1</w:t>
              </w:r>
            </w:ins>
            <w:ins w:id="8164" w:author="Graván Serrano Eduardo" w:date="2020-09-11T16:03:00Z">
              <w:r w:rsidR="00896818">
                <w:t>1</w:t>
              </w:r>
            </w:ins>
            <w:ins w:id="8165" w:author="Graván Serrano Eduardo" w:date="2020-09-11T15:58:00Z">
              <w:r w:rsidR="00896818">
                <w:t>18</w:t>
              </w:r>
            </w:ins>
          </w:p>
        </w:tc>
        <w:tc>
          <w:tcPr>
            <w:tcW w:w="1081" w:type="pct"/>
          </w:tcPr>
          <w:p w14:paraId="169241B6" w14:textId="24E058CB" w:rsidR="00B4350D" w:rsidRDefault="00896818" w:rsidP="003338EF">
            <w:pPr>
              <w:pStyle w:val="Texto"/>
              <w:jc w:val="right"/>
              <w:rPr>
                <w:ins w:id="8166" w:author="Graván Serrano Eduardo" w:date="2020-09-11T15:10:00Z"/>
              </w:rPr>
            </w:pPr>
            <w:ins w:id="8167" w:author="Graván Serrano Eduardo" w:date="2020-09-11T15:58:00Z">
              <w:r>
                <w:t>1</w:t>
              </w:r>
            </w:ins>
            <w:ins w:id="8168" w:author="Graván Serrano Eduardo" w:date="2020-09-11T16:03:00Z">
              <w:r>
                <w:t>1</w:t>
              </w:r>
            </w:ins>
            <w:ins w:id="8169" w:author="Graván Serrano Eduardo" w:date="2020-09-11T15:58:00Z">
              <w:r>
                <w:t>18</w:t>
              </w:r>
            </w:ins>
            <w:ins w:id="8170" w:author="Graván Serrano Eduardo" w:date="2020-09-11T16:08:00Z">
              <w:r w:rsidR="00E05ED3">
                <w:t>,87</w:t>
              </w:r>
            </w:ins>
          </w:p>
        </w:tc>
      </w:tr>
      <w:tr w:rsidR="00B4350D" w14:paraId="132B2223" w14:textId="77777777" w:rsidTr="003338EF">
        <w:trPr>
          <w:ins w:id="8171" w:author="Graván Serrano Eduardo" w:date="2020-09-11T15:10:00Z"/>
        </w:trPr>
        <w:tc>
          <w:tcPr>
            <w:tcW w:w="1749" w:type="pct"/>
          </w:tcPr>
          <w:p w14:paraId="1B8D7E94" w14:textId="2CFD5FE5" w:rsidR="00B4350D" w:rsidRDefault="00896818" w:rsidP="003338EF">
            <w:pPr>
              <w:pStyle w:val="Texto"/>
              <w:rPr>
                <w:ins w:id="8172" w:author="Graván Serrano Eduardo" w:date="2020-09-11T15:10:00Z"/>
              </w:rPr>
            </w:pPr>
            <w:ins w:id="8173" w:author="Graván Serrano Eduardo" w:date="2020-09-11T15:58:00Z">
              <w:r>
                <w:t>Monitor de 24” AOC</w:t>
              </w:r>
            </w:ins>
          </w:p>
        </w:tc>
        <w:tc>
          <w:tcPr>
            <w:tcW w:w="1001" w:type="pct"/>
          </w:tcPr>
          <w:p w14:paraId="1E3DC5AA" w14:textId="3C803348" w:rsidR="00B4350D" w:rsidRDefault="00896818" w:rsidP="003338EF">
            <w:pPr>
              <w:pStyle w:val="Texto"/>
              <w:jc w:val="right"/>
              <w:rPr>
                <w:ins w:id="8174" w:author="Graván Serrano Eduardo" w:date="2020-09-11T15:10:00Z"/>
              </w:rPr>
            </w:pPr>
            <w:ins w:id="8175" w:author="Graván Serrano Eduardo" w:date="2020-09-11T15:58:00Z">
              <w:r>
                <w:t>2</w:t>
              </w:r>
            </w:ins>
          </w:p>
        </w:tc>
        <w:tc>
          <w:tcPr>
            <w:tcW w:w="1168" w:type="pct"/>
          </w:tcPr>
          <w:p w14:paraId="42D4D2B0" w14:textId="6E2B2986" w:rsidR="00B4350D" w:rsidRDefault="00896818" w:rsidP="003338EF">
            <w:pPr>
              <w:pStyle w:val="Texto"/>
              <w:jc w:val="right"/>
              <w:rPr>
                <w:ins w:id="8176" w:author="Graván Serrano Eduardo" w:date="2020-09-11T15:10:00Z"/>
              </w:rPr>
            </w:pPr>
            <w:ins w:id="8177" w:author="Graván Serrano Eduardo" w:date="2020-09-11T15:58:00Z">
              <w:r>
                <w:t>1</w:t>
              </w:r>
            </w:ins>
            <w:ins w:id="8178" w:author="Graván Serrano Eduardo" w:date="2020-09-11T15:59:00Z">
              <w:r>
                <w:t>20</w:t>
              </w:r>
            </w:ins>
          </w:p>
        </w:tc>
        <w:tc>
          <w:tcPr>
            <w:tcW w:w="1081" w:type="pct"/>
          </w:tcPr>
          <w:p w14:paraId="79A39229" w14:textId="106DBB1E" w:rsidR="00B4350D" w:rsidRDefault="00896818" w:rsidP="003338EF">
            <w:pPr>
              <w:pStyle w:val="Texto"/>
              <w:jc w:val="right"/>
              <w:rPr>
                <w:ins w:id="8179" w:author="Graván Serrano Eduardo" w:date="2020-09-11T15:10:00Z"/>
              </w:rPr>
            </w:pPr>
            <w:ins w:id="8180" w:author="Graván Serrano Eduardo" w:date="2020-09-11T15:59:00Z">
              <w:r>
                <w:t>240</w:t>
              </w:r>
            </w:ins>
          </w:p>
        </w:tc>
      </w:tr>
      <w:tr w:rsidR="00B4350D" w14:paraId="2B9E36DB" w14:textId="77777777" w:rsidTr="003338EF">
        <w:trPr>
          <w:ins w:id="8181" w:author="Graván Serrano Eduardo" w:date="2020-09-11T15:10:00Z"/>
        </w:trPr>
        <w:tc>
          <w:tcPr>
            <w:tcW w:w="1749" w:type="pct"/>
          </w:tcPr>
          <w:p w14:paraId="78C95A46" w14:textId="085C562B" w:rsidR="00B4350D" w:rsidRDefault="00896818" w:rsidP="003338EF">
            <w:pPr>
              <w:pStyle w:val="Texto"/>
              <w:rPr>
                <w:ins w:id="8182" w:author="Graván Serrano Eduardo" w:date="2020-09-11T15:10:00Z"/>
              </w:rPr>
            </w:pPr>
            <w:ins w:id="8183" w:author="Graván Serrano Eduardo" w:date="2020-09-11T15:59:00Z">
              <w:r>
                <w:t>Teléfono móvil LG L9 II</w:t>
              </w:r>
            </w:ins>
          </w:p>
        </w:tc>
        <w:tc>
          <w:tcPr>
            <w:tcW w:w="1001" w:type="pct"/>
          </w:tcPr>
          <w:p w14:paraId="5F992D28" w14:textId="310D0A66" w:rsidR="00B4350D" w:rsidRDefault="00896818" w:rsidP="003338EF">
            <w:pPr>
              <w:pStyle w:val="Texto"/>
              <w:jc w:val="right"/>
              <w:rPr>
                <w:ins w:id="8184" w:author="Graván Serrano Eduardo" w:date="2020-09-11T15:10:00Z"/>
              </w:rPr>
            </w:pPr>
            <w:ins w:id="8185" w:author="Graván Serrano Eduardo" w:date="2020-09-11T15:59:00Z">
              <w:r>
                <w:t>1</w:t>
              </w:r>
            </w:ins>
          </w:p>
        </w:tc>
        <w:tc>
          <w:tcPr>
            <w:tcW w:w="1168" w:type="pct"/>
          </w:tcPr>
          <w:p w14:paraId="12664FF2" w14:textId="0677C00B" w:rsidR="00B4350D" w:rsidRDefault="00896818" w:rsidP="003338EF">
            <w:pPr>
              <w:pStyle w:val="Texto"/>
              <w:jc w:val="right"/>
              <w:rPr>
                <w:ins w:id="8186" w:author="Graván Serrano Eduardo" w:date="2020-09-11T15:10:00Z"/>
              </w:rPr>
            </w:pPr>
            <w:ins w:id="8187" w:author="Graván Serrano Eduardo" w:date="2020-09-11T16:01:00Z">
              <w:r>
                <w:t>2</w:t>
              </w:r>
            </w:ins>
            <w:ins w:id="8188" w:author="Graván Serrano Eduardo" w:date="2020-09-11T16:03:00Z">
              <w:r>
                <w:t>2</w:t>
              </w:r>
            </w:ins>
            <w:ins w:id="8189" w:author="Graván Serrano Eduardo" w:date="2020-09-11T16:01:00Z">
              <w:r>
                <w:t>0</w:t>
              </w:r>
            </w:ins>
          </w:p>
        </w:tc>
        <w:tc>
          <w:tcPr>
            <w:tcW w:w="1081" w:type="pct"/>
          </w:tcPr>
          <w:p w14:paraId="7A15A66A" w14:textId="2CF46295" w:rsidR="00B4350D" w:rsidRDefault="00896818" w:rsidP="003338EF">
            <w:pPr>
              <w:pStyle w:val="Texto"/>
              <w:jc w:val="right"/>
              <w:rPr>
                <w:ins w:id="8190" w:author="Graván Serrano Eduardo" w:date="2020-09-11T15:10:00Z"/>
              </w:rPr>
            </w:pPr>
            <w:ins w:id="8191" w:author="Graván Serrano Eduardo" w:date="2020-09-11T16:03:00Z">
              <w:r>
                <w:t>220</w:t>
              </w:r>
            </w:ins>
          </w:p>
        </w:tc>
      </w:tr>
      <w:tr w:rsidR="00B4350D" w14:paraId="3A3EB8F2" w14:textId="77777777" w:rsidTr="003338EF">
        <w:trPr>
          <w:ins w:id="8192" w:author="Graván Serrano Eduardo" w:date="2020-09-11T15:10:00Z"/>
        </w:trPr>
        <w:tc>
          <w:tcPr>
            <w:tcW w:w="1749" w:type="pct"/>
          </w:tcPr>
          <w:p w14:paraId="01793956" w14:textId="3AB824A0" w:rsidR="00B4350D" w:rsidRDefault="00896818" w:rsidP="003338EF">
            <w:pPr>
              <w:pStyle w:val="Texto"/>
              <w:rPr>
                <w:ins w:id="8193" w:author="Graván Serrano Eduardo" w:date="2020-09-11T15:10:00Z"/>
              </w:rPr>
            </w:pPr>
            <w:ins w:id="8194" w:author="Graván Serrano Eduardo" w:date="2020-09-11T16:00:00Z">
              <w:r>
                <w:t xml:space="preserve">Teléfono móvil BQ </w:t>
              </w:r>
              <w:proofErr w:type="spellStart"/>
              <w:r>
                <w:t>Aquaris</w:t>
              </w:r>
            </w:ins>
            <w:proofErr w:type="spellEnd"/>
            <w:ins w:id="8195" w:author="Graván Serrano Eduardo" w:date="2020-09-11T16:01:00Z">
              <w:r>
                <w:t xml:space="preserve"> X Pro</w:t>
              </w:r>
            </w:ins>
          </w:p>
        </w:tc>
        <w:tc>
          <w:tcPr>
            <w:tcW w:w="1001" w:type="pct"/>
          </w:tcPr>
          <w:p w14:paraId="22994E1E" w14:textId="2D5EC8CC" w:rsidR="00B4350D" w:rsidRDefault="00896818" w:rsidP="003338EF">
            <w:pPr>
              <w:pStyle w:val="Texto"/>
              <w:jc w:val="right"/>
              <w:rPr>
                <w:ins w:id="8196" w:author="Graván Serrano Eduardo" w:date="2020-09-11T15:10:00Z"/>
              </w:rPr>
            </w:pPr>
            <w:ins w:id="8197" w:author="Graván Serrano Eduardo" w:date="2020-09-11T16:01:00Z">
              <w:r>
                <w:t>1</w:t>
              </w:r>
            </w:ins>
          </w:p>
        </w:tc>
        <w:tc>
          <w:tcPr>
            <w:tcW w:w="1168" w:type="pct"/>
          </w:tcPr>
          <w:p w14:paraId="6E569F60" w14:textId="0EA20852" w:rsidR="00B4350D" w:rsidRDefault="00896818" w:rsidP="003338EF">
            <w:pPr>
              <w:pStyle w:val="Texto"/>
              <w:jc w:val="right"/>
              <w:rPr>
                <w:ins w:id="8198" w:author="Graván Serrano Eduardo" w:date="2020-09-11T15:10:00Z"/>
              </w:rPr>
            </w:pPr>
            <w:ins w:id="8199" w:author="Graván Serrano Eduardo" w:date="2020-09-11T16:03:00Z">
              <w:r>
                <w:t>260</w:t>
              </w:r>
            </w:ins>
          </w:p>
        </w:tc>
        <w:tc>
          <w:tcPr>
            <w:tcW w:w="1081" w:type="pct"/>
          </w:tcPr>
          <w:p w14:paraId="0C2D2059" w14:textId="26F04128" w:rsidR="00B4350D" w:rsidRDefault="00896818" w:rsidP="003338EF">
            <w:pPr>
              <w:pStyle w:val="Texto"/>
              <w:jc w:val="right"/>
              <w:rPr>
                <w:ins w:id="8200" w:author="Graván Serrano Eduardo" w:date="2020-09-11T15:10:00Z"/>
              </w:rPr>
            </w:pPr>
            <w:ins w:id="8201" w:author="Graván Serrano Eduardo" w:date="2020-09-11T16:03:00Z">
              <w:r>
                <w:t>260</w:t>
              </w:r>
            </w:ins>
          </w:p>
        </w:tc>
      </w:tr>
      <w:tr w:rsidR="00B4350D" w14:paraId="6875F8BE" w14:textId="77777777" w:rsidTr="003338EF">
        <w:trPr>
          <w:ins w:id="8202" w:author="Graván Serrano Eduardo" w:date="2020-09-11T15:10:00Z"/>
        </w:trPr>
        <w:tc>
          <w:tcPr>
            <w:tcW w:w="1749" w:type="pct"/>
          </w:tcPr>
          <w:p w14:paraId="1349E1C0" w14:textId="77777777" w:rsidR="00B4350D" w:rsidRPr="005F2AC4" w:rsidRDefault="00B4350D" w:rsidP="003338EF">
            <w:pPr>
              <w:pStyle w:val="Texto"/>
              <w:rPr>
                <w:ins w:id="8203" w:author="Graván Serrano Eduardo" w:date="2020-09-11T15:10:00Z"/>
                <w:b/>
                <w:bCs/>
              </w:rPr>
            </w:pPr>
            <w:ins w:id="8204" w:author="Graván Serrano Eduardo" w:date="2020-09-11T15:10:00Z">
              <w:r w:rsidRPr="005F2AC4">
                <w:rPr>
                  <w:b/>
                  <w:bCs/>
                </w:rPr>
                <w:t>TOTAL</w:t>
              </w:r>
            </w:ins>
          </w:p>
        </w:tc>
        <w:tc>
          <w:tcPr>
            <w:tcW w:w="1001" w:type="pct"/>
          </w:tcPr>
          <w:p w14:paraId="14664151" w14:textId="77777777" w:rsidR="00B4350D" w:rsidRDefault="00B4350D" w:rsidP="003338EF">
            <w:pPr>
              <w:pStyle w:val="Texto"/>
              <w:jc w:val="right"/>
              <w:rPr>
                <w:ins w:id="8205" w:author="Graván Serrano Eduardo" w:date="2020-09-11T15:10:00Z"/>
              </w:rPr>
            </w:pPr>
          </w:p>
        </w:tc>
        <w:tc>
          <w:tcPr>
            <w:tcW w:w="1168" w:type="pct"/>
          </w:tcPr>
          <w:p w14:paraId="31E48D9A" w14:textId="77777777" w:rsidR="00B4350D" w:rsidRDefault="00B4350D" w:rsidP="003338EF">
            <w:pPr>
              <w:pStyle w:val="Texto"/>
              <w:jc w:val="right"/>
              <w:rPr>
                <w:ins w:id="8206" w:author="Graván Serrano Eduardo" w:date="2020-09-11T15:10:00Z"/>
              </w:rPr>
            </w:pPr>
          </w:p>
        </w:tc>
        <w:tc>
          <w:tcPr>
            <w:tcW w:w="1081" w:type="pct"/>
          </w:tcPr>
          <w:p w14:paraId="28192A3C" w14:textId="1B3C6110" w:rsidR="00B4350D" w:rsidRPr="005F2AC4" w:rsidRDefault="00896818" w:rsidP="003338EF">
            <w:pPr>
              <w:pStyle w:val="Texto"/>
              <w:jc w:val="right"/>
              <w:rPr>
                <w:ins w:id="8207" w:author="Graván Serrano Eduardo" w:date="2020-09-11T15:10:00Z"/>
                <w:b/>
                <w:bCs/>
              </w:rPr>
            </w:pPr>
            <w:ins w:id="8208" w:author="Graván Serrano Eduardo" w:date="2020-09-11T16:03:00Z">
              <w:r>
                <w:rPr>
                  <w:b/>
                  <w:bCs/>
                </w:rPr>
                <w:t>1838</w:t>
              </w:r>
            </w:ins>
            <w:ins w:id="8209" w:author="Graván Serrano Eduardo" w:date="2020-09-11T16:08:00Z">
              <w:r w:rsidR="00E05ED3">
                <w:rPr>
                  <w:b/>
                  <w:bCs/>
                </w:rPr>
                <w:t>,87</w:t>
              </w:r>
            </w:ins>
          </w:p>
        </w:tc>
      </w:tr>
    </w:tbl>
    <w:p w14:paraId="0643D148" w14:textId="4C0F65C5" w:rsidR="00B4350D" w:rsidRDefault="00B4350D" w:rsidP="00B4350D">
      <w:pPr>
        <w:pStyle w:val="Texto"/>
        <w:rPr>
          <w:ins w:id="8210" w:author="Graván Serrano Eduardo" w:date="2020-09-11T15:13:00Z"/>
        </w:rPr>
      </w:pPr>
    </w:p>
    <w:p w14:paraId="72B4547D" w14:textId="4B053BD3" w:rsidR="00B4350D" w:rsidRDefault="00B4350D">
      <w:pPr>
        <w:pStyle w:val="Descripcin"/>
        <w:keepNext/>
        <w:jc w:val="center"/>
        <w:rPr>
          <w:ins w:id="8211" w:author="Graván Serrano Eduardo" w:date="2020-09-11T15:13:00Z"/>
        </w:rPr>
        <w:pPrChange w:id="8212" w:author="Graván Serrano Eduardo" w:date="2020-09-11T15:13:00Z">
          <w:pPr/>
        </w:pPrChange>
      </w:pPr>
      <w:bookmarkStart w:id="8213" w:name="_Toc50736497"/>
      <w:ins w:id="8214" w:author="Graván Serrano Eduardo" w:date="2020-09-11T15:13:00Z">
        <w:r>
          <w:t xml:space="preserve">Tabla </w:t>
        </w:r>
        <w:r>
          <w:fldChar w:fldCharType="begin"/>
        </w:r>
        <w:r>
          <w:instrText xml:space="preserve"> SEQ Tabla \* ARABIC </w:instrText>
        </w:r>
      </w:ins>
      <w:r>
        <w:fldChar w:fldCharType="separate"/>
      </w:r>
      <w:ins w:id="8215" w:author="Graván Serrano Eduardo" w:date="2020-09-11T16:50:00Z">
        <w:r w:rsidR="00D871F0">
          <w:rPr>
            <w:noProof/>
          </w:rPr>
          <w:t>4</w:t>
        </w:r>
      </w:ins>
      <w:ins w:id="8216" w:author="Graván Serrano Eduardo" w:date="2020-09-11T15:13:00Z">
        <w:r>
          <w:fldChar w:fldCharType="end"/>
        </w:r>
        <w:r>
          <w:t>. Desglose del coste de licencias software.</w:t>
        </w:r>
        <w:bookmarkEnd w:id="8213"/>
      </w:ins>
    </w:p>
    <w:tbl>
      <w:tblPr>
        <w:tblStyle w:val="Tablaconcuadrcula"/>
        <w:tblW w:w="5000" w:type="pct"/>
        <w:tblLook w:val="04A0" w:firstRow="1" w:lastRow="0" w:firstColumn="1" w:lastColumn="0" w:noHBand="0" w:noVBand="1"/>
        <w:tblPrChange w:id="8217" w:author="Graván Serrano Eduardo" w:date="2020-09-11T15:41:00Z">
          <w:tblPr>
            <w:tblStyle w:val="Tablaconcuadrcula"/>
            <w:tblW w:w="5000" w:type="pct"/>
            <w:tblLook w:val="04A0" w:firstRow="1" w:lastRow="0" w:firstColumn="1" w:lastColumn="0" w:noHBand="0" w:noVBand="1"/>
          </w:tblPr>
        </w:tblPrChange>
      </w:tblPr>
      <w:tblGrid>
        <w:gridCol w:w="2972"/>
        <w:gridCol w:w="1701"/>
        <w:gridCol w:w="1985"/>
        <w:gridCol w:w="1836"/>
        <w:tblGridChange w:id="8218">
          <w:tblGrid>
            <w:gridCol w:w="2972"/>
            <w:gridCol w:w="1701"/>
            <w:gridCol w:w="1985"/>
            <w:gridCol w:w="1836"/>
          </w:tblGrid>
        </w:tblGridChange>
      </w:tblGrid>
      <w:tr w:rsidR="00D308D0" w14:paraId="37A2E388" w14:textId="77777777" w:rsidTr="00D308D0">
        <w:trPr>
          <w:ins w:id="8219" w:author="Graván Serrano Eduardo" w:date="2020-09-11T15:13:00Z"/>
        </w:trPr>
        <w:tc>
          <w:tcPr>
            <w:tcW w:w="1749" w:type="pct"/>
            <w:vAlign w:val="center"/>
            <w:tcPrChange w:id="8220" w:author="Graván Serrano Eduardo" w:date="2020-09-11T15:41:00Z">
              <w:tcPr>
                <w:tcW w:w="1749" w:type="pct"/>
              </w:tcPr>
            </w:tcPrChange>
          </w:tcPr>
          <w:p w14:paraId="47692B53" w14:textId="6639ACE7" w:rsidR="00D308D0" w:rsidRPr="005F2AC4" w:rsidRDefault="00D308D0" w:rsidP="00D308D0">
            <w:pPr>
              <w:pStyle w:val="Texto"/>
              <w:rPr>
                <w:ins w:id="8221" w:author="Graván Serrano Eduardo" w:date="2020-09-11T15:13:00Z"/>
                <w:b/>
                <w:bCs/>
              </w:rPr>
            </w:pPr>
            <w:ins w:id="8222" w:author="Graván Serrano Eduardo" w:date="2020-09-11T15:41:00Z">
              <w:r w:rsidRPr="005F2AC4">
                <w:rPr>
                  <w:b/>
                  <w:bCs/>
                </w:rPr>
                <w:t>CONCEPTO</w:t>
              </w:r>
            </w:ins>
          </w:p>
        </w:tc>
        <w:tc>
          <w:tcPr>
            <w:tcW w:w="1001" w:type="pct"/>
            <w:vAlign w:val="center"/>
            <w:tcPrChange w:id="8223" w:author="Graván Serrano Eduardo" w:date="2020-09-11T15:41:00Z">
              <w:tcPr>
                <w:tcW w:w="1001" w:type="pct"/>
              </w:tcPr>
            </w:tcPrChange>
          </w:tcPr>
          <w:p w14:paraId="28AFF2F5" w14:textId="72E2457B" w:rsidR="00D308D0" w:rsidRPr="005F2AC4" w:rsidRDefault="00D308D0" w:rsidP="00D308D0">
            <w:pPr>
              <w:pStyle w:val="Texto"/>
              <w:jc w:val="center"/>
              <w:rPr>
                <w:ins w:id="8224" w:author="Graván Serrano Eduardo" w:date="2020-09-11T15:13:00Z"/>
                <w:b/>
                <w:bCs/>
              </w:rPr>
            </w:pPr>
            <w:ins w:id="8225" w:author="Graván Serrano Eduardo" w:date="2020-09-11T15:41:00Z">
              <w:r>
                <w:rPr>
                  <w:b/>
                  <w:bCs/>
                </w:rPr>
                <w:t>NÚMERO DE LICENCIAS</w:t>
              </w:r>
            </w:ins>
          </w:p>
        </w:tc>
        <w:tc>
          <w:tcPr>
            <w:tcW w:w="1168" w:type="pct"/>
            <w:vAlign w:val="center"/>
            <w:tcPrChange w:id="8226" w:author="Graván Serrano Eduardo" w:date="2020-09-11T15:41:00Z">
              <w:tcPr>
                <w:tcW w:w="1168" w:type="pct"/>
              </w:tcPr>
            </w:tcPrChange>
          </w:tcPr>
          <w:p w14:paraId="010878C0" w14:textId="7820065A" w:rsidR="00D308D0" w:rsidRPr="005F2AC4" w:rsidRDefault="00D308D0" w:rsidP="00D308D0">
            <w:pPr>
              <w:pStyle w:val="Texto"/>
              <w:jc w:val="center"/>
              <w:rPr>
                <w:ins w:id="8227" w:author="Graván Serrano Eduardo" w:date="2020-09-11T15:13:00Z"/>
                <w:b/>
                <w:bCs/>
              </w:rPr>
            </w:pPr>
            <w:ins w:id="8228" w:author="Graván Serrano Eduardo" w:date="2020-09-11T15:41:00Z">
              <w:r>
                <w:rPr>
                  <w:b/>
                  <w:bCs/>
                </w:rPr>
                <w:t>COSTE/UNIDAD</w:t>
              </w:r>
            </w:ins>
          </w:p>
        </w:tc>
        <w:tc>
          <w:tcPr>
            <w:tcW w:w="1081" w:type="pct"/>
            <w:vAlign w:val="center"/>
            <w:tcPrChange w:id="8229" w:author="Graván Serrano Eduardo" w:date="2020-09-11T15:41:00Z">
              <w:tcPr>
                <w:tcW w:w="1081" w:type="pct"/>
              </w:tcPr>
            </w:tcPrChange>
          </w:tcPr>
          <w:p w14:paraId="3D0D05C3" w14:textId="4DBE39DC" w:rsidR="00D308D0" w:rsidRPr="005F2AC4" w:rsidRDefault="00D308D0" w:rsidP="00D308D0">
            <w:pPr>
              <w:pStyle w:val="Texto"/>
              <w:jc w:val="center"/>
              <w:rPr>
                <w:ins w:id="8230" w:author="Graván Serrano Eduardo" w:date="2020-09-11T15:13:00Z"/>
                <w:b/>
                <w:bCs/>
              </w:rPr>
            </w:pPr>
            <w:ins w:id="8231" w:author="Graván Serrano Eduardo" w:date="2020-09-11T15:41:00Z">
              <w:r w:rsidRPr="005F2AC4">
                <w:rPr>
                  <w:b/>
                  <w:bCs/>
                </w:rPr>
                <w:t>COSTE TOTAL</w:t>
              </w:r>
            </w:ins>
          </w:p>
        </w:tc>
      </w:tr>
      <w:tr w:rsidR="00B4350D" w14:paraId="7DD759ED" w14:textId="77777777" w:rsidTr="003338EF">
        <w:trPr>
          <w:ins w:id="8232" w:author="Graván Serrano Eduardo" w:date="2020-09-11T15:13:00Z"/>
        </w:trPr>
        <w:tc>
          <w:tcPr>
            <w:tcW w:w="1749" w:type="pct"/>
          </w:tcPr>
          <w:p w14:paraId="3413209E" w14:textId="7660AECD" w:rsidR="00B4350D" w:rsidRDefault="00E05ED3" w:rsidP="003338EF">
            <w:pPr>
              <w:pStyle w:val="Texto"/>
              <w:rPr>
                <w:ins w:id="8233" w:author="Graván Serrano Eduardo" w:date="2020-09-11T15:13:00Z"/>
              </w:rPr>
            </w:pPr>
            <w:ins w:id="8234" w:author="Graván Serrano Eduardo" w:date="2020-09-11T16:07:00Z">
              <w:r>
                <w:t>Windows 10</w:t>
              </w:r>
            </w:ins>
          </w:p>
        </w:tc>
        <w:tc>
          <w:tcPr>
            <w:tcW w:w="1001" w:type="pct"/>
          </w:tcPr>
          <w:p w14:paraId="5CD70A77" w14:textId="32DE5AC0" w:rsidR="00B4350D" w:rsidRDefault="00E05ED3" w:rsidP="003338EF">
            <w:pPr>
              <w:pStyle w:val="Texto"/>
              <w:jc w:val="right"/>
              <w:rPr>
                <w:ins w:id="8235" w:author="Graván Serrano Eduardo" w:date="2020-09-11T15:13:00Z"/>
              </w:rPr>
            </w:pPr>
            <w:ins w:id="8236" w:author="Graván Serrano Eduardo" w:date="2020-09-11T16:07:00Z">
              <w:r>
                <w:t>1</w:t>
              </w:r>
            </w:ins>
          </w:p>
        </w:tc>
        <w:tc>
          <w:tcPr>
            <w:tcW w:w="1168" w:type="pct"/>
          </w:tcPr>
          <w:p w14:paraId="40B9527E" w14:textId="5340E68C" w:rsidR="00B4350D" w:rsidRDefault="00E05ED3" w:rsidP="003338EF">
            <w:pPr>
              <w:pStyle w:val="Texto"/>
              <w:jc w:val="right"/>
              <w:rPr>
                <w:ins w:id="8237" w:author="Graván Serrano Eduardo" w:date="2020-09-11T15:13:00Z"/>
              </w:rPr>
            </w:pPr>
            <w:ins w:id="8238" w:author="Graván Serrano Eduardo" w:date="2020-09-11T16:07:00Z">
              <w:r>
                <w:t>116,99</w:t>
              </w:r>
            </w:ins>
          </w:p>
        </w:tc>
        <w:tc>
          <w:tcPr>
            <w:tcW w:w="1081" w:type="pct"/>
          </w:tcPr>
          <w:p w14:paraId="209E8EC2" w14:textId="000F2D29" w:rsidR="00B4350D" w:rsidRDefault="006F07E0" w:rsidP="003338EF">
            <w:pPr>
              <w:pStyle w:val="Texto"/>
              <w:jc w:val="right"/>
              <w:rPr>
                <w:ins w:id="8239" w:author="Graván Serrano Eduardo" w:date="2020-09-11T15:13:00Z"/>
              </w:rPr>
            </w:pPr>
            <w:ins w:id="8240" w:author="Graván Serrano Eduardo" w:date="2020-09-11T16:08:00Z">
              <w:r>
                <w:t>116,99</w:t>
              </w:r>
            </w:ins>
          </w:p>
        </w:tc>
      </w:tr>
      <w:tr w:rsidR="00B4350D" w14:paraId="599E87B3" w14:textId="77777777" w:rsidTr="003338EF">
        <w:trPr>
          <w:ins w:id="8241" w:author="Graván Serrano Eduardo" w:date="2020-09-11T15:13:00Z"/>
        </w:trPr>
        <w:tc>
          <w:tcPr>
            <w:tcW w:w="1749" w:type="pct"/>
          </w:tcPr>
          <w:p w14:paraId="49A1D4CE" w14:textId="0BC1B201" w:rsidR="00B4350D" w:rsidRDefault="006F07E0" w:rsidP="003338EF">
            <w:pPr>
              <w:pStyle w:val="Texto"/>
              <w:rPr>
                <w:ins w:id="8242" w:author="Graván Serrano Eduardo" w:date="2020-09-11T15:13:00Z"/>
              </w:rPr>
            </w:pPr>
            <w:ins w:id="8243" w:author="Graván Serrano Eduardo" w:date="2020-09-11T16:10:00Z">
              <w:r>
                <w:t>IntelliJ Idea</w:t>
              </w:r>
            </w:ins>
            <w:ins w:id="8244" w:author="Graván Serrano Eduardo" w:date="2020-09-11T16:28:00Z">
              <w:r w:rsidR="00AB4C41">
                <w:t xml:space="preserve"> 1 año</w:t>
              </w:r>
            </w:ins>
          </w:p>
        </w:tc>
        <w:tc>
          <w:tcPr>
            <w:tcW w:w="1001" w:type="pct"/>
          </w:tcPr>
          <w:p w14:paraId="606DB87A" w14:textId="7EEBF5B1" w:rsidR="00B4350D" w:rsidRDefault="00E05ED3" w:rsidP="003338EF">
            <w:pPr>
              <w:pStyle w:val="Texto"/>
              <w:jc w:val="right"/>
              <w:rPr>
                <w:ins w:id="8245" w:author="Graván Serrano Eduardo" w:date="2020-09-11T15:13:00Z"/>
              </w:rPr>
            </w:pPr>
            <w:ins w:id="8246" w:author="Graván Serrano Eduardo" w:date="2020-09-11T16:07:00Z">
              <w:r>
                <w:t>1</w:t>
              </w:r>
            </w:ins>
          </w:p>
        </w:tc>
        <w:tc>
          <w:tcPr>
            <w:tcW w:w="1168" w:type="pct"/>
          </w:tcPr>
          <w:p w14:paraId="6C4B11C2" w14:textId="3FA1467F" w:rsidR="00B4350D" w:rsidRDefault="006F07E0" w:rsidP="003338EF">
            <w:pPr>
              <w:pStyle w:val="Texto"/>
              <w:jc w:val="right"/>
              <w:rPr>
                <w:ins w:id="8247" w:author="Graván Serrano Eduardo" w:date="2020-09-11T15:13:00Z"/>
              </w:rPr>
            </w:pPr>
            <w:ins w:id="8248" w:author="Graván Serrano Eduardo" w:date="2020-09-11T16:10:00Z">
              <w:r>
                <w:t>499</w:t>
              </w:r>
            </w:ins>
          </w:p>
        </w:tc>
        <w:tc>
          <w:tcPr>
            <w:tcW w:w="1081" w:type="pct"/>
          </w:tcPr>
          <w:p w14:paraId="16F53FD5" w14:textId="75CEE7C0" w:rsidR="00B4350D" w:rsidRDefault="006F07E0" w:rsidP="003338EF">
            <w:pPr>
              <w:pStyle w:val="Texto"/>
              <w:jc w:val="right"/>
              <w:rPr>
                <w:ins w:id="8249" w:author="Graván Serrano Eduardo" w:date="2020-09-11T15:13:00Z"/>
              </w:rPr>
            </w:pPr>
            <w:ins w:id="8250" w:author="Graván Serrano Eduardo" w:date="2020-09-11T16:10:00Z">
              <w:r>
                <w:t>499</w:t>
              </w:r>
            </w:ins>
          </w:p>
        </w:tc>
      </w:tr>
      <w:tr w:rsidR="00B4350D" w14:paraId="297F2332" w14:textId="77777777" w:rsidTr="003338EF">
        <w:trPr>
          <w:ins w:id="8251" w:author="Graván Serrano Eduardo" w:date="2020-09-11T15:13:00Z"/>
        </w:trPr>
        <w:tc>
          <w:tcPr>
            <w:tcW w:w="1749" w:type="pct"/>
          </w:tcPr>
          <w:p w14:paraId="31C8B625" w14:textId="42681B5C" w:rsidR="00B4350D" w:rsidRDefault="006F07E0" w:rsidP="003338EF">
            <w:pPr>
              <w:pStyle w:val="Texto"/>
              <w:rPr>
                <w:ins w:id="8252" w:author="Graván Serrano Eduardo" w:date="2020-09-11T15:13:00Z"/>
              </w:rPr>
            </w:pPr>
            <w:ins w:id="8253" w:author="Graván Serrano Eduardo" w:date="2020-09-11T16:13:00Z">
              <w:r>
                <w:t>Microsoft Office</w:t>
              </w:r>
            </w:ins>
          </w:p>
        </w:tc>
        <w:tc>
          <w:tcPr>
            <w:tcW w:w="1001" w:type="pct"/>
          </w:tcPr>
          <w:p w14:paraId="7C00744B" w14:textId="5A21D3DB" w:rsidR="00B4350D" w:rsidRDefault="00E05ED3" w:rsidP="003338EF">
            <w:pPr>
              <w:pStyle w:val="Texto"/>
              <w:jc w:val="right"/>
              <w:rPr>
                <w:ins w:id="8254" w:author="Graván Serrano Eduardo" w:date="2020-09-11T15:13:00Z"/>
              </w:rPr>
            </w:pPr>
            <w:ins w:id="8255" w:author="Graván Serrano Eduardo" w:date="2020-09-11T16:07:00Z">
              <w:r>
                <w:t>1</w:t>
              </w:r>
            </w:ins>
          </w:p>
        </w:tc>
        <w:tc>
          <w:tcPr>
            <w:tcW w:w="1168" w:type="pct"/>
          </w:tcPr>
          <w:p w14:paraId="387A4CB2" w14:textId="63E46517" w:rsidR="00B4350D" w:rsidRDefault="006F07E0" w:rsidP="003338EF">
            <w:pPr>
              <w:pStyle w:val="Texto"/>
              <w:jc w:val="right"/>
              <w:rPr>
                <w:ins w:id="8256" w:author="Graván Serrano Eduardo" w:date="2020-09-11T15:13:00Z"/>
              </w:rPr>
            </w:pPr>
            <w:ins w:id="8257" w:author="Graván Serrano Eduardo" w:date="2020-09-11T16:13:00Z">
              <w:r>
                <w:t>69,90</w:t>
              </w:r>
            </w:ins>
          </w:p>
        </w:tc>
        <w:tc>
          <w:tcPr>
            <w:tcW w:w="1081" w:type="pct"/>
          </w:tcPr>
          <w:p w14:paraId="46DD0E6C" w14:textId="778B01CD" w:rsidR="00B4350D" w:rsidRDefault="006F07E0" w:rsidP="003338EF">
            <w:pPr>
              <w:pStyle w:val="Texto"/>
              <w:jc w:val="right"/>
              <w:rPr>
                <w:ins w:id="8258" w:author="Graván Serrano Eduardo" w:date="2020-09-11T15:13:00Z"/>
              </w:rPr>
            </w:pPr>
            <w:ins w:id="8259" w:author="Graván Serrano Eduardo" w:date="2020-09-11T16:13:00Z">
              <w:r>
                <w:t>69,90</w:t>
              </w:r>
            </w:ins>
          </w:p>
        </w:tc>
      </w:tr>
      <w:tr w:rsidR="00B4350D" w14:paraId="009631F9" w14:textId="77777777" w:rsidTr="003338EF">
        <w:trPr>
          <w:ins w:id="8260" w:author="Graván Serrano Eduardo" w:date="2020-09-11T15:13:00Z"/>
        </w:trPr>
        <w:tc>
          <w:tcPr>
            <w:tcW w:w="1749" w:type="pct"/>
          </w:tcPr>
          <w:p w14:paraId="3CD0C999" w14:textId="2071DF00" w:rsidR="00B4350D" w:rsidRDefault="006F07E0" w:rsidP="003338EF">
            <w:pPr>
              <w:pStyle w:val="Texto"/>
              <w:rPr>
                <w:ins w:id="8261" w:author="Graván Serrano Eduardo" w:date="2020-09-11T15:13:00Z"/>
              </w:rPr>
            </w:pPr>
            <w:proofErr w:type="spellStart"/>
            <w:ins w:id="8262" w:author="Graván Serrano Eduardo" w:date="2020-09-11T16:17:00Z">
              <w:r>
                <w:t>Toad</w:t>
              </w:r>
              <w:proofErr w:type="spellEnd"/>
              <w:r>
                <w:t xml:space="preserve"> Data </w:t>
              </w:r>
              <w:proofErr w:type="spellStart"/>
              <w:r>
                <w:t>Modeler</w:t>
              </w:r>
            </w:ins>
            <w:proofErr w:type="spellEnd"/>
          </w:p>
        </w:tc>
        <w:tc>
          <w:tcPr>
            <w:tcW w:w="1001" w:type="pct"/>
          </w:tcPr>
          <w:p w14:paraId="30D2BDBD" w14:textId="70DA51A4" w:rsidR="00B4350D" w:rsidRDefault="00B4350D" w:rsidP="003338EF">
            <w:pPr>
              <w:pStyle w:val="Texto"/>
              <w:jc w:val="right"/>
              <w:rPr>
                <w:ins w:id="8263" w:author="Graván Serrano Eduardo" w:date="2020-09-11T15:13:00Z"/>
              </w:rPr>
            </w:pPr>
            <w:ins w:id="8264" w:author="Graván Serrano Eduardo" w:date="2020-09-11T15:13:00Z">
              <w:r>
                <w:t>1</w:t>
              </w:r>
            </w:ins>
          </w:p>
        </w:tc>
        <w:tc>
          <w:tcPr>
            <w:tcW w:w="1168" w:type="pct"/>
          </w:tcPr>
          <w:p w14:paraId="1FC5B642" w14:textId="25ECE8EF" w:rsidR="00B4350D" w:rsidRDefault="006F07E0" w:rsidP="003338EF">
            <w:pPr>
              <w:pStyle w:val="Texto"/>
              <w:jc w:val="right"/>
              <w:rPr>
                <w:ins w:id="8265" w:author="Graván Serrano Eduardo" w:date="2020-09-11T15:13:00Z"/>
              </w:rPr>
            </w:pPr>
            <w:ins w:id="8266" w:author="Graván Serrano Eduardo" w:date="2020-09-11T16:19:00Z">
              <w:r>
                <w:t>618,31</w:t>
              </w:r>
            </w:ins>
          </w:p>
        </w:tc>
        <w:tc>
          <w:tcPr>
            <w:tcW w:w="1081" w:type="pct"/>
          </w:tcPr>
          <w:p w14:paraId="7EEDB719" w14:textId="74D12319" w:rsidR="00B4350D" w:rsidRDefault="00AB4C41" w:rsidP="003338EF">
            <w:pPr>
              <w:pStyle w:val="Texto"/>
              <w:jc w:val="right"/>
              <w:rPr>
                <w:ins w:id="8267" w:author="Graván Serrano Eduardo" w:date="2020-09-11T15:13:00Z"/>
              </w:rPr>
            </w:pPr>
            <w:ins w:id="8268" w:author="Graván Serrano Eduardo" w:date="2020-09-11T16:19:00Z">
              <w:r>
                <w:t>618,31</w:t>
              </w:r>
            </w:ins>
          </w:p>
        </w:tc>
      </w:tr>
      <w:tr w:rsidR="00AB4C41" w14:paraId="3BAE7348" w14:textId="77777777" w:rsidTr="003338EF">
        <w:trPr>
          <w:ins w:id="8269" w:author="Graván Serrano Eduardo" w:date="2020-09-11T16:26:00Z"/>
        </w:trPr>
        <w:tc>
          <w:tcPr>
            <w:tcW w:w="1749" w:type="pct"/>
          </w:tcPr>
          <w:p w14:paraId="21EC25CF" w14:textId="414C2AC2" w:rsidR="00AB4C41" w:rsidRDefault="00AB4C41" w:rsidP="003338EF">
            <w:pPr>
              <w:pStyle w:val="Texto"/>
              <w:rPr>
                <w:ins w:id="8270" w:author="Graván Serrano Eduardo" w:date="2020-09-11T16:26:00Z"/>
              </w:rPr>
            </w:pPr>
            <w:ins w:id="8271" w:author="Graván Serrano Eduardo" w:date="2020-09-11T16:26:00Z">
              <w:r>
                <w:t>Python 3</w:t>
              </w:r>
            </w:ins>
          </w:p>
        </w:tc>
        <w:tc>
          <w:tcPr>
            <w:tcW w:w="1001" w:type="pct"/>
          </w:tcPr>
          <w:p w14:paraId="7B734CE3" w14:textId="22112986" w:rsidR="00AB4C41" w:rsidRDefault="00AB4C41" w:rsidP="003338EF">
            <w:pPr>
              <w:pStyle w:val="Texto"/>
              <w:jc w:val="right"/>
              <w:rPr>
                <w:ins w:id="8272" w:author="Graván Serrano Eduardo" w:date="2020-09-11T16:26:00Z"/>
              </w:rPr>
            </w:pPr>
            <w:ins w:id="8273" w:author="Graván Serrano Eduardo" w:date="2020-09-11T16:26:00Z">
              <w:r>
                <w:t>1</w:t>
              </w:r>
            </w:ins>
          </w:p>
        </w:tc>
        <w:tc>
          <w:tcPr>
            <w:tcW w:w="1168" w:type="pct"/>
          </w:tcPr>
          <w:p w14:paraId="1159A6BD" w14:textId="0772B361" w:rsidR="00AB4C41" w:rsidRDefault="00AB4C41" w:rsidP="003338EF">
            <w:pPr>
              <w:pStyle w:val="Texto"/>
              <w:jc w:val="right"/>
              <w:rPr>
                <w:ins w:id="8274" w:author="Graván Serrano Eduardo" w:date="2020-09-11T16:26:00Z"/>
              </w:rPr>
            </w:pPr>
            <w:ins w:id="8275" w:author="Graván Serrano Eduardo" w:date="2020-09-11T16:26:00Z">
              <w:r>
                <w:t>0</w:t>
              </w:r>
            </w:ins>
          </w:p>
        </w:tc>
        <w:tc>
          <w:tcPr>
            <w:tcW w:w="1081" w:type="pct"/>
          </w:tcPr>
          <w:p w14:paraId="375E6752" w14:textId="56583E78" w:rsidR="00AB4C41" w:rsidRDefault="00AB4C41" w:rsidP="003338EF">
            <w:pPr>
              <w:pStyle w:val="Texto"/>
              <w:jc w:val="right"/>
              <w:rPr>
                <w:ins w:id="8276" w:author="Graván Serrano Eduardo" w:date="2020-09-11T16:26:00Z"/>
              </w:rPr>
            </w:pPr>
            <w:ins w:id="8277" w:author="Graván Serrano Eduardo" w:date="2020-09-11T16:26:00Z">
              <w:r>
                <w:t>0</w:t>
              </w:r>
            </w:ins>
          </w:p>
        </w:tc>
      </w:tr>
      <w:tr w:rsidR="00AB4C41" w14:paraId="6754D734" w14:textId="77777777" w:rsidTr="003338EF">
        <w:trPr>
          <w:ins w:id="8278" w:author="Graván Serrano Eduardo" w:date="2020-09-11T16:26:00Z"/>
        </w:trPr>
        <w:tc>
          <w:tcPr>
            <w:tcW w:w="1749" w:type="pct"/>
          </w:tcPr>
          <w:p w14:paraId="2E89575E" w14:textId="4C075445" w:rsidR="00AB4C41" w:rsidRDefault="00AB4C41" w:rsidP="003338EF">
            <w:pPr>
              <w:pStyle w:val="Texto"/>
              <w:rPr>
                <w:ins w:id="8279" w:author="Graván Serrano Eduardo" w:date="2020-09-11T16:26:00Z"/>
              </w:rPr>
            </w:pPr>
            <w:ins w:id="8280" w:author="Graván Serrano Eduardo" w:date="2020-09-11T16:26:00Z">
              <w:r>
                <w:t>Java</w:t>
              </w:r>
            </w:ins>
          </w:p>
        </w:tc>
        <w:tc>
          <w:tcPr>
            <w:tcW w:w="1001" w:type="pct"/>
          </w:tcPr>
          <w:p w14:paraId="65E96C31" w14:textId="5038BE0C" w:rsidR="00AB4C41" w:rsidRDefault="00AB4C41" w:rsidP="003338EF">
            <w:pPr>
              <w:pStyle w:val="Texto"/>
              <w:jc w:val="right"/>
              <w:rPr>
                <w:ins w:id="8281" w:author="Graván Serrano Eduardo" w:date="2020-09-11T16:26:00Z"/>
              </w:rPr>
            </w:pPr>
            <w:ins w:id="8282" w:author="Graván Serrano Eduardo" w:date="2020-09-11T16:26:00Z">
              <w:r>
                <w:t>1</w:t>
              </w:r>
            </w:ins>
          </w:p>
        </w:tc>
        <w:tc>
          <w:tcPr>
            <w:tcW w:w="1168" w:type="pct"/>
          </w:tcPr>
          <w:p w14:paraId="46E872BC" w14:textId="2BDFAA2D" w:rsidR="00AB4C41" w:rsidRDefault="00AB4C41" w:rsidP="003338EF">
            <w:pPr>
              <w:pStyle w:val="Texto"/>
              <w:jc w:val="right"/>
              <w:rPr>
                <w:ins w:id="8283" w:author="Graván Serrano Eduardo" w:date="2020-09-11T16:26:00Z"/>
              </w:rPr>
            </w:pPr>
            <w:ins w:id="8284" w:author="Graván Serrano Eduardo" w:date="2020-09-11T16:26:00Z">
              <w:r>
                <w:t>0</w:t>
              </w:r>
            </w:ins>
          </w:p>
        </w:tc>
        <w:tc>
          <w:tcPr>
            <w:tcW w:w="1081" w:type="pct"/>
          </w:tcPr>
          <w:p w14:paraId="5E867574" w14:textId="2795592B" w:rsidR="00AB4C41" w:rsidRDefault="00AB4C41" w:rsidP="003338EF">
            <w:pPr>
              <w:pStyle w:val="Texto"/>
              <w:jc w:val="right"/>
              <w:rPr>
                <w:ins w:id="8285" w:author="Graván Serrano Eduardo" w:date="2020-09-11T16:26:00Z"/>
              </w:rPr>
            </w:pPr>
            <w:ins w:id="8286" w:author="Graván Serrano Eduardo" w:date="2020-09-11T16:27:00Z">
              <w:r>
                <w:t>0</w:t>
              </w:r>
            </w:ins>
          </w:p>
        </w:tc>
      </w:tr>
      <w:tr w:rsidR="00AB4C41" w14:paraId="6B00B6A1" w14:textId="77777777" w:rsidTr="003338EF">
        <w:trPr>
          <w:ins w:id="8287" w:author="Graván Serrano Eduardo" w:date="2020-09-11T16:26:00Z"/>
        </w:trPr>
        <w:tc>
          <w:tcPr>
            <w:tcW w:w="1749" w:type="pct"/>
          </w:tcPr>
          <w:p w14:paraId="3CD0CD98" w14:textId="51C384F1" w:rsidR="00AB4C41" w:rsidRDefault="00AB4C41" w:rsidP="003338EF">
            <w:pPr>
              <w:pStyle w:val="Texto"/>
              <w:rPr>
                <w:ins w:id="8288" w:author="Graván Serrano Eduardo" w:date="2020-09-11T16:26:00Z"/>
              </w:rPr>
            </w:pPr>
            <w:ins w:id="8289" w:author="Graván Serrano Eduardo" w:date="2020-09-11T16:26:00Z">
              <w:r>
                <w:t xml:space="preserve">Apache </w:t>
              </w:r>
              <w:proofErr w:type="spellStart"/>
              <w:r>
                <w:t>Netbeans</w:t>
              </w:r>
              <w:proofErr w:type="spellEnd"/>
            </w:ins>
          </w:p>
        </w:tc>
        <w:tc>
          <w:tcPr>
            <w:tcW w:w="1001" w:type="pct"/>
          </w:tcPr>
          <w:p w14:paraId="316C02AE" w14:textId="54CFE3F9" w:rsidR="00AB4C41" w:rsidRDefault="00AB4C41" w:rsidP="003338EF">
            <w:pPr>
              <w:pStyle w:val="Texto"/>
              <w:jc w:val="right"/>
              <w:rPr>
                <w:ins w:id="8290" w:author="Graván Serrano Eduardo" w:date="2020-09-11T16:26:00Z"/>
              </w:rPr>
            </w:pPr>
            <w:ins w:id="8291" w:author="Graván Serrano Eduardo" w:date="2020-09-11T16:26:00Z">
              <w:r>
                <w:t>1</w:t>
              </w:r>
            </w:ins>
          </w:p>
        </w:tc>
        <w:tc>
          <w:tcPr>
            <w:tcW w:w="1168" w:type="pct"/>
          </w:tcPr>
          <w:p w14:paraId="17AFAB79" w14:textId="466999CE" w:rsidR="00AB4C41" w:rsidRDefault="00AB4C41" w:rsidP="003338EF">
            <w:pPr>
              <w:pStyle w:val="Texto"/>
              <w:jc w:val="right"/>
              <w:rPr>
                <w:ins w:id="8292" w:author="Graván Serrano Eduardo" w:date="2020-09-11T16:26:00Z"/>
              </w:rPr>
            </w:pPr>
            <w:ins w:id="8293" w:author="Graván Serrano Eduardo" w:date="2020-09-11T16:26:00Z">
              <w:r>
                <w:t>0</w:t>
              </w:r>
            </w:ins>
          </w:p>
        </w:tc>
        <w:tc>
          <w:tcPr>
            <w:tcW w:w="1081" w:type="pct"/>
          </w:tcPr>
          <w:p w14:paraId="495207C4" w14:textId="5C3E3F36" w:rsidR="00AB4C41" w:rsidRDefault="00AB4C41" w:rsidP="003338EF">
            <w:pPr>
              <w:pStyle w:val="Texto"/>
              <w:jc w:val="right"/>
              <w:rPr>
                <w:ins w:id="8294" w:author="Graván Serrano Eduardo" w:date="2020-09-11T16:26:00Z"/>
              </w:rPr>
            </w:pPr>
            <w:ins w:id="8295" w:author="Graván Serrano Eduardo" w:date="2020-09-11T16:26:00Z">
              <w:r>
                <w:t>0</w:t>
              </w:r>
            </w:ins>
          </w:p>
        </w:tc>
      </w:tr>
      <w:tr w:rsidR="00AB4C41" w14:paraId="6B4F0F23" w14:textId="77777777" w:rsidTr="003338EF">
        <w:trPr>
          <w:ins w:id="8296" w:author="Graván Serrano Eduardo" w:date="2020-09-11T16:26:00Z"/>
        </w:trPr>
        <w:tc>
          <w:tcPr>
            <w:tcW w:w="1749" w:type="pct"/>
          </w:tcPr>
          <w:p w14:paraId="156B22D2" w14:textId="56F194AA" w:rsidR="00AB4C41" w:rsidRDefault="00AB4C41" w:rsidP="003338EF">
            <w:pPr>
              <w:pStyle w:val="Texto"/>
              <w:rPr>
                <w:ins w:id="8297" w:author="Graván Serrano Eduardo" w:date="2020-09-11T16:26:00Z"/>
              </w:rPr>
            </w:pPr>
            <w:ins w:id="8298" w:author="Graván Serrano Eduardo" w:date="2020-09-11T16:27:00Z">
              <w:r>
                <w:t xml:space="preserve">Visual Studio </w:t>
              </w:r>
              <w:proofErr w:type="spellStart"/>
              <w:r>
                <w:t>Code</w:t>
              </w:r>
            </w:ins>
            <w:proofErr w:type="spellEnd"/>
          </w:p>
        </w:tc>
        <w:tc>
          <w:tcPr>
            <w:tcW w:w="1001" w:type="pct"/>
          </w:tcPr>
          <w:p w14:paraId="4A238E28" w14:textId="0CE12F0E" w:rsidR="00AB4C41" w:rsidRDefault="00AB4C41" w:rsidP="003338EF">
            <w:pPr>
              <w:pStyle w:val="Texto"/>
              <w:jc w:val="right"/>
              <w:rPr>
                <w:ins w:id="8299" w:author="Graván Serrano Eduardo" w:date="2020-09-11T16:26:00Z"/>
              </w:rPr>
            </w:pPr>
            <w:ins w:id="8300" w:author="Graván Serrano Eduardo" w:date="2020-09-11T16:27:00Z">
              <w:r>
                <w:t>1</w:t>
              </w:r>
            </w:ins>
          </w:p>
        </w:tc>
        <w:tc>
          <w:tcPr>
            <w:tcW w:w="1168" w:type="pct"/>
          </w:tcPr>
          <w:p w14:paraId="51117364" w14:textId="35D6D1C7" w:rsidR="00AB4C41" w:rsidRDefault="00AB4C41" w:rsidP="003338EF">
            <w:pPr>
              <w:pStyle w:val="Texto"/>
              <w:jc w:val="right"/>
              <w:rPr>
                <w:ins w:id="8301" w:author="Graván Serrano Eduardo" w:date="2020-09-11T16:26:00Z"/>
              </w:rPr>
            </w:pPr>
            <w:ins w:id="8302" w:author="Graván Serrano Eduardo" w:date="2020-09-11T16:27:00Z">
              <w:r>
                <w:t>0</w:t>
              </w:r>
            </w:ins>
          </w:p>
        </w:tc>
        <w:tc>
          <w:tcPr>
            <w:tcW w:w="1081" w:type="pct"/>
          </w:tcPr>
          <w:p w14:paraId="25849B85" w14:textId="0D3A80C9" w:rsidR="00AB4C41" w:rsidRDefault="00AB4C41" w:rsidP="003338EF">
            <w:pPr>
              <w:pStyle w:val="Texto"/>
              <w:jc w:val="right"/>
              <w:rPr>
                <w:ins w:id="8303" w:author="Graván Serrano Eduardo" w:date="2020-09-11T16:26:00Z"/>
              </w:rPr>
            </w:pPr>
            <w:ins w:id="8304" w:author="Graván Serrano Eduardo" w:date="2020-09-11T16:27:00Z">
              <w:r>
                <w:t>0</w:t>
              </w:r>
            </w:ins>
          </w:p>
        </w:tc>
      </w:tr>
      <w:tr w:rsidR="00B4350D" w14:paraId="1CBE7220" w14:textId="77777777" w:rsidTr="003338EF">
        <w:trPr>
          <w:ins w:id="8305" w:author="Graván Serrano Eduardo" w:date="2020-09-11T15:13:00Z"/>
        </w:trPr>
        <w:tc>
          <w:tcPr>
            <w:tcW w:w="1749" w:type="pct"/>
          </w:tcPr>
          <w:p w14:paraId="1D07C28D" w14:textId="77777777" w:rsidR="00B4350D" w:rsidRPr="005F2AC4" w:rsidRDefault="00B4350D" w:rsidP="003338EF">
            <w:pPr>
              <w:pStyle w:val="Texto"/>
              <w:rPr>
                <w:ins w:id="8306" w:author="Graván Serrano Eduardo" w:date="2020-09-11T15:13:00Z"/>
                <w:b/>
                <w:bCs/>
              </w:rPr>
            </w:pPr>
            <w:ins w:id="8307" w:author="Graván Serrano Eduardo" w:date="2020-09-11T15:13:00Z">
              <w:r w:rsidRPr="005F2AC4">
                <w:rPr>
                  <w:b/>
                  <w:bCs/>
                </w:rPr>
                <w:t>TOTAL</w:t>
              </w:r>
            </w:ins>
          </w:p>
        </w:tc>
        <w:tc>
          <w:tcPr>
            <w:tcW w:w="1001" w:type="pct"/>
          </w:tcPr>
          <w:p w14:paraId="4DBF4B54" w14:textId="77777777" w:rsidR="00B4350D" w:rsidRDefault="00B4350D" w:rsidP="003338EF">
            <w:pPr>
              <w:pStyle w:val="Texto"/>
              <w:jc w:val="right"/>
              <w:rPr>
                <w:ins w:id="8308" w:author="Graván Serrano Eduardo" w:date="2020-09-11T15:13:00Z"/>
              </w:rPr>
            </w:pPr>
          </w:p>
        </w:tc>
        <w:tc>
          <w:tcPr>
            <w:tcW w:w="1168" w:type="pct"/>
          </w:tcPr>
          <w:p w14:paraId="3EB9AC05" w14:textId="77777777" w:rsidR="00B4350D" w:rsidRDefault="00B4350D" w:rsidP="003338EF">
            <w:pPr>
              <w:pStyle w:val="Texto"/>
              <w:jc w:val="right"/>
              <w:rPr>
                <w:ins w:id="8309" w:author="Graván Serrano Eduardo" w:date="2020-09-11T15:13:00Z"/>
              </w:rPr>
            </w:pPr>
          </w:p>
        </w:tc>
        <w:tc>
          <w:tcPr>
            <w:tcW w:w="1081" w:type="pct"/>
          </w:tcPr>
          <w:p w14:paraId="74091D85" w14:textId="6807780F" w:rsidR="00B4350D" w:rsidRPr="005F2AC4" w:rsidRDefault="00AB4C41" w:rsidP="003338EF">
            <w:pPr>
              <w:pStyle w:val="Texto"/>
              <w:jc w:val="right"/>
              <w:rPr>
                <w:ins w:id="8310" w:author="Graván Serrano Eduardo" w:date="2020-09-11T15:13:00Z"/>
                <w:b/>
                <w:bCs/>
              </w:rPr>
            </w:pPr>
            <w:ins w:id="8311" w:author="Graván Serrano Eduardo" w:date="2020-09-11T16:27:00Z">
              <w:r>
                <w:rPr>
                  <w:b/>
                  <w:bCs/>
                </w:rPr>
                <w:t>1304,20</w:t>
              </w:r>
            </w:ins>
          </w:p>
        </w:tc>
      </w:tr>
    </w:tbl>
    <w:p w14:paraId="05C01FEB" w14:textId="3046EE3D" w:rsidR="00B4350D" w:rsidRDefault="00B4350D" w:rsidP="00B4350D">
      <w:pPr>
        <w:pStyle w:val="Texto"/>
        <w:rPr>
          <w:ins w:id="8312" w:author="Graván Serrano Eduardo" w:date="2020-09-11T16:30:00Z"/>
        </w:rPr>
      </w:pPr>
    </w:p>
    <w:p w14:paraId="71D05542" w14:textId="607E0621" w:rsidR="00182855" w:rsidRDefault="00182855">
      <w:pPr>
        <w:pStyle w:val="Descripcin"/>
        <w:keepNext/>
        <w:jc w:val="center"/>
        <w:rPr>
          <w:ins w:id="8313" w:author="Graván Serrano Eduardo" w:date="2020-09-11T16:33:00Z"/>
        </w:rPr>
        <w:pPrChange w:id="8314" w:author="Graván Serrano Eduardo" w:date="2020-09-11T16:33:00Z">
          <w:pPr/>
        </w:pPrChange>
      </w:pPr>
      <w:bookmarkStart w:id="8315" w:name="_Toc50736498"/>
      <w:ins w:id="8316" w:author="Graván Serrano Eduardo" w:date="2020-09-11T16:33:00Z">
        <w:r>
          <w:lastRenderedPageBreak/>
          <w:t xml:space="preserve">Tabla </w:t>
        </w:r>
        <w:r>
          <w:fldChar w:fldCharType="begin"/>
        </w:r>
        <w:r>
          <w:instrText xml:space="preserve"> SEQ Tabla \* ARABIC </w:instrText>
        </w:r>
      </w:ins>
      <w:r>
        <w:fldChar w:fldCharType="separate"/>
      </w:r>
      <w:ins w:id="8317" w:author="Graván Serrano Eduardo" w:date="2020-09-11T16:50:00Z">
        <w:r w:rsidR="00D871F0">
          <w:rPr>
            <w:noProof/>
          </w:rPr>
          <w:t>5</w:t>
        </w:r>
      </w:ins>
      <w:ins w:id="8318" w:author="Graván Serrano Eduardo" w:date="2020-09-11T16:33:00Z">
        <w:r>
          <w:fldChar w:fldCharType="end"/>
        </w:r>
        <w:r>
          <w:t>. Coste total de materiales.</w:t>
        </w:r>
        <w:bookmarkEnd w:id="8315"/>
      </w:ins>
    </w:p>
    <w:tbl>
      <w:tblPr>
        <w:tblStyle w:val="Tablaconcuadrcula"/>
        <w:tblW w:w="5000" w:type="pct"/>
        <w:tblLook w:val="04A0" w:firstRow="1" w:lastRow="0" w:firstColumn="1" w:lastColumn="0" w:noHBand="0" w:noVBand="1"/>
        <w:tblPrChange w:id="8319" w:author="Graván Serrano Eduardo" w:date="2020-09-11T16:31:00Z">
          <w:tblPr>
            <w:tblStyle w:val="Tablaconcuadrcula"/>
            <w:tblW w:w="5000" w:type="pct"/>
            <w:tblLook w:val="04A0" w:firstRow="1" w:lastRow="0" w:firstColumn="1" w:lastColumn="0" w:noHBand="0" w:noVBand="1"/>
          </w:tblPr>
        </w:tblPrChange>
      </w:tblPr>
      <w:tblGrid>
        <w:gridCol w:w="6658"/>
        <w:gridCol w:w="1836"/>
        <w:tblGridChange w:id="8320">
          <w:tblGrid>
            <w:gridCol w:w="2972"/>
            <w:gridCol w:w="1836"/>
          </w:tblGrid>
        </w:tblGridChange>
      </w:tblGrid>
      <w:tr w:rsidR="00182855" w14:paraId="299D3F4A" w14:textId="77777777" w:rsidTr="00182855">
        <w:trPr>
          <w:ins w:id="8321" w:author="Graván Serrano Eduardo" w:date="2020-09-11T16:30:00Z"/>
        </w:trPr>
        <w:tc>
          <w:tcPr>
            <w:tcW w:w="3919" w:type="pct"/>
            <w:vAlign w:val="center"/>
            <w:tcPrChange w:id="8322" w:author="Graván Serrano Eduardo" w:date="2020-09-11T16:31:00Z">
              <w:tcPr>
                <w:tcW w:w="1749" w:type="pct"/>
                <w:vAlign w:val="center"/>
              </w:tcPr>
            </w:tcPrChange>
          </w:tcPr>
          <w:p w14:paraId="05ABDEB9" w14:textId="77777777" w:rsidR="00182855" w:rsidRPr="005F2AC4" w:rsidRDefault="00182855" w:rsidP="003338EF">
            <w:pPr>
              <w:pStyle w:val="Texto"/>
              <w:rPr>
                <w:ins w:id="8323" w:author="Graván Serrano Eduardo" w:date="2020-09-11T16:30:00Z"/>
                <w:b/>
                <w:bCs/>
              </w:rPr>
            </w:pPr>
            <w:ins w:id="8324" w:author="Graván Serrano Eduardo" w:date="2020-09-11T16:30:00Z">
              <w:r w:rsidRPr="005F2AC4">
                <w:rPr>
                  <w:b/>
                  <w:bCs/>
                </w:rPr>
                <w:t>CONCEPTO</w:t>
              </w:r>
            </w:ins>
          </w:p>
        </w:tc>
        <w:tc>
          <w:tcPr>
            <w:tcW w:w="1081" w:type="pct"/>
            <w:vAlign w:val="center"/>
            <w:tcPrChange w:id="8325" w:author="Graván Serrano Eduardo" w:date="2020-09-11T16:31:00Z">
              <w:tcPr>
                <w:tcW w:w="1081" w:type="pct"/>
                <w:vAlign w:val="center"/>
              </w:tcPr>
            </w:tcPrChange>
          </w:tcPr>
          <w:p w14:paraId="056C5FA0" w14:textId="77777777" w:rsidR="00182855" w:rsidRPr="005F2AC4" w:rsidRDefault="00182855" w:rsidP="003338EF">
            <w:pPr>
              <w:pStyle w:val="Texto"/>
              <w:jc w:val="center"/>
              <w:rPr>
                <w:ins w:id="8326" w:author="Graván Serrano Eduardo" w:date="2020-09-11T16:30:00Z"/>
                <w:b/>
                <w:bCs/>
              </w:rPr>
            </w:pPr>
            <w:ins w:id="8327" w:author="Graván Serrano Eduardo" w:date="2020-09-11T16:30:00Z">
              <w:r w:rsidRPr="005F2AC4">
                <w:rPr>
                  <w:b/>
                  <w:bCs/>
                </w:rPr>
                <w:t>COSTE TOTAL</w:t>
              </w:r>
            </w:ins>
          </w:p>
        </w:tc>
      </w:tr>
      <w:tr w:rsidR="00182855" w14:paraId="648A453C" w14:textId="77777777" w:rsidTr="00182855">
        <w:trPr>
          <w:ins w:id="8328" w:author="Graván Serrano Eduardo" w:date="2020-09-11T16:30:00Z"/>
        </w:trPr>
        <w:tc>
          <w:tcPr>
            <w:tcW w:w="3919" w:type="pct"/>
            <w:tcPrChange w:id="8329" w:author="Graván Serrano Eduardo" w:date="2020-09-11T16:31:00Z">
              <w:tcPr>
                <w:tcW w:w="1749" w:type="pct"/>
              </w:tcPr>
            </w:tcPrChange>
          </w:tcPr>
          <w:p w14:paraId="1091BC46" w14:textId="31D00BB8" w:rsidR="00182855" w:rsidRDefault="00182855" w:rsidP="003338EF">
            <w:pPr>
              <w:pStyle w:val="Texto"/>
              <w:rPr>
                <w:ins w:id="8330" w:author="Graván Serrano Eduardo" w:date="2020-09-11T16:30:00Z"/>
              </w:rPr>
            </w:pPr>
            <w:ins w:id="8331" w:author="Graván Serrano Eduardo" w:date="2020-09-11T16:31:00Z">
              <w:r>
                <w:t xml:space="preserve">COSTE </w:t>
              </w:r>
            </w:ins>
            <w:ins w:id="8332" w:author="Graván Serrano Eduardo" w:date="2020-09-11T16:53:00Z">
              <w:r w:rsidR="008C672D">
                <w:t xml:space="preserve">TOTAL </w:t>
              </w:r>
            </w:ins>
            <w:ins w:id="8333" w:author="Graván Serrano Eduardo" w:date="2020-09-11T16:31:00Z">
              <w:r>
                <w:t>HARDWARE</w:t>
              </w:r>
            </w:ins>
          </w:p>
        </w:tc>
        <w:tc>
          <w:tcPr>
            <w:tcW w:w="1081" w:type="pct"/>
            <w:tcPrChange w:id="8334" w:author="Graván Serrano Eduardo" w:date="2020-09-11T16:31:00Z">
              <w:tcPr>
                <w:tcW w:w="1081" w:type="pct"/>
              </w:tcPr>
            </w:tcPrChange>
          </w:tcPr>
          <w:p w14:paraId="3B9BD6C0" w14:textId="71F4E41C" w:rsidR="00182855" w:rsidRDefault="00182855" w:rsidP="003338EF">
            <w:pPr>
              <w:pStyle w:val="Texto"/>
              <w:jc w:val="right"/>
              <w:rPr>
                <w:ins w:id="8335" w:author="Graván Serrano Eduardo" w:date="2020-09-11T16:30:00Z"/>
              </w:rPr>
            </w:pPr>
            <w:ins w:id="8336" w:author="Graván Serrano Eduardo" w:date="2020-09-11T16:32:00Z">
              <w:r>
                <w:t>1838,87</w:t>
              </w:r>
            </w:ins>
          </w:p>
        </w:tc>
      </w:tr>
      <w:tr w:rsidR="00182855" w14:paraId="17FE8D5B" w14:textId="77777777" w:rsidTr="00182855">
        <w:trPr>
          <w:ins w:id="8337" w:author="Graván Serrano Eduardo" w:date="2020-09-11T16:30:00Z"/>
        </w:trPr>
        <w:tc>
          <w:tcPr>
            <w:tcW w:w="3919" w:type="pct"/>
            <w:tcPrChange w:id="8338" w:author="Graván Serrano Eduardo" w:date="2020-09-11T16:31:00Z">
              <w:tcPr>
                <w:tcW w:w="1749" w:type="pct"/>
              </w:tcPr>
            </w:tcPrChange>
          </w:tcPr>
          <w:p w14:paraId="278F058F" w14:textId="410E9429" w:rsidR="00182855" w:rsidRDefault="00182855" w:rsidP="003338EF">
            <w:pPr>
              <w:pStyle w:val="Texto"/>
              <w:rPr>
                <w:ins w:id="8339" w:author="Graván Serrano Eduardo" w:date="2020-09-11T16:30:00Z"/>
              </w:rPr>
            </w:pPr>
            <w:ins w:id="8340" w:author="Graván Serrano Eduardo" w:date="2020-09-11T16:31:00Z">
              <w:r>
                <w:t xml:space="preserve">COSTE </w:t>
              </w:r>
            </w:ins>
            <w:ins w:id="8341" w:author="Graván Serrano Eduardo" w:date="2020-09-11T16:53:00Z">
              <w:r w:rsidR="008C672D">
                <w:t xml:space="preserve">TOTAL </w:t>
              </w:r>
            </w:ins>
            <w:ins w:id="8342" w:author="Graván Serrano Eduardo" w:date="2020-09-11T16:31:00Z">
              <w:r>
                <w:t>DE LICENCIAS SOFTWARE</w:t>
              </w:r>
            </w:ins>
          </w:p>
        </w:tc>
        <w:tc>
          <w:tcPr>
            <w:tcW w:w="1081" w:type="pct"/>
            <w:tcPrChange w:id="8343" w:author="Graván Serrano Eduardo" w:date="2020-09-11T16:31:00Z">
              <w:tcPr>
                <w:tcW w:w="1081" w:type="pct"/>
              </w:tcPr>
            </w:tcPrChange>
          </w:tcPr>
          <w:p w14:paraId="1D210D0E" w14:textId="79E87373" w:rsidR="00182855" w:rsidRDefault="00182855" w:rsidP="003338EF">
            <w:pPr>
              <w:pStyle w:val="Texto"/>
              <w:jc w:val="right"/>
              <w:rPr>
                <w:ins w:id="8344" w:author="Graván Serrano Eduardo" w:date="2020-09-11T16:30:00Z"/>
              </w:rPr>
            </w:pPr>
            <w:ins w:id="8345" w:author="Graván Serrano Eduardo" w:date="2020-09-11T16:32:00Z">
              <w:r>
                <w:t>1304,20</w:t>
              </w:r>
            </w:ins>
          </w:p>
        </w:tc>
      </w:tr>
      <w:tr w:rsidR="00182855" w14:paraId="17E8E9B2" w14:textId="77777777" w:rsidTr="00182855">
        <w:trPr>
          <w:ins w:id="8346" w:author="Graván Serrano Eduardo" w:date="2020-09-11T16:30:00Z"/>
        </w:trPr>
        <w:tc>
          <w:tcPr>
            <w:tcW w:w="3919" w:type="pct"/>
            <w:tcPrChange w:id="8347" w:author="Graván Serrano Eduardo" w:date="2020-09-11T16:31:00Z">
              <w:tcPr>
                <w:tcW w:w="1749" w:type="pct"/>
              </w:tcPr>
            </w:tcPrChange>
          </w:tcPr>
          <w:p w14:paraId="112C3A16" w14:textId="5A4BB714" w:rsidR="00182855" w:rsidRPr="005F2AC4" w:rsidRDefault="00182855" w:rsidP="003338EF">
            <w:pPr>
              <w:pStyle w:val="Texto"/>
              <w:rPr>
                <w:ins w:id="8348" w:author="Graván Serrano Eduardo" w:date="2020-09-11T16:30:00Z"/>
                <w:b/>
                <w:bCs/>
              </w:rPr>
            </w:pPr>
            <w:ins w:id="8349" w:author="Graván Serrano Eduardo" w:date="2020-09-11T16:31:00Z">
              <w:r>
                <w:rPr>
                  <w:b/>
                  <w:bCs/>
                </w:rPr>
                <w:t xml:space="preserve">COSTE </w:t>
              </w:r>
            </w:ins>
            <w:ins w:id="8350" w:author="Graván Serrano Eduardo" w:date="2020-09-11T16:30:00Z">
              <w:r w:rsidRPr="005F2AC4">
                <w:rPr>
                  <w:b/>
                  <w:bCs/>
                </w:rPr>
                <w:t>TOTAL</w:t>
              </w:r>
            </w:ins>
            <w:ins w:id="8351" w:author="Graván Serrano Eduardo" w:date="2020-09-11T16:31:00Z">
              <w:r>
                <w:rPr>
                  <w:b/>
                  <w:bCs/>
                </w:rPr>
                <w:t xml:space="preserve"> DE MATERIALES</w:t>
              </w:r>
            </w:ins>
          </w:p>
        </w:tc>
        <w:tc>
          <w:tcPr>
            <w:tcW w:w="1081" w:type="pct"/>
            <w:tcPrChange w:id="8352" w:author="Graván Serrano Eduardo" w:date="2020-09-11T16:31:00Z">
              <w:tcPr>
                <w:tcW w:w="1081" w:type="pct"/>
              </w:tcPr>
            </w:tcPrChange>
          </w:tcPr>
          <w:p w14:paraId="56F88A92" w14:textId="746EF7BB" w:rsidR="00182855" w:rsidRPr="005F2AC4" w:rsidRDefault="00182855" w:rsidP="003338EF">
            <w:pPr>
              <w:pStyle w:val="Texto"/>
              <w:jc w:val="right"/>
              <w:rPr>
                <w:ins w:id="8353" w:author="Graván Serrano Eduardo" w:date="2020-09-11T16:30:00Z"/>
                <w:b/>
                <w:bCs/>
              </w:rPr>
            </w:pPr>
            <w:ins w:id="8354" w:author="Graván Serrano Eduardo" w:date="2020-09-11T16:32:00Z">
              <w:r w:rsidRPr="00182855">
                <w:rPr>
                  <w:b/>
                  <w:bCs/>
                </w:rPr>
                <w:t>3143</w:t>
              </w:r>
              <w:r>
                <w:rPr>
                  <w:b/>
                  <w:bCs/>
                </w:rPr>
                <w:t>,</w:t>
              </w:r>
              <w:r w:rsidRPr="00182855">
                <w:rPr>
                  <w:b/>
                  <w:bCs/>
                </w:rPr>
                <w:t>07</w:t>
              </w:r>
            </w:ins>
          </w:p>
        </w:tc>
      </w:tr>
    </w:tbl>
    <w:p w14:paraId="747F65BF" w14:textId="74B04D35" w:rsidR="00182855" w:rsidRDefault="00182855" w:rsidP="00B4350D">
      <w:pPr>
        <w:pStyle w:val="Texto"/>
        <w:rPr>
          <w:ins w:id="8355" w:author="Graván Serrano Eduardo" w:date="2020-09-11T16:36:00Z"/>
        </w:rPr>
      </w:pPr>
      <w:ins w:id="8356" w:author="Graván Serrano Eduardo" w:date="2020-09-11T16:35:00Z">
        <w:r>
          <w:t>Por último,</w:t>
        </w:r>
      </w:ins>
      <w:ins w:id="8357" w:author="Graván Serrano Eduardo" w:date="2020-09-11T16:36:00Z">
        <w:r>
          <w:t xml:space="preserve"> se calculará el coste de los gastos generales. En este apartado se incluyen gastos como: </w:t>
        </w:r>
      </w:ins>
    </w:p>
    <w:p w14:paraId="2A8EDC99" w14:textId="10B9AB10" w:rsidR="00182855" w:rsidRDefault="00182855" w:rsidP="00182855">
      <w:pPr>
        <w:pStyle w:val="Texto"/>
        <w:numPr>
          <w:ilvl w:val="0"/>
          <w:numId w:val="71"/>
        </w:numPr>
        <w:rPr>
          <w:ins w:id="8358" w:author="Graván Serrano Eduardo" w:date="2020-09-11T16:37:00Z"/>
        </w:rPr>
      </w:pPr>
      <w:ins w:id="8359" w:author="Graván Serrano Eduardo" w:date="2020-09-11T16:36:00Z">
        <w:r>
          <w:t>Material de oficina (folios, bolígrafos, etc.</w:t>
        </w:r>
      </w:ins>
      <w:ins w:id="8360" w:author="Graván Serrano Eduardo" w:date="2020-09-11T16:37:00Z">
        <w:r>
          <w:t>).</w:t>
        </w:r>
      </w:ins>
    </w:p>
    <w:p w14:paraId="490AA316" w14:textId="73D43A9F" w:rsidR="00182855" w:rsidRDefault="00182855" w:rsidP="00182855">
      <w:pPr>
        <w:pStyle w:val="Texto"/>
        <w:numPr>
          <w:ilvl w:val="0"/>
          <w:numId w:val="71"/>
        </w:numPr>
        <w:rPr>
          <w:ins w:id="8361" w:author="Graván Serrano Eduardo" w:date="2020-09-11T16:37:00Z"/>
        </w:rPr>
      </w:pPr>
      <w:ins w:id="8362" w:author="Graván Serrano Eduardo" w:date="2020-09-11T16:37:00Z">
        <w:r>
          <w:t>Dietas</w:t>
        </w:r>
      </w:ins>
      <w:ins w:id="8363" w:author="Graván Serrano Eduardo" w:date="2020-09-11T16:44:00Z">
        <w:r w:rsidR="00746A62">
          <w:t xml:space="preserve"> y desplazamientos</w:t>
        </w:r>
      </w:ins>
      <w:ins w:id="8364" w:author="Graván Serrano Eduardo" w:date="2020-09-11T16:37:00Z">
        <w:r>
          <w:t>.</w:t>
        </w:r>
      </w:ins>
    </w:p>
    <w:p w14:paraId="77E2D9F5" w14:textId="7EBA2BE3" w:rsidR="00182855" w:rsidRDefault="00182855" w:rsidP="00182855">
      <w:pPr>
        <w:pStyle w:val="Texto"/>
        <w:numPr>
          <w:ilvl w:val="0"/>
          <w:numId w:val="71"/>
        </w:numPr>
        <w:rPr>
          <w:ins w:id="8365" w:author="Graván Serrano Eduardo" w:date="2020-09-11T16:37:00Z"/>
        </w:rPr>
      </w:pPr>
      <w:ins w:id="8366" w:author="Graván Serrano Eduardo" w:date="2020-09-11T16:37:00Z">
        <w:r>
          <w:t>Gastos en infraestructura (luz, conexión a Internet, etc.).</w:t>
        </w:r>
      </w:ins>
    </w:p>
    <w:p w14:paraId="47328DCA" w14:textId="0C089FFD" w:rsidR="00182855" w:rsidRDefault="00182855" w:rsidP="00182855">
      <w:pPr>
        <w:pStyle w:val="Texto"/>
        <w:rPr>
          <w:ins w:id="8367" w:author="Graván Serrano Eduardo" w:date="2020-09-11T16:38:00Z"/>
        </w:rPr>
      </w:pPr>
      <w:ins w:id="8368" w:author="Graván Serrano Eduardo" w:date="2020-09-11T16:37:00Z">
        <w:r>
          <w:t xml:space="preserve">Para calcular el coste de los gastos generales se aplicará un recargo del </w:t>
        </w:r>
      </w:ins>
      <w:ins w:id="8369" w:author="Graván Serrano Eduardo" w:date="2020-09-11T17:18:00Z">
        <w:r w:rsidR="00374611">
          <w:t>2</w:t>
        </w:r>
      </w:ins>
      <w:ins w:id="8370" w:author="Graván Serrano Eduardo" w:date="2020-09-11T16:37:00Z">
        <w:r>
          <w:t>0% sobre la suma de</w:t>
        </w:r>
      </w:ins>
      <w:ins w:id="8371" w:author="Graván Serrano Eduardo" w:date="2020-09-11T16:38:00Z">
        <w:r>
          <w:t>l total de los costes materiales y el total de los costes de mano de obra.</w:t>
        </w:r>
      </w:ins>
    </w:p>
    <w:p w14:paraId="010C00C0" w14:textId="2A5EEFD2" w:rsidR="00D871F0" w:rsidRDefault="00D871F0">
      <w:pPr>
        <w:pStyle w:val="Descripcin"/>
        <w:keepNext/>
        <w:jc w:val="center"/>
        <w:rPr>
          <w:ins w:id="8372" w:author="Graván Serrano Eduardo" w:date="2020-09-11T16:44:00Z"/>
        </w:rPr>
        <w:pPrChange w:id="8373" w:author="Graván Serrano Eduardo" w:date="2020-09-11T16:44:00Z">
          <w:pPr/>
        </w:pPrChange>
      </w:pPr>
      <w:bookmarkStart w:id="8374" w:name="_Toc50736499"/>
      <w:ins w:id="8375" w:author="Graván Serrano Eduardo" w:date="2020-09-11T16:44:00Z">
        <w:r>
          <w:t xml:space="preserve">Tabla </w:t>
        </w:r>
        <w:r>
          <w:fldChar w:fldCharType="begin"/>
        </w:r>
        <w:r>
          <w:instrText xml:space="preserve"> SEQ Tabla \* ARABIC </w:instrText>
        </w:r>
      </w:ins>
      <w:r>
        <w:fldChar w:fldCharType="separate"/>
      </w:r>
      <w:ins w:id="8376" w:author="Graván Serrano Eduardo" w:date="2020-09-11T16:50:00Z">
        <w:r>
          <w:rPr>
            <w:noProof/>
          </w:rPr>
          <w:t>6</w:t>
        </w:r>
      </w:ins>
      <w:ins w:id="8377" w:author="Graván Serrano Eduardo" w:date="2020-09-11T16:44:00Z">
        <w:r>
          <w:fldChar w:fldCharType="end"/>
        </w:r>
        <w:r>
          <w:t>. Gastos generales del proyecto.</w:t>
        </w:r>
        <w:bookmarkEnd w:id="8374"/>
      </w:ins>
    </w:p>
    <w:tbl>
      <w:tblPr>
        <w:tblStyle w:val="Tablaconcuadrcula"/>
        <w:tblW w:w="5000" w:type="pct"/>
        <w:tblLook w:val="04A0" w:firstRow="1" w:lastRow="0" w:firstColumn="1" w:lastColumn="0" w:noHBand="0" w:noVBand="1"/>
      </w:tblPr>
      <w:tblGrid>
        <w:gridCol w:w="6658"/>
        <w:gridCol w:w="1836"/>
      </w:tblGrid>
      <w:tr w:rsidR="00182855" w14:paraId="75F15DAC" w14:textId="77777777" w:rsidTr="003338EF">
        <w:trPr>
          <w:ins w:id="8378" w:author="Graván Serrano Eduardo" w:date="2020-09-11T16:38:00Z"/>
        </w:trPr>
        <w:tc>
          <w:tcPr>
            <w:tcW w:w="3919" w:type="pct"/>
            <w:vAlign w:val="center"/>
          </w:tcPr>
          <w:p w14:paraId="17C2C014" w14:textId="77777777" w:rsidR="00182855" w:rsidRPr="005F2AC4" w:rsidRDefault="00182855" w:rsidP="003338EF">
            <w:pPr>
              <w:pStyle w:val="Texto"/>
              <w:rPr>
                <w:ins w:id="8379" w:author="Graván Serrano Eduardo" w:date="2020-09-11T16:38:00Z"/>
                <w:b/>
                <w:bCs/>
              </w:rPr>
            </w:pPr>
            <w:ins w:id="8380" w:author="Graván Serrano Eduardo" w:date="2020-09-11T16:38:00Z">
              <w:r w:rsidRPr="005F2AC4">
                <w:rPr>
                  <w:b/>
                  <w:bCs/>
                </w:rPr>
                <w:t>CONCEPTO</w:t>
              </w:r>
            </w:ins>
          </w:p>
        </w:tc>
        <w:tc>
          <w:tcPr>
            <w:tcW w:w="1081" w:type="pct"/>
            <w:vAlign w:val="center"/>
          </w:tcPr>
          <w:p w14:paraId="254F8015" w14:textId="77777777" w:rsidR="00182855" w:rsidRPr="005F2AC4" w:rsidRDefault="00182855" w:rsidP="003338EF">
            <w:pPr>
              <w:pStyle w:val="Texto"/>
              <w:jc w:val="center"/>
              <w:rPr>
                <w:ins w:id="8381" w:author="Graván Serrano Eduardo" w:date="2020-09-11T16:38:00Z"/>
                <w:b/>
                <w:bCs/>
              </w:rPr>
            </w:pPr>
            <w:ins w:id="8382" w:author="Graván Serrano Eduardo" w:date="2020-09-11T16:38:00Z">
              <w:r w:rsidRPr="005F2AC4">
                <w:rPr>
                  <w:b/>
                  <w:bCs/>
                </w:rPr>
                <w:t>COSTE TOTAL</w:t>
              </w:r>
            </w:ins>
          </w:p>
        </w:tc>
      </w:tr>
      <w:tr w:rsidR="00182855" w14:paraId="02008E8C" w14:textId="77777777" w:rsidTr="003338EF">
        <w:trPr>
          <w:ins w:id="8383" w:author="Graván Serrano Eduardo" w:date="2020-09-11T16:38:00Z"/>
        </w:trPr>
        <w:tc>
          <w:tcPr>
            <w:tcW w:w="3919" w:type="pct"/>
          </w:tcPr>
          <w:p w14:paraId="0CDE48EA" w14:textId="4E5656D9" w:rsidR="00182855" w:rsidRPr="005F2AC4" w:rsidRDefault="00182855" w:rsidP="003338EF">
            <w:pPr>
              <w:pStyle w:val="Texto"/>
              <w:rPr>
                <w:ins w:id="8384" w:author="Graván Serrano Eduardo" w:date="2020-09-11T16:38:00Z"/>
                <w:b/>
                <w:bCs/>
              </w:rPr>
            </w:pPr>
            <w:ins w:id="8385" w:author="Graván Serrano Eduardo" w:date="2020-09-11T16:38:00Z">
              <w:r>
                <w:rPr>
                  <w:b/>
                  <w:bCs/>
                </w:rPr>
                <w:t>GASTOS GENERALES</w:t>
              </w:r>
            </w:ins>
          </w:p>
        </w:tc>
        <w:tc>
          <w:tcPr>
            <w:tcW w:w="1081" w:type="pct"/>
          </w:tcPr>
          <w:p w14:paraId="469FF82C" w14:textId="1ABFD5B9" w:rsidR="00182855" w:rsidRPr="005F2AC4" w:rsidRDefault="00374611" w:rsidP="003338EF">
            <w:pPr>
              <w:pStyle w:val="Texto"/>
              <w:jc w:val="right"/>
              <w:rPr>
                <w:ins w:id="8386" w:author="Graván Serrano Eduardo" w:date="2020-09-11T16:38:00Z"/>
                <w:b/>
                <w:bCs/>
              </w:rPr>
            </w:pPr>
            <w:ins w:id="8387" w:author="Graván Serrano Eduardo" w:date="2020-09-11T17:19:00Z">
              <w:r>
                <w:rPr>
                  <w:b/>
                  <w:bCs/>
                </w:rPr>
                <w:t>1656,61</w:t>
              </w:r>
            </w:ins>
          </w:p>
        </w:tc>
      </w:tr>
    </w:tbl>
    <w:p w14:paraId="4CCD8A0F" w14:textId="59B8764D" w:rsidR="00182855" w:rsidRDefault="00D871F0" w:rsidP="00182855">
      <w:pPr>
        <w:pStyle w:val="Texto"/>
        <w:rPr>
          <w:ins w:id="8388" w:author="Graván Serrano Eduardo" w:date="2020-09-11T16:46:00Z"/>
        </w:rPr>
      </w:pPr>
      <w:ins w:id="8389" w:author="Graván Serrano Eduardo" w:date="2020-09-11T16:45:00Z">
        <w:r>
          <w:t xml:space="preserve">Con todo esto, nos queda el siguiente desglose del coste </w:t>
        </w:r>
      </w:ins>
      <w:ins w:id="8390" w:author="Graván Serrano Eduardo" w:date="2020-09-11T16:48:00Z">
        <w:r>
          <w:t>global del proyecto</w:t>
        </w:r>
      </w:ins>
      <w:ins w:id="8391" w:author="Graván Serrano Eduardo" w:date="2020-09-11T16:46:00Z">
        <w:r>
          <w:t>:</w:t>
        </w:r>
      </w:ins>
    </w:p>
    <w:p w14:paraId="071E27EA" w14:textId="4235F37E" w:rsidR="00D871F0" w:rsidRDefault="00D871F0">
      <w:pPr>
        <w:pStyle w:val="Descripcin"/>
        <w:keepNext/>
        <w:jc w:val="center"/>
        <w:rPr>
          <w:ins w:id="8392" w:author="Graván Serrano Eduardo" w:date="2020-09-11T16:50:00Z"/>
        </w:rPr>
        <w:pPrChange w:id="8393" w:author="Graván Serrano Eduardo" w:date="2020-09-11T16:50:00Z">
          <w:pPr/>
        </w:pPrChange>
      </w:pPr>
      <w:bookmarkStart w:id="8394" w:name="_Toc50736500"/>
      <w:ins w:id="8395" w:author="Graván Serrano Eduardo" w:date="2020-09-11T16:50:00Z">
        <w:r>
          <w:t xml:space="preserve">Tabla </w:t>
        </w:r>
        <w:r>
          <w:fldChar w:fldCharType="begin"/>
        </w:r>
        <w:r>
          <w:instrText xml:space="preserve"> SEQ Tabla \* ARABIC </w:instrText>
        </w:r>
      </w:ins>
      <w:r>
        <w:fldChar w:fldCharType="separate"/>
      </w:r>
      <w:ins w:id="8396" w:author="Graván Serrano Eduardo" w:date="2020-09-11T16:50:00Z">
        <w:r>
          <w:rPr>
            <w:noProof/>
          </w:rPr>
          <w:t>7</w:t>
        </w:r>
        <w:r>
          <w:fldChar w:fldCharType="end"/>
        </w:r>
        <w:r>
          <w:t>. Desglose del coste global del proyecto.</w:t>
        </w:r>
        <w:bookmarkEnd w:id="8394"/>
      </w:ins>
    </w:p>
    <w:tbl>
      <w:tblPr>
        <w:tblStyle w:val="Tablaconcuadrcula"/>
        <w:tblW w:w="5000" w:type="pct"/>
        <w:tblLook w:val="04A0" w:firstRow="1" w:lastRow="0" w:firstColumn="1" w:lastColumn="0" w:noHBand="0" w:noVBand="1"/>
      </w:tblPr>
      <w:tblGrid>
        <w:gridCol w:w="6658"/>
        <w:gridCol w:w="1836"/>
      </w:tblGrid>
      <w:tr w:rsidR="00D871F0" w14:paraId="75C2F8A4" w14:textId="77777777" w:rsidTr="003338EF">
        <w:trPr>
          <w:ins w:id="8397" w:author="Graván Serrano Eduardo" w:date="2020-09-11T16:46:00Z"/>
        </w:trPr>
        <w:tc>
          <w:tcPr>
            <w:tcW w:w="3919" w:type="pct"/>
            <w:vAlign w:val="center"/>
          </w:tcPr>
          <w:p w14:paraId="1C8C92F5" w14:textId="77777777" w:rsidR="00D871F0" w:rsidRPr="005F2AC4" w:rsidRDefault="00D871F0" w:rsidP="003338EF">
            <w:pPr>
              <w:pStyle w:val="Texto"/>
              <w:rPr>
                <w:ins w:id="8398" w:author="Graván Serrano Eduardo" w:date="2020-09-11T16:46:00Z"/>
                <w:b/>
                <w:bCs/>
              </w:rPr>
            </w:pPr>
            <w:ins w:id="8399" w:author="Graván Serrano Eduardo" w:date="2020-09-11T16:46:00Z">
              <w:r w:rsidRPr="005F2AC4">
                <w:rPr>
                  <w:b/>
                  <w:bCs/>
                </w:rPr>
                <w:t>CONCEPTO</w:t>
              </w:r>
            </w:ins>
          </w:p>
        </w:tc>
        <w:tc>
          <w:tcPr>
            <w:tcW w:w="1081" w:type="pct"/>
            <w:vAlign w:val="center"/>
          </w:tcPr>
          <w:p w14:paraId="57EE8DCE" w14:textId="77777777" w:rsidR="00D871F0" w:rsidRPr="005F2AC4" w:rsidRDefault="00D871F0" w:rsidP="003338EF">
            <w:pPr>
              <w:pStyle w:val="Texto"/>
              <w:jc w:val="center"/>
              <w:rPr>
                <w:ins w:id="8400" w:author="Graván Serrano Eduardo" w:date="2020-09-11T16:46:00Z"/>
                <w:b/>
                <w:bCs/>
              </w:rPr>
            </w:pPr>
            <w:ins w:id="8401" w:author="Graván Serrano Eduardo" w:date="2020-09-11T16:46:00Z">
              <w:r w:rsidRPr="005F2AC4">
                <w:rPr>
                  <w:b/>
                  <w:bCs/>
                </w:rPr>
                <w:t>COSTE TOTAL</w:t>
              </w:r>
            </w:ins>
          </w:p>
        </w:tc>
      </w:tr>
      <w:tr w:rsidR="00D871F0" w14:paraId="701E1EB4" w14:textId="77777777" w:rsidTr="003338EF">
        <w:trPr>
          <w:ins w:id="8402" w:author="Graván Serrano Eduardo" w:date="2020-09-11T16:46:00Z"/>
        </w:trPr>
        <w:tc>
          <w:tcPr>
            <w:tcW w:w="3919" w:type="pct"/>
          </w:tcPr>
          <w:p w14:paraId="53C99F7E" w14:textId="742DB716" w:rsidR="00D871F0" w:rsidRDefault="00D871F0" w:rsidP="003338EF">
            <w:pPr>
              <w:pStyle w:val="Texto"/>
              <w:rPr>
                <w:ins w:id="8403" w:author="Graván Serrano Eduardo" w:date="2020-09-11T16:46:00Z"/>
              </w:rPr>
            </w:pPr>
            <w:ins w:id="8404" w:author="Graván Serrano Eduardo" w:date="2020-09-11T16:46:00Z">
              <w:r>
                <w:t>COSTE TOTAL DE MANO DE OBRA</w:t>
              </w:r>
            </w:ins>
          </w:p>
        </w:tc>
        <w:tc>
          <w:tcPr>
            <w:tcW w:w="1081" w:type="pct"/>
          </w:tcPr>
          <w:p w14:paraId="78F87E9C" w14:textId="6DB6ADBD" w:rsidR="00D871F0" w:rsidRDefault="00D871F0" w:rsidP="003338EF">
            <w:pPr>
              <w:pStyle w:val="Texto"/>
              <w:jc w:val="right"/>
              <w:rPr>
                <w:ins w:id="8405" w:author="Graván Serrano Eduardo" w:date="2020-09-11T16:46:00Z"/>
              </w:rPr>
            </w:pPr>
            <w:ins w:id="8406" w:author="Graván Serrano Eduardo" w:date="2020-09-11T16:47:00Z">
              <w:r>
                <w:t>5140</w:t>
              </w:r>
            </w:ins>
          </w:p>
        </w:tc>
      </w:tr>
      <w:tr w:rsidR="00D871F0" w14:paraId="14D48B87" w14:textId="77777777" w:rsidTr="003338EF">
        <w:trPr>
          <w:ins w:id="8407" w:author="Graván Serrano Eduardo" w:date="2020-09-11T16:46:00Z"/>
        </w:trPr>
        <w:tc>
          <w:tcPr>
            <w:tcW w:w="3919" w:type="pct"/>
          </w:tcPr>
          <w:p w14:paraId="4E8CDF4B" w14:textId="02E4BAED" w:rsidR="00D871F0" w:rsidRDefault="00D871F0" w:rsidP="003338EF">
            <w:pPr>
              <w:pStyle w:val="Texto"/>
              <w:rPr>
                <w:ins w:id="8408" w:author="Graván Serrano Eduardo" w:date="2020-09-11T16:46:00Z"/>
              </w:rPr>
            </w:pPr>
            <w:ins w:id="8409" w:author="Graván Serrano Eduardo" w:date="2020-09-11T16:46:00Z">
              <w:r>
                <w:t>COSTE TOTAL DE MATERIALES</w:t>
              </w:r>
            </w:ins>
          </w:p>
        </w:tc>
        <w:tc>
          <w:tcPr>
            <w:tcW w:w="1081" w:type="pct"/>
          </w:tcPr>
          <w:p w14:paraId="0D5F1C7C" w14:textId="54365FD8" w:rsidR="00D871F0" w:rsidRDefault="00D871F0" w:rsidP="003338EF">
            <w:pPr>
              <w:pStyle w:val="Texto"/>
              <w:jc w:val="right"/>
              <w:rPr>
                <w:ins w:id="8410" w:author="Graván Serrano Eduardo" w:date="2020-09-11T16:46:00Z"/>
              </w:rPr>
            </w:pPr>
            <w:ins w:id="8411" w:author="Graván Serrano Eduardo" w:date="2020-09-11T16:47:00Z">
              <w:r>
                <w:t>3143,07</w:t>
              </w:r>
            </w:ins>
          </w:p>
        </w:tc>
      </w:tr>
      <w:tr w:rsidR="00D871F0" w14:paraId="6D746340" w14:textId="77777777" w:rsidTr="003338EF">
        <w:trPr>
          <w:ins w:id="8412" w:author="Graván Serrano Eduardo" w:date="2020-09-11T16:46:00Z"/>
        </w:trPr>
        <w:tc>
          <w:tcPr>
            <w:tcW w:w="3919" w:type="pct"/>
          </w:tcPr>
          <w:p w14:paraId="7BB45928" w14:textId="7AAA5CE4" w:rsidR="00D871F0" w:rsidRDefault="00D871F0" w:rsidP="003338EF">
            <w:pPr>
              <w:pStyle w:val="Texto"/>
              <w:rPr>
                <w:ins w:id="8413" w:author="Graván Serrano Eduardo" w:date="2020-09-11T16:46:00Z"/>
              </w:rPr>
            </w:pPr>
            <w:ins w:id="8414" w:author="Graván Serrano Eduardo" w:date="2020-09-11T16:46:00Z">
              <w:r>
                <w:t>GASTOS GENERALES</w:t>
              </w:r>
            </w:ins>
          </w:p>
        </w:tc>
        <w:tc>
          <w:tcPr>
            <w:tcW w:w="1081" w:type="pct"/>
          </w:tcPr>
          <w:p w14:paraId="50CD4246" w14:textId="01DCE91C" w:rsidR="00D871F0" w:rsidRDefault="00374611" w:rsidP="003338EF">
            <w:pPr>
              <w:pStyle w:val="Texto"/>
              <w:jc w:val="right"/>
              <w:rPr>
                <w:ins w:id="8415" w:author="Graván Serrano Eduardo" w:date="2020-09-11T16:46:00Z"/>
              </w:rPr>
            </w:pPr>
            <w:ins w:id="8416" w:author="Graván Serrano Eduardo" w:date="2020-09-11T17:19:00Z">
              <w:r>
                <w:t>1656,61</w:t>
              </w:r>
            </w:ins>
          </w:p>
        </w:tc>
      </w:tr>
      <w:tr w:rsidR="00D871F0" w14:paraId="00526079" w14:textId="77777777" w:rsidTr="003338EF">
        <w:trPr>
          <w:ins w:id="8417" w:author="Graván Serrano Eduardo" w:date="2020-09-11T16:46:00Z"/>
        </w:trPr>
        <w:tc>
          <w:tcPr>
            <w:tcW w:w="3919" w:type="pct"/>
          </w:tcPr>
          <w:p w14:paraId="38F982A6" w14:textId="77777777" w:rsidR="00D871F0" w:rsidRPr="005F2AC4" w:rsidRDefault="00D871F0" w:rsidP="003338EF">
            <w:pPr>
              <w:pStyle w:val="Texto"/>
              <w:rPr>
                <w:ins w:id="8418" w:author="Graván Serrano Eduardo" w:date="2020-09-11T16:46:00Z"/>
                <w:b/>
                <w:bCs/>
              </w:rPr>
            </w:pPr>
            <w:ins w:id="8419" w:author="Graván Serrano Eduardo" w:date="2020-09-11T16:46:00Z">
              <w:r>
                <w:rPr>
                  <w:b/>
                  <w:bCs/>
                </w:rPr>
                <w:t xml:space="preserve">COSTE </w:t>
              </w:r>
              <w:r w:rsidRPr="005F2AC4">
                <w:rPr>
                  <w:b/>
                  <w:bCs/>
                </w:rPr>
                <w:t>TOTAL</w:t>
              </w:r>
              <w:r>
                <w:rPr>
                  <w:b/>
                  <w:bCs/>
                </w:rPr>
                <w:t xml:space="preserve"> DE MATERIALES</w:t>
              </w:r>
            </w:ins>
          </w:p>
        </w:tc>
        <w:tc>
          <w:tcPr>
            <w:tcW w:w="1081" w:type="pct"/>
          </w:tcPr>
          <w:p w14:paraId="5715F484" w14:textId="4ADC35C0" w:rsidR="00D871F0" w:rsidRPr="005F2AC4" w:rsidRDefault="00374611" w:rsidP="003338EF">
            <w:pPr>
              <w:pStyle w:val="Texto"/>
              <w:jc w:val="right"/>
              <w:rPr>
                <w:ins w:id="8420" w:author="Graván Serrano Eduardo" w:date="2020-09-11T16:46:00Z"/>
                <w:b/>
                <w:bCs/>
              </w:rPr>
            </w:pPr>
            <w:ins w:id="8421" w:author="Graván Serrano Eduardo" w:date="2020-09-11T17:19:00Z">
              <w:r>
                <w:rPr>
                  <w:b/>
                  <w:bCs/>
                </w:rPr>
                <w:t>993</w:t>
              </w:r>
            </w:ins>
            <w:ins w:id="8422" w:author="Graván Serrano Eduardo" w:date="2020-09-11T17:20:00Z">
              <w:r>
                <w:rPr>
                  <w:b/>
                  <w:bCs/>
                </w:rPr>
                <w:t>9,68</w:t>
              </w:r>
            </w:ins>
          </w:p>
        </w:tc>
      </w:tr>
    </w:tbl>
    <w:p w14:paraId="518A16FE" w14:textId="177332C0" w:rsidR="00AB6B1F" w:rsidRDefault="00D871F0">
      <w:pPr>
        <w:pStyle w:val="Texto"/>
        <w:rPr>
          <w:ins w:id="8423" w:author="Graván Serrano Eduardo" w:date="2020-09-11T17:12:00Z"/>
        </w:rPr>
      </w:pPr>
      <w:ins w:id="8424" w:author="Graván Serrano Eduardo" w:date="2020-09-11T16:48:00Z">
        <w:r>
          <w:t xml:space="preserve">El coste global del proyecto </w:t>
        </w:r>
      </w:ins>
      <w:ins w:id="8425" w:author="Graván Serrano Eduardo" w:date="2020-09-11T16:49:00Z">
        <w:r>
          <w:t>asciende</w:t>
        </w:r>
      </w:ins>
      <w:ins w:id="8426" w:author="Graván Serrano Eduardo" w:date="2020-09-11T16:48:00Z">
        <w:r>
          <w:t xml:space="preserve"> a la cantidad de NUEVE</w:t>
        </w:r>
      </w:ins>
      <w:ins w:id="8427" w:author="Graván Serrano Eduardo" w:date="2020-09-11T16:49:00Z">
        <w:r>
          <w:t xml:space="preserve"> </w:t>
        </w:r>
      </w:ins>
      <w:ins w:id="8428" w:author="Graván Serrano Eduardo" w:date="2020-09-11T16:48:00Z">
        <w:r>
          <w:t xml:space="preserve">MIL </w:t>
        </w:r>
      </w:ins>
      <w:ins w:id="8429" w:author="Graván Serrano Eduardo" w:date="2020-09-11T17:20:00Z">
        <w:r w:rsidR="009E6679">
          <w:t>NOVECIENTOS</w:t>
        </w:r>
      </w:ins>
      <w:ins w:id="8430" w:author="Graván Serrano Eduardo" w:date="2020-09-11T16:48:00Z">
        <w:r>
          <w:t xml:space="preserve"> </w:t>
        </w:r>
      </w:ins>
      <w:ins w:id="8431" w:author="Graván Serrano Eduardo" w:date="2020-09-11T17:21:00Z">
        <w:r w:rsidR="009E6679">
          <w:t xml:space="preserve">TREINTA Y NUEVE </w:t>
        </w:r>
      </w:ins>
      <w:ins w:id="8432" w:author="Graván Serrano Eduardo" w:date="2020-09-11T16:48:00Z">
        <w:r>
          <w:t xml:space="preserve">EUROS CON </w:t>
        </w:r>
      </w:ins>
      <w:ins w:id="8433" w:author="Graván Serrano Eduardo" w:date="2020-09-11T17:21:00Z">
        <w:r w:rsidR="009E6679">
          <w:t xml:space="preserve">SESENTA </w:t>
        </w:r>
      </w:ins>
      <w:ins w:id="8434" w:author="Graván Serrano Eduardo" w:date="2020-09-11T16:48:00Z">
        <w:r>
          <w:t>Y</w:t>
        </w:r>
      </w:ins>
      <w:ins w:id="8435" w:author="Graván Serrano Eduardo" w:date="2020-09-11T16:49:00Z">
        <w:r>
          <w:t xml:space="preserve"> </w:t>
        </w:r>
      </w:ins>
      <w:ins w:id="8436" w:author="Graván Serrano Eduardo" w:date="2020-09-11T16:48:00Z">
        <w:r>
          <w:t>OCHO CÉNTIMOS</w:t>
        </w:r>
      </w:ins>
      <w:ins w:id="8437" w:author="Graván Serrano Eduardo" w:date="2020-09-11T16:49:00Z">
        <w:r>
          <w:t>.</w:t>
        </w:r>
      </w:ins>
    </w:p>
    <w:p w14:paraId="3241388A" w14:textId="77777777" w:rsidR="00AB6B1F" w:rsidRDefault="00AB6B1F">
      <w:pPr>
        <w:jc w:val="left"/>
        <w:rPr>
          <w:ins w:id="8438" w:author="Graván Serrano Eduardo" w:date="2020-09-11T17:12:00Z"/>
          <w:szCs w:val="22"/>
          <w:lang w:eastAsia="ja-JP"/>
        </w:rPr>
      </w:pPr>
      <w:ins w:id="8439" w:author="Graván Serrano Eduardo" w:date="2020-09-11T17:12:00Z">
        <w:r>
          <w:br w:type="page"/>
        </w:r>
      </w:ins>
    </w:p>
    <w:p w14:paraId="7F6778C9" w14:textId="42175C7C" w:rsidR="004D001B" w:rsidRPr="000D060A" w:rsidDel="000D060A" w:rsidRDefault="004D001B">
      <w:pPr>
        <w:pStyle w:val="Ttulo1"/>
        <w:rPr>
          <w:del w:id="8440" w:author="Graván Serrano Eduardo" w:date="2020-09-11T14:48:00Z"/>
          <w:lang w:eastAsia="ja-JP"/>
          <w:rPrChange w:id="8441" w:author="Graván Serrano Eduardo" w:date="2020-09-11T14:49:00Z">
            <w:rPr>
              <w:del w:id="8442" w:author="Graván Serrano Eduardo" w:date="2020-09-11T14:48:00Z"/>
            </w:rPr>
          </w:rPrChange>
        </w:rPr>
        <w:pPrChange w:id="8443" w:author="Graván Serrano Eduardo" w:date="2020-09-11T17:05:00Z">
          <w:pPr/>
        </w:pPrChange>
      </w:pPr>
      <w:bookmarkStart w:id="8444" w:name="_Toc50736481"/>
      <w:bookmarkStart w:id="8445" w:name="_Toc50736806"/>
      <w:bookmarkEnd w:id="8444"/>
      <w:bookmarkEnd w:id="8445"/>
    </w:p>
    <w:p w14:paraId="78C64237" w14:textId="0B22CF0B" w:rsidR="00A56648" w:rsidRDefault="00F355CE">
      <w:pPr>
        <w:pStyle w:val="Ttulo1"/>
      </w:pPr>
      <w:del w:id="8446" w:author="Graván Serrano Eduardo" w:date="2020-09-11T17:12:00Z">
        <w:r w:rsidDel="00AB6B1F">
          <w:br w:type="page"/>
        </w:r>
      </w:del>
      <w:bookmarkStart w:id="8447" w:name="_Toc50376125"/>
      <w:bookmarkStart w:id="8448" w:name="_Toc50736807"/>
      <w:r>
        <w:t>Bibliografía</w:t>
      </w:r>
      <w:bookmarkEnd w:id="8447"/>
      <w:bookmarkEnd w:id="8448"/>
    </w:p>
    <w:p w14:paraId="68E72FA4" w14:textId="77777777" w:rsidR="006D27F1" w:rsidRDefault="006D27F1" w:rsidP="006D27F1"/>
    <w:p w14:paraId="081B8391" w14:textId="77777777" w:rsidR="006D27F1" w:rsidRDefault="006D27F1" w:rsidP="00EB0272">
      <w:pPr>
        <w:jc w:val="left"/>
      </w:pPr>
      <w:r>
        <w:t xml:space="preserve">[1] NFC </w:t>
      </w:r>
      <w:r w:rsidRPr="000D0202">
        <w:rPr>
          <w:rPrChange w:id="8449" w:author="Castillo Martínez Ana" w:date="2020-09-10T18:26:00Z">
            <w:rPr>
              <w:lang w:val="en-GB"/>
            </w:rPr>
          </w:rPrChange>
        </w:rPr>
        <w:t>–</w:t>
      </w:r>
      <w:r>
        <w:t xml:space="preserve"> Wikipedia. </w:t>
      </w:r>
      <w:hyperlink r:id="rId128" w:history="1">
        <w:r w:rsidRPr="00B16146">
          <w:rPr>
            <w:rStyle w:val="Hipervnculo"/>
          </w:rPr>
          <w:t>https://en.wikipedia.org/wiki/Near-field_communication</w:t>
        </w:r>
      </w:hyperlink>
    </w:p>
    <w:p w14:paraId="2293151D" w14:textId="77777777" w:rsidR="006D27F1" w:rsidRPr="005E6A4B" w:rsidRDefault="006D27F1" w:rsidP="00EB0272">
      <w:pPr>
        <w:jc w:val="left"/>
      </w:pPr>
    </w:p>
    <w:p w14:paraId="7F9DBF4A" w14:textId="77777777" w:rsidR="006D27F1" w:rsidRPr="006D27F1" w:rsidRDefault="006D27F1" w:rsidP="00EB0272">
      <w:pPr>
        <w:jc w:val="left"/>
        <w:rPr>
          <w:lang w:val="en-GB"/>
        </w:rPr>
      </w:pPr>
      <w:r w:rsidRPr="006D27F1">
        <w:rPr>
          <w:lang w:val="en-GB"/>
        </w:rPr>
        <w:t xml:space="preserve">[2] NFC </w:t>
      </w:r>
      <w:r>
        <w:rPr>
          <w:lang w:val="en-GB"/>
        </w:rPr>
        <w:t>–</w:t>
      </w:r>
      <w:r w:rsidRPr="006D27F1">
        <w:rPr>
          <w:lang w:val="en-GB"/>
        </w:rPr>
        <w:t xml:space="preserve"> Blue B</w:t>
      </w:r>
      <w:r>
        <w:rPr>
          <w:lang w:val="en-GB"/>
        </w:rPr>
        <w:t xml:space="preserve">ite. </w:t>
      </w:r>
      <w:r w:rsidR="00973EC4">
        <w:fldChar w:fldCharType="begin"/>
      </w:r>
      <w:r w:rsidR="00973EC4" w:rsidRPr="001D35E8">
        <w:rPr>
          <w:lang w:val="en-GB"/>
          <w:rPrChange w:id="8450" w:author="Graván Serrano Eduardo" w:date="2020-09-07T17:35:00Z">
            <w:rPr/>
          </w:rPrChange>
        </w:rPr>
        <w:instrText xml:space="preserve"> HYPERLINK "https://www.bluebite.com/nfc" </w:instrText>
      </w:r>
      <w:r w:rsidR="00973EC4">
        <w:fldChar w:fldCharType="separate"/>
      </w:r>
      <w:r w:rsidRPr="00B16146">
        <w:rPr>
          <w:rStyle w:val="Hipervnculo"/>
          <w:lang w:val="en-GB"/>
        </w:rPr>
        <w:t>https://www.bluebite.com/nfc</w:t>
      </w:r>
      <w:r w:rsidR="00973EC4">
        <w:rPr>
          <w:rStyle w:val="Hipervnculo"/>
          <w:lang w:val="en-GB"/>
        </w:rPr>
        <w:fldChar w:fldCharType="end"/>
      </w:r>
    </w:p>
    <w:p w14:paraId="61C07E34" w14:textId="77777777" w:rsidR="006D27F1" w:rsidRPr="006D27F1" w:rsidRDefault="006D27F1" w:rsidP="00EB0272">
      <w:pPr>
        <w:jc w:val="left"/>
        <w:rPr>
          <w:color w:val="0563C1"/>
          <w:u w:val="single"/>
          <w:lang w:val="en-GB"/>
        </w:rPr>
      </w:pPr>
    </w:p>
    <w:p w14:paraId="30B688B4" w14:textId="516D825B" w:rsidR="006D27F1" w:rsidRPr="006D27F1" w:rsidRDefault="006D27F1" w:rsidP="00EB0272">
      <w:pPr>
        <w:jc w:val="left"/>
        <w:rPr>
          <w:lang w:val="en-GB"/>
        </w:rPr>
      </w:pPr>
      <w:bookmarkStart w:id="8451" w:name="_Hlk49966110"/>
      <w:r w:rsidRPr="006D27F1">
        <w:rPr>
          <w:lang w:val="en-GB"/>
        </w:rPr>
        <w:t>[3]</w:t>
      </w:r>
      <w:bookmarkEnd w:id="8451"/>
      <w:ins w:id="8452" w:author="Graván Serrano Eduardo" w:date="2020-09-11T17:14:00Z">
        <w:r w:rsidR="00AB6B1F">
          <w:rPr>
            <w:lang w:val="en-GB"/>
          </w:rPr>
          <w:t xml:space="preserve"> </w:t>
        </w:r>
      </w:ins>
      <w:r w:rsidRPr="006D27F1">
        <w:rPr>
          <w:lang w:val="en-GB"/>
        </w:rPr>
        <w:t>NFC Tech</w:t>
      </w:r>
      <w:r>
        <w:rPr>
          <w:lang w:val="en-GB"/>
        </w:rPr>
        <w:t>nology – Smart tec.</w:t>
      </w:r>
      <w:r w:rsidRPr="006D27F1">
        <w:rPr>
          <w:lang w:val="en-GB"/>
        </w:rPr>
        <w:t xml:space="preserve"> </w:t>
      </w:r>
      <w:r w:rsidR="00973EC4">
        <w:fldChar w:fldCharType="begin"/>
      </w:r>
      <w:r w:rsidR="00973EC4" w:rsidRPr="001D35E8">
        <w:rPr>
          <w:lang w:val="en-GB"/>
          <w:rPrChange w:id="8453" w:author="Graván Serrano Eduardo" w:date="2020-09-07T17:35:00Z">
            <w:rPr/>
          </w:rPrChange>
        </w:rPr>
        <w:instrText xml:space="preserve"> HYPERLINK "https://www.smart-tec.com/en/auto-id-world/nfc-technology" </w:instrText>
      </w:r>
      <w:r w:rsidR="00973EC4">
        <w:fldChar w:fldCharType="separate"/>
      </w:r>
      <w:r w:rsidRPr="006D27F1">
        <w:rPr>
          <w:rStyle w:val="Hipervnculo"/>
          <w:lang w:val="en-GB"/>
        </w:rPr>
        <w:t>https://www.smart-tec.com/en/auto-id-world/nfc-technology</w:t>
      </w:r>
      <w:r w:rsidR="00973EC4">
        <w:rPr>
          <w:rStyle w:val="Hipervnculo"/>
          <w:lang w:val="en-GB"/>
        </w:rPr>
        <w:fldChar w:fldCharType="end"/>
      </w:r>
    </w:p>
    <w:p w14:paraId="65A725E0" w14:textId="77777777" w:rsidR="006D27F1" w:rsidRPr="006D27F1" w:rsidRDefault="006D27F1" w:rsidP="00EB0272">
      <w:pPr>
        <w:jc w:val="left"/>
        <w:rPr>
          <w:lang w:val="en-GB"/>
        </w:rPr>
      </w:pPr>
    </w:p>
    <w:p w14:paraId="5864DCF6" w14:textId="77777777" w:rsidR="006D27F1" w:rsidRPr="006D27F1" w:rsidRDefault="006D27F1" w:rsidP="00EB0272">
      <w:pPr>
        <w:jc w:val="left"/>
        <w:rPr>
          <w:rStyle w:val="Hipervnculo"/>
        </w:rPr>
      </w:pPr>
      <w:r w:rsidRPr="006D27F1">
        <w:t>[4]</w:t>
      </w:r>
      <w:r>
        <w:t xml:space="preserve"> </w:t>
      </w:r>
      <w:r w:rsidRPr="006D27F1">
        <w:t xml:space="preserve">NFC </w:t>
      </w:r>
      <w:r>
        <w:t>–</w:t>
      </w:r>
      <w:r w:rsidRPr="006D27F1">
        <w:t xml:space="preserve"> Docu</w:t>
      </w:r>
      <w:r>
        <w:t xml:space="preserve">mentación de Android. </w:t>
      </w:r>
      <w:r w:rsidRPr="006D27F1">
        <w:t xml:space="preserve"> </w:t>
      </w:r>
      <w:hyperlink r:id="rId129" w:history="1">
        <w:r w:rsidRPr="00B16146">
          <w:rPr>
            <w:rStyle w:val="Hipervnculo"/>
          </w:rPr>
          <w:t>https://developer.android.com/guide/topics/connectivity/nfc</w:t>
        </w:r>
      </w:hyperlink>
    </w:p>
    <w:p w14:paraId="307DBA5C" w14:textId="77777777" w:rsidR="006D27F1" w:rsidRPr="006D27F1" w:rsidRDefault="006D27F1" w:rsidP="00EB0272">
      <w:pPr>
        <w:jc w:val="left"/>
        <w:rPr>
          <w:rStyle w:val="Hipervnculo"/>
        </w:rPr>
      </w:pPr>
    </w:p>
    <w:p w14:paraId="626331F6" w14:textId="77777777" w:rsidR="006D27F1" w:rsidRDefault="006D27F1" w:rsidP="00EB0272">
      <w:pPr>
        <w:jc w:val="left"/>
        <w:rPr>
          <w:rStyle w:val="Hipervnculo"/>
        </w:rPr>
      </w:pPr>
      <w:r w:rsidRPr="006D27F1">
        <w:t>[5]</w:t>
      </w:r>
      <w:r>
        <w:t xml:space="preserve"> NDEF</w:t>
      </w:r>
      <w:r w:rsidRPr="006D27F1">
        <w:t xml:space="preserve"> </w:t>
      </w:r>
      <w:r>
        <w:t>–</w:t>
      </w:r>
      <w:r w:rsidRPr="006D27F1">
        <w:t xml:space="preserve"> Docu</w:t>
      </w:r>
      <w:r>
        <w:t xml:space="preserve">mentación de Android. </w:t>
      </w:r>
      <w:hyperlink r:id="rId130" w:history="1">
        <w:r w:rsidR="00EB0272" w:rsidRPr="00B16146">
          <w:rPr>
            <w:rStyle w:val="Hipervnculo"/>
          </w:rPr>
          <w:t>https://developer.android.com/reference/android/nfc/tech/Ndef</w:t>
        </w:r>
      </w:hyperlink>
    </w:p>
    <w:p w14:paraId="1280A2B5" w14:textId="77777777" w:rsidR="006D27F1" w:rsidRPr="006D27F1" w:rsidRDefault="006D27F1" w:rsidP="00EB0272">
      <w:pPr>
        <w:jc w:val="left"/>
      </w:pPr>
    </w:p>
    <w:p w14:paraId="6BEEA24A" w14:textId="77777777" w:rsidR="006D27F1" w:rsidRPr="000D6D52" w:rsidRDefault="006D27F1" w:rsidP="00EB0272">
      <w:pPr>
        <w:jc w:val="left"/>
        <w:rPr>
          <w:rStyle w:val="Hipervnculo"/>
          <w:lang w:val="en-GB"/>
        </w:rPr>
      </w:pPr>
      <w:r w:rsidRPr="00EB0272">
        <w:t>[6]</w:t>
      </w:r>
      <w:r w:rsidR="00EB0272">
        <w:t xml:space="preserve"> </w:t>
      </w:r>
      <w:r w:rsidR="00EB0272" w:rsidRPr="00EB0272">
        <w:t>NFC</w:t>
      </w:r>
      <w:r w:rsidR="00EB0272">
        <w:t xml:space="preserve"> </w:t>
      </w:r>
      <w:r w:rsidR="00EB0272" w:rsidRPr="00EB0272">
        <w:t xml:space="preserve">A </w:t>
      </w:r>
      <w:r w:rsidR="00EB0272">
        <w:t>–</w:t>
      </w:r>
      <w:r w:rsidR="00EB0272" w:rsidRPr="00EB0272">
        <w:t xml:space="preserve"> Docu</w:t>
      </w:r>
      <w:r w:rsidR="00EB0272">
        <w:t>mentación de Android.</w:t>
      </w:r>
      <w:r w:rsidR="00EB0272" w:rsidRPr="00EB0272">
        <w:t xml:space="preserve"> </w:t>
      </w:r>
      <w:hyperlink r:id="rId131" w:history="1">
        <w:r w:rsidR="00EB0272" w:rsidRPr="000D6D52">
          <w:rPr>
            <w:rStyle w:val="Hipervnculo"/>
            <w:lang w:val="en-GB"/>
          </w:rPr>
          <w:t>https://developer.android.com/reference/android/nfc/tech/NfcA</w:t>
        </w:r>
      </w:hyperlink>
    </w:p>
    <w:p w14:paraId="3CD4D4FD" w14:textId="77777777" w:rsidR="006D27F1" w:rsidRPr="000D6D52" w:rsidRDefault="006D27F1" w:rsidP="00EB0272">
      <w:pPr>
        <w:jc w:val="left"/>
        <w:rPr>
          <w:rStyle w:val="Hipervnculo"/>
          <w:lang w:val="en-GB"/>
        </w:rPr>
      </w:pPr>
    </w:p>
    <w:p w14:paraId="4BFBBB29" w14:textId="474C729A" w:rsidR="006D27F1" w:rsidRPr="00FA5913" w:rsidRDefault="006D27F1" w:rsidP="00EB0272">
      <w:pPr>
        <w:jc w:val="left"/>
        <w:rPr>
          <w:ins w:id="8454" w:author="Graván Serrano Eduardo" w:date="2020-09-07T14:55:00Z"/>
          <w:rStyle w:val="Hipervnculo"/>
          <w:lang w:val="en-GB"/>
          <w:rPrChange w:id="8455" w:author="Graván Serrano Eduardo" w:date="2020-09-07T15:18:00Z">
            <w:rPr>
              <w:ins w:id="8456" w:author="Graván Serrano Eduardo" w:date="2020-09-07T14:55:00Z"/>
              <w:rStyle w:val="Hipervnculo"/>
            </w:rPr>
          </w:rPrChange>
        </w:rPr>
      </w:pPr>
      <w:r>
        <w:rPr>
          <w:lang w:val="en-GB"/>
        </w:rPr>
        <w:t>[7]</w:t>
      </w:r>
      <w:r w:rsidR="00EB0272">
        <w:rPr>
          <w:lang w:val="en-GB"/>
        </w:rPr>
        <w:t xml:space="preserve"> </w:t>
      </w:r>
      <w:r w:rsidRPr="00EB0272">
        <w:rPr>
          <w:rStyle w:val="Hipervnculo"/>
          <w:color w:val="auto"/>
          <w:u w:val="none"/>
          <w:lang w:val="en-GB"/>
        </w:rPr>
        <w:t>NFC Forum</w:t>
      </w:r>
      <w:r w:rsidR="00EB0272" w:rsidRPr="00EB0272">
        <w:rPr>
          <w:rStyle w:val="Hipervnculo"/>
          <w:color w:val="auto"/>
          <w:u w:val="none"/>
          <w:lang w:val="en-GB"/>
        </w:rPr>
        <w:t>.</w:t>
      </w:r>
      <w:r w:rsidRPr="00EB0272">
        <w:rPr>
          <w:rStyle w:val="Hipervnculo"/>
          <w:u w:val="none"/>
          <w:lang w:val="en-GB"/>
        </w:rPr>
        <w:t xml:space="preserve"> </w:t>
      </w:r>
      <w:r w:rsidR="00973EC4">
        <w:fldChar w:fldCharType="begin"/>
      </w:r>
      <w:r w:rsidR="00973EC4" w:rsidRPr="001D35E8">
        <w:rPr>
          <w:lang w:val="en-GB"/>
          <w:rPrChange w:id="8457" w:author="Graván Serrano Eduardo" w:date="2020-09-07T17:35:00Z">
            <w:rPr/>
          </w:rPrChange>
        </w:rPr>
        <w:instrText xml:space="preserve"> HYPERLINK "https://nfc-forum.org/" </w:instrText>
      </w:r>
      <w:r w:rsidR="00973EC4">
        <w:fldChar w:fldCharType="separate"/>
      </w:r>
      <w:r w:rsidRPr="006D27F1">
        <w:rPr>
          <w:rStyle w:val="Hipervnculo"/>
          <w:lang w:val="en-GB"/>
        </w:rPr>
        <w:t>https://nfc-forum.org/</w:t>
      </w:r>
      <w:r w:rsidR="00973EC4">
        <w:rPr>
          <w:rStyle w:val="Hipervnculo"/>
          <w:lang w:val="en-GB"/>
        </w:rPr>
        <w:fldChar w:fldCharType="end"/>
      </w:r>
    </w:p>
    <w:p w14:paraId="5AD54B6B" w14:textId="43BB4108" w:rsidR="00D82C77" w:rsidRPr="00FA5913" w:rsidRDefault="00D82C77" w:rsidP="00EB0272">
      <w:pPr>
        <w:jc w:val="left"/>
        <w:rPr>
          <w:ins w:id="8458" w:author="Graván Serrano Eduardo" w:date="2020-09-07T14:55:00Z"/>
          <w:rStyle w:val="Hipervnculo"/>
          <w:lang w:val="en-GB"/>
          <w:rPrChange w:id="8459" w:author="Graván Serrano Eduardo" w:date="2020-09-07T15:18:00Z">
            <w:rPr>
              <w:ins w:id="8460" w:author="Graván Serrano Eduardo" w:date="2020-09-07T14:55:00Z"/>
              <w:rStyle w:val="Hipervnculo"/>
            </w:rPr>
          </w:rPrChange>
        </w:rPr>
      </w:pPr>
    </w:p>
    <w:p w14:paraId="01BA9EBC" w14:textId="7A42649F" w:rsidR="00D82C77" w:rsidRPr="00D82C77" w:rsidRDefault="00D82C77" w:rsidP="00EB0272">
      <w:pPr>
        <w:jc w:val="left"/>
        <w:rPr>
          <w:rStyle w:val="Hipervnculo"/>
          <w:color w:val="auto"/>
          <w:u w:val="none"/>
          <w:lang w:val="en-GB"/>
          <w:rPrChange w:id="8461" w:author="Graván Serrano Eduardo" w:date="2020-09-07T14:55:00Z">
            <w:rPr>
              <w:rStyle w:val="Hipervnculo"/>
              <w:lang w:val="en-GB"/>
            </w:rPr>
          </w:rPrChange>
        </w:rPr>
      </w:pPr>
      <w:ins w:id="8462" w:author="Graván Serrano Eduardo" w:date="2020-09-07T14:55:00Z">
        <w:r>
          <w:rPr>
            <w:lang w:val="en-GB"/>
          </w:rPr>
          <w:t xml:space="preserve">[8] NFC Forum Tag Types. </w:t>
        </w:r>
        <w:r>
          <w:rPr>
            <w:lang w:val="en-GB"/>
          </w:rPr>
          <w:fldChar w:fldCharType="begin"/>
        </w:r>
        <w:r>
          <w:rPr>
            <w:lang w:val="en-GB"/>
          </w:rPr>
          <w:instrText xml:space="preserve"> HYPERLINK "https://www.dummies.com/consumer-electronics/the-nfc-forum-tag-types/" </w:instrText>
        </w:r>
        <w:r>
          <w:rPr>
            <w:lang w:val="en-GB"/>
          </w:rPr>
          <w:fldChar w:fldCharType="separate"/>
        </w:r>
        <w:r w:rsidRPr="00D82C77">
          <w:rPr>
            <w:rStyle w:val="Hipervnculo"/>
            <w:lang w:val="en-GB"/>
          </w:rPr>
          <w:t>https://www.dummies.com/consumer-electronics/the-nfc-forum-tag-types/</w:t>
        </w:r>
        <w:r>
          <w:rPr>
            <w:lang w:val="en-GB"/>
          </w:rPr>
          <w:fldChar w:fldCharType="end"/>
        </w:r>
      </w:ins>
    </w:p>
    <w:p w14:paraId="1347F827" w14:textId="77777777" w:rsidR="006D27F1" w:rsidRPr="006D27F1" w:rsidRDefault="006D27F1" w:rsidP="00EB0272">
      <w:pPr>
        <w:jc w:val="left"/>
        <w:rPr>
          <w:rStyle w:val="Hipervnculo"/>
          <w:lang w:val="en-GB"/>
        </w:rPr>
      </w:pPr>
    </w:p>
    <w:p w14:paraId="4B07A4FE" w14:textId="5496F718" w:rsidR="006D27F1" w:rsidRPr="006D27F1" w:rsidRDefault="006D27F1" w:rsidP="00EB0272">
      <w:pPr>
        <w:jc w:val="left"/>
        <w:rPr>
          <w:rStyle w:val="Hipervnculo"/>
          <w:lang w:val="en-GB"/>
        </w:rPr>
      </w:pPr>
      <w:r>
        <w:rPr>
          <w:lang w:val="en-GB"/>
        </w:rPr>
        <w:t>[</w:t>
      </w:r>
      <w:ins w:id="8463" w:author="Graván Serrano Eduardo" w:date="2020-09-07T14:55:00Z">
        <w:r w:rsidR="00D82C77">
          <w:rPr>
            <w:lang w:val="en-GB"/>
          </w:rPr>
          <w:t>9</w:t>
        </w:r>
      </w:ins>
      <w:del w:id="8464" w:author="Graván Serrano Eduardo" w:date="2020-09-07T14:55:00Z">
        <w:r w:rsidDel="00D82C77">
          <w:rPr>
            <w:lang w:val="en-GB"/>
          </w:rPr>
          <w:delText>8</w:delText>
        </w:r>
      </w:del>
      <w:r>
        <w:rPr>
          <w:lang w:val="en-GB"/>
        </w:rPr>
        <w:t xml:space="preserve">] </w:t>
      </w:r>
      <w:r w:rsidRPr="006D27F1">
        <w:rPr>
          <w:lang w:val="en-GB"/>
        </w:rPr>
        <w:t>NFC Forum Type 4 Tag Operation Specification 2.0</w:t>
      </w:r>
      <w:r w:rsidR="00EB0272">
        <w:rPr>
          <w:lang w:val="en-GB"/>
        </w:rPr>
        <w:t>.</w:t>
      </w:r>
      <w:r w:rsidRPr="006D27F1">
        <w:rPr>
          <w:lang w:val="en-GB"/>
        </w:rPr>
        <w:t xml:space="preserve"> </w:t>
      </w:r>
      <w:r w:rsidR="00973EC4">
        <w:fldChar w:fldCharType="begin"/>
      </w:r>
      <w:r w:rsidR="00973EC4" w:rsidRPr="001D35E8">
        <w:rPr>
          <w:lang w:val="en-GB"/>
          <w:rPrChange w:id="8465" w:author="Graván Serrano Eduardo" w:date="2020-09-07T17:35:00Z">
            <w:rPr/>
          </w:rPrChange>
        </w:rPr>
        <w:instrText xml:space="preserve"> HYPERLINK "http://apps4android.org/nfc-specifications/NFCForum-TS-Type-4-Tag_2.0.pdf" </w:instrText>
      </w:r>
      <w:r w:rsidR="00973EC4">
        <w:fldChar w:fldCharType="separate"/>
      </w:r>
      <w:r w:rsidRPr="006D27F1">
        <w:rPr>
          <w:rStyle w:val="Hipervnculo"/>
          <w:lang w:val="en-GB"/>
        </w:rPr>
        <w:t>http://apps4android.org/nfc-specifications/NFCForum-TS-Type-4-Tag_2.0.pdf</w:t>
      </w:r>
      <w:r w:rsidR="00973EC4">
        <w:rPr>
          <w:rStyle w:val="Hipervnculo"/>
          <w:lang w:val="en-GB"/>
        </w:rPr>
        <w:fldChar w:fldCharType="end"/>
      </w:r>
    </w:p>
    <w:p w14:paraId="7F518048" w14:textId="77777777" w:rsidR="006D27F1" w:rsidRPr="006D27F1" w:rsidRDefault="006D27F1" w:rsidP="00EB0272">
      <w:pPr>
        <w:jc w:val="left"/>
        <w:rPr>
          <w:rStyle w:val="Hipervnculo"/>
          <w:lang w:val="en-GB"/>
        </w:rPr>
      </w:pPr>
    </w:p>
    <w:p w14:paraId="74B34C74" w14:textId="0B68BBEA" w:rsidR="006D27F1" w:rsidRDefault="006D27F1" w:rsidP="00EB0272">
      <w:pPr>
        <w:jc w:val="left"/>
        <w:rPr>
          <w:lang w:val="en-GB"/>
        </w:rPr>
      </w:pPr>
      <w:r>
        <w:rPr>
          <w:lang w:val="en-GB"/>
        </w:rPr>
        <w:t>[</w:t>
      </w:r>
      <w:ins w:id="8466" w:author="Graván Serrano Eduardo" w:date="2020-09-07T14:55:00Z">
        <w:r w:rsidR="00D82C77">
          <w:rPr>
            <w:lang w:val="en-GB"/>
          </w:rPr>
          <w:t>10</w:t>
        </w:r>
      </w:ins>
      <w:del w:id="8467" w:author="Graván Serrano Eduardo" w:date="2020-09-07T14:55:00Z">
        <w:r w:rsidDel="00D82C77">
          <w:rPr>
            <w:lang w:val="en-GB"/>
          </w:rPr>
          <w:delText>9</w:delText>
        </w:r>
      </w:del>
      <w:r>
        <w:rPr>
          <w:lang w:val="en-GB"/>
        </w:rPr>
        <w:t xml:space="preserve">] </w:t>
      </w:r>
      <w:r w:rsidRPr="006D27F1">
        <w:rPr>
          <w:rStyle w:val="Hipervnculo"/>
          <w:color w:val="auto"/>
          <w:u w:val="none"/>
          <w:lang w:val="en-GB"/>
        </w:rPr>
        <w:t>Cloud-based web application with NFC for employee attendance management system</w:t>
      </w:r>
      <w:r w:rsidRPr="006D27F1">
        <w:rPr>
          <w:rStyle w:val="Hipervnculo"/>
          <w:u w:val="none"/>
          <w:lang w:val="en-GB"/>
        </w:rPr>
        <w:t>.</w:t>
      </w:r>
      <w:r w:rsidRPr="006D27F1">
        <w:rPr>
          <w:lang w:val="en-GB"/>
        </w:rPr>
        <w:t xml:space="preserve"> </w:t>
      </w:r>
      <w:r w:rsidR="00973EC4">
        <w:fldChar w:fldCharType="begin"/>
      </w:r>
      <w:r w:rsidR="00973EC4" w:rsidRPr="001D35E8">
        <w:rPr>
          <w:lang w:val="en-GB"/>
          <w:rPrChange w:id="8468" w:author="Graván Serrano Eduardo" w:date="2020-09-07T17:35:00Z">
            <w:rPr/>
          </w:rPrChange>
        </w:rPr>
        <w:instrText xml:space="preserve"> HYPERLINK "https://ieeexplore.ieee.org/document/8376516" </w:instrText>
      </w:r>
      <w:r w:rsidR="00973EC4">
        <w:fldChar w:fldCharType="separate"/>
      </w:r>
      <w:r w:rsidRPr="00B16146">
        <w:rPr>
          <w:rStyle w:val="Hipervnculo"/>
          <w:lang w:val="en-GB"/>
        </w:rPr>
        <w:t>https://ieeexplore.ieee.org/document/8376516</w:t>
      </w:r>
      <w:r w:rsidR="00973EC4">
        <w:rPr>
          <w:rStyle w:val="Hipervnculo"/>
          <w:lang w:val="en-GB"/>
        </w:rPr>
        <w:fldChar w:fldCharType="end"/>
      </w:r>
    </w:p>
    <w:p w14:paraId="1D88F98D" w14:textId="77777777" w:rsidR="006D27F1" w:rsidRPr="006D27F1" w:rsidRDefault="006D27F1" w:rsidP="00EB0272">
      <w:pPr>
        <w:jc w:val="left"/>
        <w:rPr>
          <w:rStyle w:val="Hipervnculo"/>
          <w:lang w:val="en-GB"/>
        </w:rPr>
      </w:pPr>
    </w:p>
    <w:p w14:paraId="2ADA4FFE" w14:textId="4BFDB8E1" w:rsidR="006D27F1" w:rsidRDefault="006D27F1" w:rsidP="00EB0272">
      <w:pPr>
        <w:jc w:val="left"/>
        <w:rPr>
          <w:rStyle w:val="Hipervnculo"/>
        </w:rPr>
      </w:pPr>
      <w:r>
        <w:rPr>
          <w:lang w:val="en-GB"/>
        </w:rPr>
        <w:t>[1</w:t>
      </w:r>
      <w:ins w:id="8469" w:author="Graván Serrano Eduardo" w:date="2020-09-07T14:55:00Z">
        <w:r w:rsidR="00D82C77">
          <w:rPr>
            <w:lang w:val="en-GB"/>
          </w:rPr>
          <w:t>1</w:t>
        </w:r>
      </w:ins>
      <w:del w:id="8470" w:author="Graván Serrano Eduardo" w:date="2020-09-07T14:55:00Z">
        <w:r w:rsidDel="00D82C77">
          <w:rPr>
            <w:lang w:val="en-GB"/>
          </w:rPr>
          <w:delText>0</w:delText>
        </w:r>
      </w:del>
      <w:r>
        <w:rPr>
          <w:lang w:val="en-GB"/>
        </w:rPr>
        <w:t xml:space="preserve">] </w:t>
      </w:r>
      <w:r w:rsidRPr="006D27F1">
        <w:rPr>
          <w:rStyle w:val="Hipervnculo"/>
          <w:color w:val="auto"/>
          <w:u w:val="none"/>
          <w:lang w:val="en-GB"/>
        </w:rPr>
        <w:t>Near Field Communication (NFC) based Mobile Phone Attendance System for Employees</w:t>
      </w:r>
      <w:r>
        <w:rPr>
          <w:rStyle w:val="Hipervnculo"/>
          <w:color w:val="auto"/>
          <w:u w:val="none"/>
          <w:lang w:val="en-GB"/>
        </w:rPr>
        <w:t xml:space="preserve">. </w:t>
      </w:r>
      <w:r w:rsidR="00973EC4">
        <w:fldChar w:fldCharType="begin"/>
      </w:r>
      <w:r w:rsidR="00973EC4" w:rsidRPr="001D35E8">
        <w:rPr>
          <w:lang w:val="en-GB"/>
          <w:rPrChange w:id="8471" w:author="Graván Serrano Eduardo" w:date="2020-09-07T17:35:00Z">
            <w:rPr/>
          </w:rPrChange>
        </w:rPr>
        <w:instrText xml:space="preserve"> HYPERLINK "https://www.ijert.org/research/near-field-communication-nfc-based-mobile-phone-attendance-system-for-employees-IJERTV2IS3141.pdf" </w:instrText>
      </w:r>
      <w:r w:rsidR="00973EC4">
        <w:fldChar w:fldCharType="separate"/>
      </w:r>
      <w:r w:rsidRPr="00B16146">
        <w:rPr>
          <w:rStyle w:val="Hipervnculo"/>
        </w:rPr>
        <w:t>https://www.ijert.org/research/near-field-communication-nfc-based-mobile-phone-attendance-system-for-employees-IJERTV2IS3141.pdf</w:t>
      </w:r>
      <w:r w:rsidR="00973EC4">
        <w:rPr>
          <w:rStyle w:val="Hipervnculo"/>
        </w:rPr>
        <w:fldChar w:fldCharType="end"/>
      </w:r>
    </w:p>
    <w:p w14:paraId="143B9ED7" w14:textId="77777777" w:rsidR="006D27F1" w:rsidRPr="006D27F1" w:rsidRDefault="006D27F1" w:rsidP="00EB0272">
      <w:pPr>
        <w:jc w:val="left"/>
        <w:rPr>
          <w:rStyle w:val="Hipervnculo"/>
        </w:rPr>
      </w:pPr>
    </w:p>
    <w:p w14:paraId="4E49503B" w14:textId="5FAA6468" w:rsidR="006D27F1" w:rsidRPr="00EB0272" w:rsidRDefault="006D27F1" w:rsidP="00EB0272">
      <w:pPr>
        <w:jc w:val="left"/>
        <w:rPr>
          <w:rStyle w:val="Hipervnculo"/>
          <w:lang w:val="en-GB"/>
        </w:rPr>
      </w:pPr>
      <w:r>
        <w:rPr>
          <w:lang w:val="en-GB"/>
        </w:rPr>
        <w:t>[1</w:t>
      </w:r>
      <w:ins w:id="8472" w:author="Graván Serrano Eduardo" w:date="2020-09-07T14:55:00Z">
        <w:r w:rsidR="00D82C77">
          <w:rPr>
            <w:lang w:val="en-GB"/>
          </w:rPr>
          <w:t>2</w:t>
        </w:r>
      </w:ins>
      <w:del w:id="8473" w:author="Graván Serrano Eduardo" w:date="2020-09-07T14:55:00Z">
        <w:r w:rsidDel="00D82C77">
          <w:rPr>
            <w:lang w:val="en-GB"/>
          </w:rPr>
          <w:delText>1</w:delText>
        </w:r>
      </w:del>
      <w:r>
        <w:rPr>
          <w:lang w:val="en-GB"/>
        </w:rPr>
        <w:t>]</w:t>
      </w:r>
      <w:r w:rsidR="00EB0272">
        <w:rPr>
          <w:lang w:val="en-GB"/>
        </w:rPr>
        <w:t xml:space="preserve"> </w:t>
      </w:r>
      <w:proofErr w:type="spellStart"/>
      <w:r w:rsidRPr="00EB0272">
        <w:rPr>
          <w:rStyle w:val="Hipervnculo"/>
          <w:color w:val="auto"/>
          <w:u w:val="none"/>
          <w:lang w:val="en-GB"/>
        </w:rPr>
        <w:t>Landoo</w:t>
      </w:r>
      <w:proofErr w:type="spellEnd"/>
      <w:r w:rsidR="00EB0272">
        <w:rPr>
          <w:rStyle w:val="Hipervnculo"/>
          <w:color w:val="auto"/>
          <w:u w:val="none"/>
          <w:lang w:val="en-GB"/>
        </w:rPr>
        <w:t>.</w:t>
      </w:r>
      <w:r w:rsidRPr="00EB0272">
        <w:rPr>
          <w:lang w:val="en-GB"/>
        </w:rPr>
        <w:t xml:space="preserve"> </w:t>
      </w:r>
      <w:r w:rsidR="00973EC4">
        <w:fldChar w:fldCharType="begin"/>
      </w:r>
      <w:r w:rsidR="00973EC4" w:rsidRPr="001D35E8">
        <w:rPr>
          <w:lang w:val="en-GB"/>
          <w:rPrChange w:id="8474" w:author="Graván Serrano Eduardo" w:date="2020-09-07T17:35:00Z">
            <w:rPr/>
          </w:rPrChange>
        </w:rPr>
        <w:instrText xml:space="preserve"> HYPERLINK "https://www.landoo.es/control-de-presencia-con-odoo-asistencias" </w:instrText>
      </w:r>
      <w:r w:rsidR="00973EC4">
        <w:fldChar w:fldCharType="separate"/>
      </w:r>
      <w:r w:rsidRPr="006D27F1">
        <w:rPr>
          <w:rStyle w:val="Hipervnculo"/>
          <w:lang w:val="en-GB"/>
        </w:rPr>
        <w:t>https://www.landoo.es/control-de-presencia-con-odoo-asistencias</w:t>
      </w:r>
      <w:r w:rsidR="00973EC4">
        <w:rPr>
          <w:rStyle w:val="Hipervnculo"/>
          <w:lang w:val="en-GB"/>
        </w:rPr>
        <w:fldChar w:fldCharType="end"/>
      </w:r>
    </w:p>
    <w:p w14:paraId="6D97D520" w14:textId="77777777" w:rsidR="006D27F1" w:rsidRPr="006D27F1" w:rsidRDefault="006D27F1" w:rsidP="00EB0272">
      <w:pPr>
        <w:jc w:val="left"/>
        <w:rPr>
          <w:rStyle w:val="Hipervnculo"/>
          <w:lang w:val="en-GB"/>
        </w:rPr>
      </w:pPr>
    </w:p>
    <w:p w14:paraId="74D829D4" w14:textId="26DACD5D" w:rsidR="006D27F1" w:rsidRPr="00EB0272" w:rsidRDefault="006D27F1" w:rsidP="00EB0272">
      <w:pPr>
        <w:jc w:val="left"/>
        <w:rPr>
          <w:rStyle w:val="Hipervnculo"/>
          <w:lang w:val="en-GB"/>
        </w:rPr>
      </w:pPr>
      <w:r>
        <w:rPr>
          <w:lang w:val="en-GB"/>
        </w:rPr>
        <w:t>[1</w:t>
      </w:r>
      <w:ins w:id="8475" w:author="Graván Serrano Eduardo" w:date="2020-09-07T14:55:00Z">
        <w:r w:rsidR="00D82C77">
          <w:rPr>
            <w:lang w:val="en-GB"/>
          </w:rPr>
          <w:t>3</w:t>
        </w:r>
      </w:ins>
      <w:del w:id="8476" w:author="Graván Serrano Eduardo" w:date="2020-09-07T14:55:00Z">
        <w:r w:rsidDel="00D82C77">
          <w:rPr>
            <w:lang w:val="en-GB"/>
          </w:rPr>
          <w:delText>2</w:delText>
        </w:r>
      </w:del>
      <w:r>
        <w:rPr>
          <w:lang w:val="en-GB"/>
        </w:rPr>
        <w:t>]</w:t>
      </w:r>
      <w:r w:rsidR="00EB0272">
        <w:rPr>
          <w:lang w:val="en-GB"/>
        </w:rPr>
        <w:t xml:space="preserve"> </w:t>
      </w:r>
      <w:r w:rsidRPr="00EB0272">
        <w:rPr>
          <w:rStyle w:val="Hipervnculo"/>
          <w:color w:val="auto"/>
          <w:u w:val="none"/>
          <w:lang w:val="en-GB"/>
        </w:rPr>
        <w:t xml:space="preserve">Time </w:t>
      </w:r>
      <w:proofErr w:type="spellStart"/>
      <w:r w:rsidRPr="00EB0272">
        <w:rPr>
          <w:rStyle w:val="Hipervnculo"/>
          <w:color w:val="auto"/>
          <w:u w:val="none"/>
          <w:lang w:val="en-GB"/>
        </w:rPr>
        <w:t>n</w:t>
      </w:r>
      <w:proofErr w:type="spellEnd"/>
      <w:r w:rsidRPr="00EB0272">
        <w:rPr>
          <w:rStyle w:val="Hipervnculo"/>
          <w:color w:val="auto"/>
          <w:u w:val="none"/>
          <w:lang w:val="en-GB"/>
        </w:rPr>
        <w:t xml:space="preserve"> Attendance (TNA):</w:t>
      </w:r>
      <w:r w:rsidRPr="006D27F1">
        <w:rPr>
          <w:rStyle w:val="Hipervnculo"/>
          <w:lang w:val="en-GB"/>
        </w:rPr>
        <w:t xml:space="preserve"> </w:t>
      </w:r>
      <w:r w:rsidR="00973EC4">
        <w:fldChar w:fldCharType="begin"/>
      </w:r>
      <w:r w:rsidR="00973EC4" w:rsidRPr="001D35E8">
        <w:rPr>
          <w:lang w:val="en-GB"/>
          <w:rPrChange w:id="8477" w:author="Graván Serrano Eduardo" w:date="2020-09-07T17:35:00Z">
            <w:rPr/>
          </w:rPrChange>
        </w:rPr>
        <w:instrText xml:space="preserve"> HYPERLINK "https://time-n-attendance.com/" </w:instrText>
      </w:r>
      <w:r w:rsidR="00973EC4">
        <w:fldChar w:fldCharType="separate"/>
      </w:r>
      <w:r w:rsidRPr="006D27F1">
        <w:rPr>
          <w:rStyle w:val="Hipervnculo"/>
          <w:lang w:val="en-GB"/>
        </w:rPr>
        <w:t>https://time-n-attendance.com/</w:t>
      </w:r>
      <w:r w:rsidR="00973EC4">
        <w:rPr>
          <w:rStyle w:val="Hipervnculo"/>
          <w:lang w:val="en-GB"/>
        </w:rPr>
        <w:fldChar w:fldCharType="end"/>
      </w:r>
    </w:p>
    <w:p w14:paraId="23C997F0" w14:textId="77777777" w:rsidR="006D27F1" w:rsidRPr="006D27F1" w:rsidRDefault="006D27F1" w:rsidP="00EB0272">
      <w:pPr>
        <w:jc w:val="left"/>
        <w:rPr>
          <w:rStyle w:val="Hipervnculo"/>
          <w:lang w:val="en-GB"/>
        </w:rPr>
      </w:pPr>
    </w:p>
    <w:p w14:paraId="07D697A6" w14:textId="33052B9F" w:rsidR="006D27F1" w:rsidRPr="00843AC1" w:rsidRDefault="006D27F1" w:rsidP="00EB0272">
      <w:pPr>
        <w:jc w:val="left"/>
        <w:rPr>
          <w:lang w:val="en-GB"/>
          <w:rPrChange w:id="8478" w:author="Graván Serrano Eduardo" w:date="2020-09-07T13:32:00Z">
            <w:rPr/>
          </w:rPrChange>
        </w:rPr>
      </w:pPr>
      <w:r w:rsidRPr="006D27F1">
        <w:t>[</w:t>
      </w:r>
      <w:r>
        <w:t>1</w:t>
      </w:r>
      <w:ins w:id="8479" w:author="Graván Serrano Eduardo" w:date="2020-09-07T14:55:00Z">
        <w:r w:rsidR="00D82C77">
          <w:t>4</w:t>
        </w:r>
      </w:ins>
      <w:del w:id="8480" w:author="Graván Serrano Eduardo" w:date="2020-09-07T14:55:00Z">
        <w:r w:rsidDel="00D82C77">
          <w:delText>3</w:delText>
        </w:r>
      </w:del>
      <w:r w:rsidRPr="006D27F1">
        <w:t>]</w:t>
      </w:r>
      <w:r w:rsidR="00EB0272">
        <w:t xml:space="preserve"> </w:t>
      </w:r>
      <w:r w:rsidRPr="00EB0272">
        <w:rPr>
          <w:rStyle w:val="Hipervnculo"/>
          <w:color w:val="auto"/>
          <w:u w:val="none"/>
        </w:rPr>
        <w:t xml:space="preserve">Diagramas </w:t>
      </w:r>
      <w:r w:rsidR="00EB0272">
        <w:rPr>
          <w:rStyle w:val="Hipervnculo"/>
          <w:color w:val="auto"/>
          <w:u w:val="none"/>
        </w:rPr>
        <w:t>creados</w:t>
      </w:r>
      <w:r w:rsidRPr="00EB0272">
        <w:rPr>
          <w:rStyle w:val="Hipervnculo"/>
          <w:color w:val="auto"/>
          <w:u w:val="none"/>
        </w:rPr>
        <w:t xml:space="preserve"> con la herramienta de draw.io</w:t>
      </w:r>
      <w:r w:rsidR="00EB0272">
        <w:rPr>
          <w:rStyle w:val="Hipervnculo"/>
          <w:color w:val="auto"/>
          <w:u w:val="none"/>
        </w:rPr>
        <w:t xml:space="preserve">. </w:t>
      </w:r>
      <w:r w:rsidR="00EB0272">
        <w:fldChar w:fldCharType="begin"/>
      </w:r>
      <w:r w:rsidR="00EB0272">
        <w:instrText xml:space="preserve"> HYPERLINK "</w:instrText>
      </w:r>
      <w:r w:rsidR="00EB0272" w:rsidRPr="00EB0272">
        <w:instrText>https://app.diagrams.net/</w:instrText>
      </w:r>
      <w:r w:rsidR="00EB0272">
        <w:instrText xml:space="preserve">" </w:instrText>
      </w:r>
      <w:r w:rsidR="00EB0272">
        <w:fldChar w:fldCharType="separate"/>
      </w:r>
      <w:r w:rsidR="00EB0272" w:rsidRPr="00843AC1">
        <w:rPr>
          <w:rStyle w:val="Hipervnculo"/>
          <w:lang w:val="en-GB"/>
          <w:rPrChange w:id="8481" w:author="Graván Serrano Eduardo" w:date="2020-09-07T13:32:00Z">
            <w:rPr>
              <w:rStyle w:val="Hipervnculo"/>
            </w:rPr>
          </w:rPrChange>
        </w:rPr>
        <w:t>https://app.diagrams.net/</w:t>
      </w:r>
      <w:r w:rsidR="00EB0272">
        <w:fldChar w:fldCharType="end"/>
      </w:r>
    </w:p>
    <w:p w14:paraId="4E847D64" w14:textId="77777777" w:rsidR="001672AE" w:rsidRPr="00843AC1" w:rsidRDefault="001672AE" w:rsidP="00EB0272">
      <w:pPr>
        <w:jc w:val="left"/>
        <w:rPr>
          <w:lang w:val="en-GB"/>
          <w:rPrChange w:id="8482" w:author="Graván Serrano Eduardo" w:date="2020-09-07T13:32:00Z">
            <w:rPr/>
          </w:rPrChange>
        </w:rPr>
      </w:pPr>
    </w:p>
    <w:p w14:paraId="4BCB471C" w14:textId="68674D7F" w:rsidR="001672AE" w:rsidRPr="00843AC1" w:rsidRDefault="001672AE" w:rsidP="00EB0272">
      <w:pPr>
        <w:jc w:val="left"/>
        <w:rPr>
          <w:ins w:id="8483" w:author="Graván Serrano Eduardo" w:date="2020-09-07T13:23:00Z"/>
          <w:lang w:val="en-GB"/>
          <w:rPrChange w:id="8484" w:author="Graván Serrano Eduardo" w:date="2020-09-07T13:32:00Z">
            <w:rPr>
              <w:ins w:id="8485" w:author="Graván Serrano Eduardo" w:date="2020-09-07T13:23:00Z"/>
            </w:rPr>
          </w:rPrChange>
        </w:rPr>
      </w:pPr>
      <w:r w:rsidRPr="00843AC1">
        <w:rPr>
          <w:lang w:val="en-GB"/>
          <w:rPrChange w:id="8486" w:author="Graván Serrano Eduardo" w:date="2020-09-07T13:32:00Z">
            <w:rPr/>
          </w:rPrChange>
        </w:rPr>
        <w:t>[1</w:t>
      </w:r>
      <w:ins w:id="8487" w:author="Graván Serrano Eduardo" w:date="2020-09-07T14:55:00Z">
        <w:r w:rsidR="00D82C77">
          <w:rPr>
            <w:lang w:val="en-GB"/>
          </w:rPr>
          <w:t>5</w:t>
        </w:r>
      </w:ins>
      <w:del w:id="8488" w:author="Graván Serrano Eduardo" w:date="2020-09-07T14:55:00Z">
        <w:r w:rsidRPr="00843AC1" w:rsidDel="00D82C77">
          <w:rPr>
            <w:lang w:val="en-GB"/>
            <w:rPrChange w:id="8489" w:author="Graván Serrano Eduardo" w:date="2020-09-07T13:32:00Z">
              <w:rPr/>
            </w:rPrChange>
          </w:rPr>
          <w:delText>4</w:delText>
        </w:r>
      </w:del>
      <w:r w:rsidRPr="00843AC1">
        <w:rPr>
          <w:lang w:val="en-GB"/>
          <w:rPrChange w:id="8490" w:author="Graván Serrano Eduardo" w:date="2020-09-07T13:32:00Z">
            <w:rPr/>
          </w:rPrChange>
        </w:rPr>
        <w:t xml:space="preserve">] </w:t>
      </w:r>
      <w:proofErr w:type="spellStart"/>
      <w:r w:rsidRPr="00843AC1">
        <w:rPr>
          <w:lang w:val="en-GB"/>
          <w:rPrChange w:id="8491" w:author="Graván Serrano Eduardo" w:date="2020-09-07T13:32:00Z">
            <w:rPr/>
          </w:rPrChange>
        </w:rPr>
        <w:t>Stackoverflow</w:t>
      </w:r>
      <w:proofErr w:type="spellEnd"/>
      <w:r w:rsidRPr="00843AC1">
        <w:rPr>
          <w:lang w:val="en-GB"/>
          <w:rPrChange w:id="8492" w:author="Graván Serrano Eduardo" w:date="2020-09-07T13:32:00Z">
            <w:rPr/>
          </w:rPrChange>
        </w:rPr>
        <w:t xml:space="preserve">. </w:t>
      </w:r>
      <w:r>
        <w:fldChar w:fldCharType="begin"/>
      </w:r>
      <w:r w:rsidRPr="00843AC1">
        <w:rPr>
          <w:lang w:val="en-GB"/>
          <w:rPrChange w:id="8493" w:author="Graván Serrano Eduardo" w:date="2020-09-07T13:32:00Z">
            <w:rPr/>
          </w:rPrChange>
        </w:rPr>
        <w:instrText xml:space="preserve"> HYPERLINK "https://stackoverflow.com/" </w:instrText>
      </w:r>
      <w:r>
        <w:fldChar w:fldCharType="separate"/>
      </w:r>
      <w:r w:rsidRPr="00843AC1">
        <w:rPr>
          <w:rStyle w:val="Hipervnculo"/>
          <w:lang w:val="en-GB"/>
          <w:rPrChange w:id="8494" w:author="Graván Serrano Eduardo" w:date="2020-09-07T13:32:00Z">
            <w:rPr>
              <w:rStyle w:val="Hipervnculo"/>
            </w:rPr>
          </w:rPrChange>
        </w:rPr>
        <w:t>https://stackoverflow.com/</w:t>
      </w:r>
      <w:r>
        <w:fldChar w:fldCharType="end"/>
      </w:r>
    </w:p>
    <w:p w14:paraId="6D3FAC47" w14:textId="3EC11881" w:rsidR="00ED27A7" w:rsidRPr="00843AC1" w:rsidRDefault="00ED27A7" w:rsidP="00EB0272">
      <w:pPr>
        <w:jc w:val="left"/>
        <w:rPr>
          <w:ins w:id="8495" w:author="Graván Serrano Eduardo" w:date="2020-09-07T13:23:00Z"/>
          <w:lang w:val="en-GB"/>
          <w:rPrChange w:id="8496" w:author="Graván Serrano Eduardo" w:date="2020-09-07T13:32:00Z">
            <w:rPr>
              <w:ins w:id="8497" w:author="Graván Serrano Eduardo" w:date="2020-09-07T13:23:00Z"/>
            </w:rPr>
          </w:rPrChange>
        </w:rPr>
      </w:pPr>
    </w:p>
    <w:p w14:paraId="76D871E4" w14:textId="66B05A79" w:rsidR="00ED27A7" w:rsidRPr="00CD142F" w:rsidRDefault="00ED27A7" w:rsidP="00ED27A7">
      <w:pPr>
        <w:jc w:val="left"/>
        <w:rPr>
          <w:ins w:id="8498" w:author="Graván Serrano Eduardo" w:date="2020-09-07T13:23:00Z"/>
          <w:lang w:val="en-GB"/>
        </w:rPr>
      </w:pPr>
      <w:ins w:id="8499" w:author="Graván Serrano Eduardo" w:date="2020-09-07T13:23:00Z">
        <w:r w:rsidRPr="00CD142F">
          <w:rPr>
            <w:lang w:val="en-GB"/>
          </w:rPr>
          <w:t>[1</w:t>
        </w:r>
      </w:ins>
      <w:ins w:id="8500" w:author="Graván Serrano Eduardo" w:date="2020-09-07T14:55:00Z">
        <w:r w:rsidR="00D82C77">
          <w:rPr>
            <w:lang w:val="en-GB"/>
          </w:rPr>
          <w:t>6</w:t>
        </w:r>
      </w:ins>
      <w:ins w:id="8501" w:author="Graván Serrano Eduardo" w:date="2020-09-07T13:23:00Z">
        <w:r w:rsidRPr="00CD142F">
          <w:rPr>
            <w:lang w:val="en-GB"/>
          </w:rPr>
          <w:t xml:space="preserve">] Flask documentation. </w:t>
        </w:r>
        <w:r>
          <w:rPr>
            <w:lang w:val="en-GB"/>
          </w:rPr>
          <w:fldChar w:fldCharType="begin"/>
        </w:r>
        <w:r>
          <w:rPr>
            <w:lang w:val="en-GB"/>
          </w:rPr>
          <w:instrText xml:space="preserve"> HYPERLINK "https://flask.palletsprojects.com/en/1.1.x/" </w:instrText>
        </w:r>
        <w:r>
          <w:rPr>
            <w:lang w:val="en-GB"/>
          </w:rPr>
          <w:fldChar w:fldCharType="separate"/>
        </w:r>
        <w:r w:rsidRPr="00CD142F">
          <w:rPr>
            <w:rStyle w:val="Hipervnculo"/>
            <w:lang w:val="en-GB"/>
          </w:rPr>
          <w:t>https://flask.palletsprojects.com/en/1.1.x/</w:t>
        </w:r>
        <w:r>
          <w:rPr>
            <w:lang w:val="en-GB"/>
          </w:rPr>
          <w:fldChar w:fldCharType="end"/>
        </w:r>
      </w:ins>
    </w:p>
    <w:p w14:paraId="68962931" w14:textId="77777777" w:rsidR="00ED27A7" w:rsidRPr="00CD142F" w:rsidRDefault="00ED27A7" w:rsidP="00ED27A7">
      <w:pPr>
        <w:jc w:val="left"/>
        <w:rPr>
          <w:ins w:id="8502" w:author="Graván Serrano Eduardo" w:date="2020-09-07T13:23:00Z"/>
          <w:lang w:val="en-GB"/>
        </w:rPr>
      </w:pPr>
    </w:p>
    <w:p w14:paraId="63B73642" w14:textId="0C45E6DB" w:rsidR="00ED27A7" w:rsidRDefault="00ED27A7" w:rsidP="00ED27A7">
      <w:pPr>
        <w:jc w:val="left"/>
        <w:rPr>
          <w:ins w:id="8503" w:author="Graván Serrano Eduardo" w:date="2020-09-07T13:23:00Z"/>
          <w:lang w:val="en-GB"/>
        </w:rPr>
      </w:pPr>
      <w:ins w:id="8504" w:author="Graván Serrano Eduardo" w:date="2020-09-07T13:23:00Z">
        <w:r w:rsidRPr="00CD142F">
          <w:rPr>
            <w:lang w:val="en-GB"/>
          </w:rPr>
          <w:t>[1</w:t>
        </w:r>
      </w:ins>
      <w:ins w:id="8505" w:author="Graván Serrano Eduardo" w:date="2020-09-07T14:55:00Z">
        <w:r w:rsidR="00D82C77">
          <w:rPr>
            <w:lang w:val="en-GB"/>
          </w:rPr>
          <w:t>7</w:t>
        </w:r>
      </w:ins>
      <w:ins w:id="8506" w:author="Graván Serrano Eduardo" w:date="2020-09-07T13:23:00Z">
        <w:r w:rsidRPr="00CD142F">
          <w:rPr>
            <w:lang w:val="en-GB"/>
          </w:rPr>
          <w:t xml:space="preserve">] </w:t>
        </w:r>
        <w:proofErr w:type="spellStart"/>
        <w:r w:rsidRPr="00CD142F">
          <w:rPr>
            <w:lang w:val="en-GB"/>
          </w:rPr>
          <w:t>OpenAPI</w:t>
        </w:r>
        <w:proofErr w:type="spellEnd"/>
        <w:r w:rsidRPr="00CD142F">
          <w:rPr>
            <w:lang w:val="en-GB"/>
          </w:rPr>
          <w:t xml:space="preserve"> Specification – Swagger 2.0. </w:t>
        </w:r>
        <w:r>
          <w:rPr>
            <w:lang w:val="en-GB"/>
          </w:rPr>
          <w:fldChar w:fldCharType="begin"/>
        </w:r>
        <w:r>
          <w:rPr>
            <w:lang w:val="en-GB"/>
          </w:rPr>
          <w:instrText xml:space="preserve"> HYPERLINK "https://swagger.io/specification/v2/" </w:instrText>
        </w:r>
        <w:r>
          <w:rPr>
            <w:lang w:val="en-GB"/>
          </w:rPr>
          <w:fldChar w:fldCharType="separate"/>
        </w:r>
        <w:r w:rsidRPr="00CD142F">
          <w:rPr>
            <w:rStyle w:val="Hipervnculo"/>
            <w:lang w:val="en-GB"/>
          </w:rPr>
          <w:t>https://swagger.io/specification/v2/</w:t>
        </w:r>
        <w:r>
          <w:rPr>
            <w:lang w:val="en-GB"/>
          </w:rPr>
          <w:fldChar w:fldCharType="end"/>
        </w:r>
      </w:ins>
    </w:p>
    <w:p w14:paraId="06A96CAE" w14:textId="77777777" w:rsidR="00ED27A7" w:rsidRDefault="00ED27A7" w:rsidP="00ED27A7">
      <w:pPr>
        <w:jc w:val="left"/>
        <w:rPr>
          <w:ins w:id="8507" w:author="Graván Serrano Eduardo" w:date="2020-09-07T13:23:00Z"/>
          <w:lang w:val="en-GB"/>
        </w:rPr>
      </w:pPr>
    </w:p>
    <w:p w14:paraId="2CBAF580" w14:textId="1521A524" w:rsidR="00ED27A7" w:rsidRDefault="00ED27A7" w:rsidP="00ED27A7">
      <w:pPr>
        <w:jc w:val="left"/>
        <w:rPr>
          <w:ins w:id="8508" w:author="Graván Serrano Eduardo" w:date="2020-09-07T13:23:00Z"/>
        </w:rPr>
      </w:pPr>
      <w:ins w:id="8509" w:author="Graván Serrano Eduardo" w:date="2020-09-07T13:23:00Z">
        <w:r w:rsidRPr="00CD142F">
          <w:t>[1</w:t>
        </w:r>
      </w:ins>
      <w:ins w:id="8510" w:author="Graván Serrano Eduardo" w:date="2020-09-07T14:55:00Z">
        <w:r w:rsidR="00D82C77">
          <w:t>8</w:t>
        </w:r>
      </w:ins>
      <w:ins w:id="8511" w:author="Graván Serrano Eduardo" w:date="2020-09-07T13:23:00Z">
        <w:r w:rsidRPr="00CD142F">
          <w:t xml:space="preserve">] Java </w:t>
        </w:r>
        <w:proofErr w:type="spellStart"/>
        <w:r w:rsidRPr="00CD142F">
          <w:t>documentation</w:t>
        </w:r>
        <w:proofErr w:type="spellEnd"/>
        <w:r w:rsidRPr="00CD142F">
          <w:t xml:space="preserve">. </w:t>
        </w:r>
        <w:r>
          <w:fldChar w:fldCharType="begin"/>
        </w:r>
        <w:r>
          <w:instrText xml:space="preserve"> HYPERLINK "https://docs.oracle.com/javase/8/docs/api/" </w:instrText>
        </w:r>
        <w:r>
          <w:fldChar w:fldCharType="separate"/>
        </w:r>
        <w:r w:rsidRPr="00CD142F">
          <w:rPr>
            <w:rStyle w:val="Hipervnculo"/>
          </w:rPr>
          <w:t>https://docs.oracle.com/javase/8/docs/api/</w:t>
        </w:r>
        <w:r>
          <w:fldChar w:fldCharType="end"/>
        </w:r>
      </w:ins>
    </w:p>
    <w:p w14:paraId="1B690260" w14:textId="77777777" w:rsidR="00ED27A7" w:rsidRDefault="00ED27A7" w:rsidP="00ED27A7">
      <w:pPr>
        <w:jc w:val="left"/>
        <w:rPr>
          <w:ins w:id="8512" w:author="Graván Serrano Eduardo" w:date="2020-09-07T13:23:00Z"/>
        </w:rPr>
      </w:pPr>
    </w:p>
    <w:p w14:paraId="268CCC4E" w14:textId="22BC2B78" w:rsidR="00ED27A7" w:rsidRDefault="00ED27A7" w:rsidP="00ED27A7">
      <w:pPr>
        <w:jc w:val="left"/>
        <w:rPr>
          <w:ins w:id="8513" w:author="Graván Serrano Eduardo" w:date="2020-09-07T14:54:00Z"/>
          <w:lang w:val="en-GB"/>
        </w:rPr>
      </w:pPr>
      <w:ins w:id="8514" w:author="Graván Serrano Eduardo" w:date="2020-09-07T13:23:00Z">
        <w:r w:rsidRPr="00CD142F">
          <w:rPr>
            <w:lang w:val="en-GB"/>
          </w:rPr>
          <w:t>[</w:t>
        </w:r>
      </w:ins>
      <w:ins w:id="8515" w:author="Graván Serrano Eduardo" w:date="2020-09-07T14:55:00Z">
        <w:r w:rsidR="00D82C77">
          <w:rPr>
            <w:lang w:val="en-GB"/>
          </w:rPr>
          <w:t>20</w:t>
        </w:r>
      </w:ins>
      <w:ins w:id="8516" w:author="Graván Serrano Eduardo" w:date="2020-09-07T13:23:00Z">
        <w:r w:rsidRPr="00CD142F">
          <w:rPr>
            <w:lang w:val="en-GB"/>
          </w:rPr>
          <w:t>] Java documentation – Swing library f</w:t>
        </w:r>
        <w:r>
          <w:rPr>
            <w:lang w:val="en-GB"/>
          </w:rPr>
          <w:t xml:space="preserve">or GUIs. </w:t>
        </w:r>
        <w:r>
          <w:rPr>
            <w:lang w:val="en-GB"/>
          </w:rPr>
          <w:fldChar w:fldCharType="begin"/>
        </w:r>
        <w:r>
          <w:rPr>
            <w:lang w:val="en-GB"/>
          </w:rPr>
          <w:instrText xml:space="preserve"> HYPERLINK "https://docs.oracle.com/javase/7/docs/api/javax/swing/package-summary.html" </w:instrText>
        </w:r>
        <w:r>
          <w:rPr>
            <w:lang w:val="en-GB"/>
          </w:rPr>
          <w:fldChar w:fldCharType="separate"/>
        </w:r>
        <w:r w:rsidRPr="00CD142F">
          <w:rPr>
            <w:rStyle w:val="Hipervnculo"/>
            <w:lang w:val="en-GB"/>
          </w:rPr>
          <w:t>https://docs.oracle.com/javase/7/docs/api/javax/swing/package-summary.html</w:t>
        </w:r>
        <w:r>
          <w:rPr>
            <w:lang w:val="en-GB"/>
          </w:rPr>
          <w:fldChar w:fldCharType="end"/>
        </w:r>
      </w:ins>
    </w:p>
    <w:p w14:paraId="10D5D852" w14:textId="2B28D770" w:rsidR="00ED27A7" w:rsidRPr="001D35E8" w:rsidDel="00FB2E5C" w:rsidRDefault="00ED27A7" w:rsidP="006D27F1">
      <w:pPr>
        <w:rPr>
          <w:del w:id="8517" w:author="Graván Serrano Eduardo" w:date="2020-09-07T17:13:00Z"/>
          <w:lang w:val="en-GB"/>
          <w:rPrChange w:id="8518" w:author="Graván Serrano Eduardo" w:date="2020-09-07T17:35:00Z">
            <w:rPr>
              <w:del w:id="8519" w:author="Graván Serrano Eduardo" w:date="2020-09-07T17:13:00Z"/>
            </w:rPr>
          </w:rPrChange>
        </w:rPr>
      </w:pPr>
    </w:p>
    <w:p w14:paraId="58DDA95F" w14:textId="61A820B1" w:rsidR="00FB2E5C" w:rsidRPr="001D35E8" w:rsidRDefault="00FB2E5C" w:rsidP="00EB0272">
      <w:pPr>
        <w:jc w:val="left"/>
        <w:rPr>
          <w:ins w:id="8520" w:author="Graván Serrano Eduardo" w:date="2020-09-07T17:14:00Z"/>
          <w:lang w:val="en-GB"/>
          <w:rPrChange w:id="8521" w:author="Graván Serrano Eduardo" w:date="2020-09-07T17:35:00Z">
            <w:rPr>
              <w:ins w:id="8522" w:author="Graván Serrano Eduardo" w:date="2020-09-07T17:14:00Z"/>
            </w:rPr>
          </w:rPrChange>
        </w:rPr>
      </w:pPr>
    </w:p>
    <w:p w14:paraId="5073D895" w14:textId="7A352D41" w:rsidR="006D27F1" w:rsidRDefault="00FB2E5C" w:rsidP="00FB2E5C">
      <w:pPr>
        <w:jc w:val="left"/>
        <w:rPr>
          <w:ins w:id="8523" w:author="Graván Serrano Eduardo" w:date="2020-09-07T17:22:00Z"/>
        </w:rPr>
      </w:pPr>
      <w:ins w:id="8524" w:author="Graván Serrano Eduardo" w:date="2020-09-07T17:14:00Z">
        <w:r>
          <w:t xml:space="preserve">[21] Deloitte </w:t>
        </w:r>
        <w:r w:rsidRPr="00FB2E5C">
          <w:rPr>
            <w:rPrChange w:id="8525" w:author="Graván Serrano Eduardo" w:date="2020-09-07T17:14:00Z">
              <w:rPr>
                <w:lang w:val="en-GB"/>
              </w:rPr>
            </w:rPrChange>
          </w:rPr>
          <w:t>–</w:t>
        </w:r>
        <w:r>
          <w:t xml:space="preserve"> Estudio de Consumo Móvil en España. </w:t>
        </w:r>
        <w:r>
          <w:fldChar w:fldCharType="begin"/>
        </w:r>
        <w:r>
          <w:instrText xml:space="preserve"> HYPERLINK "https://www2.deloitte.com/es/es/pages/technology-media-and-telecommunications/articles/consumo-movil-espana.html" </w:instrText>
        </w:r>
        <w:r>
          <w:fldChar w:fldCharType="separate"/>
        </w:r>
        <w:r w:rsidRPr="00FB2E5C">
          <w:rPr>
            <w:rStyle w:val="Hipervnculo"/>
          </w:rPr>
          <w:t>https://www2.deloitte.com/es/es/pages/technology-media-and-telecommunications/articles/consumo-movil-espana.html</w:t>
        </w:r>
        <w:r>
          <w:fldChar w:fldCharType="end"/>
        </w:r>
      </w:ins>
    </w:p>
    <w:p w14:paraId="6516170A" w14:textId="14CD6870" w:rsidR="00886D77" w:rsidRDefault="00886D77">
      <w:pPr>
        <w:jc w:val="left"/>
        <w:rPr>
          <w:ins w:id="8526" w:author="Graván Serrano Eduardo" w:date="2020-09-09T16:27:00Z"/>
        </w:rPr>
      </w:pPr>
      <w:ins w:id="8527" w:author="Graván Serrano Eduardo" w:date="2020-09-07T17:22:00Z">
        <w:r>
          <w:lastRenderedPageBreak/>
          <w:t xml:space="preserve">[22] </w:t>
        </w:r>
        <w:proofErr w:type="spellStart"/>
        <w:r>
          <w:t>Ditendria</w:t>
        </w:r>
        <w:proofErr w:type="spellEnd"/>
        <w:r>
          <w:t xml:space="preserve"> </w:t>
        </w:r>
      </w:ins>
      <w:ins w:id="8528" w:author="Graván Serrano Eduardo" w:date="2020-09-11T17:14:00Z">
        <w:r w:rsidR="00AB6B1F" w:rsidRPr="00AB6B1F">
          <w:rPr>
            <w:rPrChange w:id="8529" w:author="Graván Serrano Eduardo" w:date="2020-09-11T17:14:00Z">
              <w:rPr>
                <w:lang w:val="en-GB"/>
              </w:rPr>
            </w:rPrChange>
          </w:rPr>
          <w:t>–</w:t>
        </w:r>
      </w:ins>
      <w:ins w:id="8530" w:author="Graván Serrano Eduardo" w:date="2020-09-07T17:22:00Z">
        <w:r>
          <w:t xml:space="preserve"> </w:t>
        </w:r>
        <w:r w:rsidRPr="00886D77">
          <w:t>Todas las estadísticas sobre móviles que deberías conocer 2019</w:t>
        </w:r>
        <w:r>
          <w:t xml:space="preserve">. </w:t>
        </w:r>
        <w:r>
          <w:fldChar w:fldCharType="begin"/>
        </w:r>
        <w:r>
          <w:instrText xml:space="preserve"> HYPERLINK "https://mktefa.ditrendia.es/blog/todas-las-estad%C3%ADsticas-sobre-m%C3%B3viles-que-deber%C3%ADas-conocer-mwc19" </w:instrText>
        </w:r>
        <w:r>
          <w:fldChar w:fldCharType="separate"/>
        </w:r>
        <w:r w:rsidRPr="00886D77">
          <w:rPr>
            <w:rStyle w:val="Hipervnculo"/>
          </w:rPr>
          <w:t>https://mktefa.ditrendia.es/blog/todas-las-estad%C3%ADsticas-sobre-m%C3%B3viles-que-deber%C3%ADas-conocer-mwc19</w:t>
        </w:r>
        <w:r>
          <w:fldChar w:fldCharType="end"/>
        </w:r>
      </w:ins>
    </w:p>
    <w:p w14:paraId="71AA8254" w14:textId="0F4320A4" w:rsidR="00977264" w:rsidRDefault="00977264">
      <w:pPr>
        <w:jc w:val="left"/>
        <w:rPr>
          <w:ins w:id="8531" w:author="Graván Serrano Eduardo" w:date="2020-09-09T16:27:00Z"/>
        </w:rPr>
      </w:pPr>
    </w:p>
    <w:p w14:paraId="1D47F764" w14:textId="5E377009" w:rsidR="00977264" w:rsidRDefault="00977264">
      <w:pPr>
        <w:jc w:val="left"/>
        <w:rPr>
          <w:ins w:id="8532" w:author="Graván Serrano Eduardo" w:date="2020-09-11T12:37:00Z"/>
          <w:lang w:val="en-GB"/>
        </w:rPr>
      </w:pPr>
      <w:ins w:id="8533" w:author="Graván Serrano Eduardo" w:date="2020-09-09T16:27:00Z">
        <w:r w:rsidRPr="00977264">
          <w:rPr>
            <w:lang w:val="en-GB"/>
            <w:rPrChange w:id="8534" w:author="Graván Serrano Eduardo" w:date="2020-09-09T16:27:00Z">
              <w:rPr/>
            </w:rPrChange>
          </w:rPr>
          <w:t>[23] Android</w:t>
        </w:r>
      </w:ins>
      <w:ins w:id="8535" w:author="Graván Serrano Eduardo" w:date="2020-09-11T13:48:00Z">
        <w:r w:rsidR="00500AC3">
          <w:rPr>
            <w:lang w:val="en-GB"/>
          </w:rPr>
          <w:t xml:space="preserve"> </w:t>
        </w:r>
      </w:ins>
      <w:ins w:id="8536" w:author="Graván Serrano Eduardo" w:date="2020-09-11T17:14:00Z">
        <w:r w:rsidR="00AB6B1F" w:rsidRPr="00CD142F">
          <w:rPr>
            <w:lang w:val="en-GB"/>
          </w:rPr>
          <w:t>–</w:t>
        </w:r>
      </w:ins>
      <w:ins w:id="8537" w:author="Graván Serrano Eduardo" w:date="2020-09-11T13:48:00Z">
        <w:r w:rsidR="00500AC3">
          <w:rPr>
            <w:lang w:val="en-GB"/>
          </w:rPr>
          <w:t xml:space="preserve"> Wikipedia</w:t>
        </w:r>
      </w:ins>
      <w:ins w:id="8538" w:author="Graván Serrano Eduardo" w:date="2020-09-09T16:27:00Z">
        <w:r>
          <w:rPr>
            <w:lang w:val="en-GB"/>
          </w:rPr>
          <w:t>.</w:t>
        </w:r>
        <w:r w:rsidRPr="00977264">
          <w:rPr>
            <w:lang w:val="en-GB"/>
            <w:rPrChange w:id="8539" w:author="Graván Serrano Eduardo" w:date="2020-09-09T16:27:00Z">
              <w:rPr/>
            </w:rPrChange>
          </w:rPr>
          <w:t xml:space="preserve"> </w:t>
        </w:r>
        <w:r>
          <w:rPr>
            <w:lang w:val="en-GB"/>
          </w:rPr>
          <w:fldChar w:fldCharType="begin"/>
        </w:r>
        <w:r>
          <w:rPr>
            <w:lang w:val="en-GB"/>
          </w:rPr>
          <w:instrText xml:space="preserve"> HYPERLINK "https://es.wikipedia.org/wiki/Android" </w:instrText>
        </w:r>
        <w:r>
          <w:rPr>
            <w:lang w:val="en-GB"/>
          </w:rPr>
          <w:fldChar w:fldCharType="separate"/>
        </w:r>
        <w:r w:rsidRPr="00977264">
          <w:rPr>
            <w:rStyle w:val="Hipervnculo"/>
            <w:lang w:val="en-GB"/>
            <w:rPrChange w:id="8540" w:author="Graván Serrano Eduardo" w:date="2020-09-09T16:27:00Z">
              <w:rPr/>
            </w:rPrChange>
          </w:rPr>
          <w:t>https://es.wikipedia.org/wiki/Android</w:t>
        </w:r>
        <w:r>
          <w:rPr>
            <w:lang w:val="en-GB"/>
          </w:rPr>
          <w:fldChar w:fldCharType="end"/>
        </w:r>
      </w:ins>
    </w:p>
    <w:p w14:paraId="5B08AB83" w14:textId="5A51047C" w:rsidR="00140C19" w:rsidRDefault="00140C19">
      <w:pPr>
        <w:jc w:val="left"/>
        <w:rPr>
          <w:ins w:id="8541" w:author="Graván Serrano Eduardo" w:date="2020-09-11T12:37:00Z"/>
          <w:lang w:val="en-GB"/>
        </w:rPr>
      </w:pPr>
    </w:p>
    <w:p w14:paraId="7125F9BD" w14:textId="5C06D685" w:rsidR="00140C19" w:rsidRPr="00241EEC" w:rsidRDefault="00140C19">
      <w:pPr>
        <w:jc w:val="left"/>
        <w:rPr>
          <w:ins w:id="8542" w:author="Graván Serrano Eduardo" w:date="2020-09-11T13:47:00Z"/>
          <w:lang w:val="en-GB"/>
          <w:rPrChange w:id="8543" w:author="Graván Serrano Eduardo" w:date="2020-09-11T14:10:00Z">
            <w:rPr>
              <w:ins w:id="8544" w:author="Graván Serrano Eduardo" w:date="2020-09-11T13:47:00Z"/>
            </w:rPr>
          </w:rPrChange>
        </w:rPr>
      </w:pPr>
      <w:ins w:id="8545" w:author="Graván Serrano Eduardo" w:date="2020-09-11T12:37:00Z">
        <w:r w:rsidRPr="00140C19">
          <w:rPr>
            <w:rPrChange w:id="8546" w:author="Graván Serrano Eduardo" w:date="2020-09-11T12:38:00Z">
              <w:rPr>
                <w:lang w:val="en-GB"/>
              </w:rPr>
            </w:rPrChange>
          </w:rPr>
          <w:t xml:space="preserve">[24] Boletín oficial del estado </w:t>
        </w:r>
      </w:ins>
      <w:ins w:id="8547" w:author="Graván Serrano Eduardo" w:date="2020-09-11T17:14:00Z">
        <w:r w:rsidR="00AB6B1F" w:rsidRPr="00C235C4">
          <w:rPr>
            <w:rPrChange w:id="8548" w:author="Graván Serrano Eduardo" w:date="2020-09-11T17:14:00Z">
              <w:rPr>
                <w:lang w:val="en-GB"/>
              </w:rPr>
            </w:rPrChange>
          </w:rPr>
          <w:t>–</w:t>
        </w:r>
      </w:ins>
      <w:ins w:id="8549" w:author="Graván Serrano Eduardo" w:date="2020-09-11T12:37:00Z">
        <w:r w:rsidRPr="00140C19">
          <w:rPr>
            <w:rPrChange w:id="8550" w:author="Graván Serrano Eduardo" w:date="2020-09-11T12:38:00Z">
              <w:rPr>
                <w:lang w:val="en-GB"/>
              </w:rPr>
            </w:rPrChange>
          </w:rPr>
          <w:t xml:space="preserve"> </w:t>
        </w:r>
      </w:ins>
      <w:ins w:id="8551" w:author="Graván Serrano Eduardo" w:date="2020-09-11T12:38:00Z">
        <w:r>
          <w:t xml:space="preserve">Real Decreto-ley 8/2019, de 8 de marzo, de medidas urgentes de protección social y de lucha contra la precariedad laboral en la jornada de trabajo. </w:t>
        </w:r>
        <w:r>
          <w:fldChar w:fldCharType="begin"/>
        </w:r>
        <w:r>
          <w:instrText xml:space="preserve"> HYPERLINK "https://www.boe.es/boe/dias/2019/03/12/pdfs/BOE-A-2019-3481.pdf" </w:instrText>
        </w:r>
        <w:r>
          <w:fldChar w:fldCharType="separate"/>
        </w:r>
        <w:r w:rsidRPr="00241EEC">
          <w:rPr>
            <w:rStyle w:val="Hipervnculo"/>
            <w:lang w:val="en-GB"/>
            <w:rPrChange w:id="8552" w:author="Graván Serrano Eduardo" w:date="2020-09-11T14:10:00Z">
              <w:rPr>
                <w:rStyle w:val="Hipervnculo"/>
              </w:rPr>
            </w:rPrChange>
          </w:rPr>
          <w:t>https://www.boe.es/boe/dias/2019/03/12/pdfs/BOE-A-2019-3481.pdf</w:t>
        </w:r>
        <w:r>
          <w:fldChar w:fldCharType="end"/>
        </w:r>
      </w:ins>
    </w:p>
    <w:p w14:paraId="4BB0CF8B" w14:textId="5916F737" w:rsidR="00500AC3" w:rsidRPr="00241EEC" w:rsidRDefault="00500AC3">
      <w:pPr>
        <w:jc w:val="left"/>
        <w:rPr>
          <w:ins w:id="8553" w:author="Graván Serrano Eduardo" w:date="2020-09-11T13:47:00Z"/>
          <w:lang w:val="en-GB"/>
          <w:rPrChange w:id="8554" w:author="Graván Serrano Eduardo" w:date="2020-09-11T14:10:00Z">
            <w:rPr>
              <w:ins w:id="8555" w:author="Graván Serrano Eduardo" w:date="2020-09-11T13:47:00Z"/>
            </w:rPr>
          </w:rPrChange>
        </w:rPr>
      </w:pPr>
    </w:p>
    <w:p w14:paraId="6116CC26" w14:textId="0F8D9E28" w:rsidR="00500AC3" w:rsidRPr="00500AC3" w:rsidRDefault="00500AC3">
      <w:pPr>
        <w:jc w:val="left"/>
        <w:rPr>
          <w:lang w:val="en-GB"/>
          <w:rPrChange w:id="8556" w:author="Graván Serrano Eduardo" w:date="2020-09-11T13:47:00Z">
            <w:rPr/>
          </w:rPrChange>
        </w:rPr>
        <w:pPrChange w:id="8557" w:author="Graván Serrano Eduardo" w:date="2020-09-07T17:14:00Z">
          <w:pPr/>
        </w:pPrChange>
      </w:pPr>
      <w:ins w:id="8558" w:author="Graván Serrano Eduardo" w:date="2020-09-11T13:47:00Z">
        <w:r w:rsidRPr="00500AC3">
          <w:rPr>
            <w:lang w:val="en-GB"/>
            <w:rPrChange w:id="8559" w:author="Graván Serrano Eduardo" w:date="2020-09-11T13:47:00Z">
              <w:rPr/>
            </w:rPrChange>
          </w:rPr>
          <w:t xml:space="preserve">[25] ST25 NFC guide. </w:t>
        </w:r>
      </w:ins>
      <w:ins w:id="8560" w:author="Graván Serrano Eduardo" w:date="2020-09-11T13:48:00Z">
        <w:r>
          <w:rPr>
            <w:lang w:val="en-GB"/>
          </w:rPr>
          <w:fldChar w:fldCharType="begin"/>
        </w:r>
        <w:r>
          <w:rPr>
            <w:lang w:val="en-GB"/>
          </w:rPr>
          <w:instrText xml:space="preserve"> HYPERLINK "https://www.st.com/content/ccc/resource/technical/document/technical_note/f9/a8/5a/0f/61/bf/42/29/DM00190233.pdf/files/DM00190233.pdf/jcr:content/translations/en.DM00190233.pdf" </w:instrText>
        </w:r>
        <w:r>
          <w:rPr>
            <w:lang w:val="en-GB"/>
          </w:rPr>
          <w:fldChar w:fldCharType="separate"/>
        </w:r>
        <w:r w:rsidRPr="00500AC3">
          <w:rPr>
            <w:rStyle w:val="Hipervnculo"/>
            <w:lang w:val="en-GB"/>
          </w:rPr>
          <w:t>https://www.st.com/content/ccc/resource/technical/document/technical_note/f9/a8/5a/0f/61/bf/42/29/DM00190233.pdf/files/DM00190233.pdf/jcr:content/translations/en.DM00190233.pdf</w:t>
        </w:r>
        <w:r>
          <w:rPr>
            <w:lang w:val="en-GB"/>
          </w:rPr>
          <w:fldChar w:fldCharType="end"/>
        </w:r>
      </w:ins>
    </w:p>
    <w:p w14:paraId="0748BD0D" w14:textId="1223B9AF" w:rsidR="00D244E2" w:rsidRDefault="004E3A4A">
      <w:pPr>
        <w:pStyle w:val="Ttulo1"/>
        <w:rPr>
          <w:ins w:id="8561" w:author="Castillo Martínez Ana" w:date="2020-09-04T17:56:00Z"/>
        </w:rPr>
      </w:pPr>
      <w:r w:rsidRPr="00500AC3">
        <w:rPr>
          <w:lang w:val="en-GB"/>
          <w:rPrChange w:id="8562" w:author="Graván Serrano Eduardo" w:date="2020-09-11T13:47:00Z">
            <w:rPr/>
          </w:rPrChange>
        </w:rPr>
        <w:br w:type="page"/>
      </w:r>
      <w:bookmarkStart w:id="8563" w:name="_Toc50376126"/>
      <w:bookmarkStart w:id="8564" w:name="_Toc50736808"/>
      <w:ins w:id="8565" w:author="Castillo Martínez Ana" w:date="2020-09-04T17:56:00Z">
        <w:r w:rsidR="00D244E2">
          <w:lastRenderedPageBreak/>
          <w:t xml:space="preserve">Anexo </w:t>
        </w:r>
      </w:ins>
      <w:ins w:id="8566" w:author="Graván Serrano Eduardo" w:date="2020-09-07T16:20:00Z">
        <w:r w:rsidR="00AB24DD">
          <w:t xml:space="preserve">A </w:t>
        </w:r>
      </w:ins>
      <w:ins w:id="8567" w:author="Castillo Martínez Ana" w:date="2020-09-04T17:56:00Z">
        <w:del w:id="8568" w:author="Graván Serrano Eduardo" w:date="2020-09-07T16:20:00Z">
          <w:r w:rsidR="00D244E2" w:rsidDel="00AB24DD">
            <w:delText xml:space="preserve"> </w:delText>
          </w:r>
        </w:del>
        <w:r w:rsidR="00D244E2">
          <w:t>- Manual de usuario</w:t>
        </w:r>
        <w:bookmarkEnd w:id="8563"/>
        <w:bookmarkEnd w:id="8564"/>
      </w:ins>
    </w:p>
    <w:p w14:paraId="0C8944F0" w14:textId="77777777" w:rsidR="00D244E2" w:rsidRDefault="00D244E2">
      <w:pPr>
        <w:pStyle w:val="Texto"/>
        <w:rPr>
          <w:ins w:id="8569" w:author="Castillo Martínez Ana" w:date="2020-09-04T17:56:00Z"/>
          <w:sz w:val="20"/>
          <w:szCs w:val="20"/>
        </w:rPr>
        <w:pPrChange w:id="8570" w:author="Castillo Martínez Ana" w:date="2020-09-10T17:45:00Z">
          <w:pPr/>
        </w:pPrChange>
      </w:pPr>
      <w:ins w:id="8571" w:author="Castillo Martínez Ana" w:date="2020-09-04T17:56:00Z">
        <w:r>
          <w:t>Este apartado de la memoria recopila los manuales de usuario de todas las partes de la aplicación accesibles por usuarios.</w:t>
        </w:r>
      </w:ins>
    </w:p>
    <w:p w14:paraId="09265AEC" w14:textId="6212D7B4" w:rsidR="00D244E2" w:rsidRPr="00C15B35" w:rsidRDefault="00AB24DD">
      <w:pPr>
        <w:pStyle w:val="Ttulo2"/>
        <w:rPr>
          <w:ins w:id="8572" w:author="Castillo Martínez Ana" w:date="2020-09-04T17:56:00Z"/>
          <w:rPrChange w:id="8573" w:author="Castillo Martínez Ana" w:date="2020-09-10T18:48:00Z">
            <w:rPr>
              <w:ins w:id="8574" w:author="Castillo Martínez Ana" w:date="2020-09-04T17:56:00Z"/>
              <w:rFonts w:eastAsia="Yu Mincho"/>
            </w:rPr>
          </w:rPrChange>
        </w:rPr>
        <w:pPrChange w:id="8575" w:author="Graván Serrano Eduardo" w:date="2020-09-11T17:05:00Z">
          <w:pPr>
            <w:pStyle w:val="Texto"/>
          </w:pPr>
        </w:pPrChange>
      </w:pPr>
      <w:bookmarkStart w:id="8576" w:name="_Toc50376127"/>
      <w:ins w:id="8577" w:author="Graván Serrano Eduardo" w:date="2020-09-07T16:20:00Z">
        <w:del w:id="8578" w:author="Castillo Martínez Ana" w:date="2020-09-10T18:48:00Z">
          <w:r w:rsidRPr="00C15B35" w:rsidDel="00C15B35">
            <w:rPr>
              <w:rPrChange w:id="8579" w:author="Castillo Martínez Ana" w:date="2020-09-10T18:48:00Z">
                <w:rPr>
                  <w:rFonts w:eastAsia="Yu Mincho"/>
                </w:rPr>
              </w:rPrChange>
            </w:rPr>
            <w:delText>8</w:delText>
          </w:r>
        </w:del>
      </w:ins>
      <w:ins w:id="8580" w:author="Castillo Martínez Ana" w:date="2020-09-04T17:56:00Z">
        <w:del w:id="8581" w:author="Graván Serrano Eduardo" w:date="2020-09-07T16:20:00Z">
          <w:r w:rsidR="00D244E2" w:rsidRPr="00C15B35" w:rsidDel="00AB24DD">
            <w:rPr>
              <w:rPrChange w:id="8582" w:author="Castillo Martínez Ana" w:date="2020-09-10T18:48:00Z">
                <w:rPr>
                  <w:rFonts w:eastAsia="Yu Mincho"/>
                </w:rPr>
              </w:rPrChange>
            </w:rPr>
            <w:delText>5</w:delText>
          </w:r>
        </w:del>
        <w:r w:rsidR="00D244E2" w:rsidRPr="00C15B35">
          <w:rPr>
            <w:rPrChange w:id="8583" w:author="Castillo Martínez Ana" w:date="2020-09-10T18:48:00Z">
              <w:rPr>
                <w:rFonts w:eastAsia="Yu Mincho"/>
              </w:rPr>
            </w:rPrChange>
          </w:rPr>
          <w:t xml:space="preserve"> </w:t>
        </w:r>
        <w:bookmarkStart w:id="8584" w:name="_Toc50736809"/>
        <w:r w:rsidR="00D244E2" w:rsidRPr="00C15B35">
          <w:rPr>
            <w:rPrChange w:id="8585" w:author="Castillo Martínez Ana" w:date="2020-09-10T18:48:00Z">
              <w:rPr>
                <w:rFonts w:eastAsia="Yu Mincho"/>
              </w:rPr>
            </w:rPrChange>
          </w:rPr>
          <w:t>Aplicación Android</w:t>
        </w:r>
        <w:bookmarkEnd w:id="8576"/>
        <w:bookmarkEnd w:id="8584"/>
      </w:ins>
    </w:p>
    <w:p w14:paraId="1F7AB7E6" w14:textId="77777777" w:rsidR="00D244E2" w:rsidRDefault="00D244E2">
      <w:pPr>
        <w:pStyle w:val="Texto"/>
        <w:rPr>
          <w:ins w:id="8586" w:author="Castillo Martínez Ana" w:date="2020-09-04T17:56:00Z"/>
        </w:rPr>
        <w:pPrChange w:id="8587" w:author="Castillo Martínez Ana" w:date="2020-09-10T17:46:00Z">
          <w:pPr/>
        </w:pPrChange>
      </w:pPr>
      <w:ins w:id="8588" w:author="Castillo Martínez Ana" w:date="2020-09-04T17:56:00Z">
        <w:r>
          <w:t>La aplicación de Android puede ser utilizada tanto por empleados sin privilegios como por usuarios administradores. Las funcionalidades de la aplicación a las que se puede acceder dependerán de qué tipo de usuario se haya identificado en la aplicación.</w:t>
        </w:r>
      </w:ins>
    </w:p>
    <w:p w14:paraId="57183AC8" w14:textId="77777777" w:rsidR="00D244E2" w:rsidRDefault="00D244E2">
      <w:pPr>
        <w:pStyle w:val="Texto"/>
        <w:rPr>
          <w:ins w:id="8589" w:author="Castillo Martínez Ana" w:date="2020-09-04T17:56:00Z"/>
        </w:rPr>
        <w:pPrChange w:id="8590" w:author="Castillo Martínez Ana" w:date="2020-09-10T17:46:00Z">
          <w:pPr/>
        </w:pPrChange>
      </w:pPr>
      <w:ins w:id="8591" w:author="Castillo Martínez Ana" w:date="2020-09-04T17:56:00Z">
        <w:r>
          <w:t xml:space="preserve">El proceso de </w:t>
        </w:r>
        <w:proofErr w:type="spellStart"/>
        <w:r>
          <w:t>login</w:t>
        </w:r>
        <w:proofErr w:type="spellEnd"/>
        <w:r>
          <w:t xml:space="preserve"> es el mismo para ambos tipos de usuarios. En la pantalla de </w:t>
        </w:r>
        <w:proofErr w:type="spellStart"/>
        <w:r>
          <w:t>login</w:t>
        </w:r>
        <w:proofErr w:type="spellEnd"/>
        <w:r>
          <w:t xml:space="preserve"> se nos pedirán las credenciales de nuestro usuario que deben coincidir con las credenciales guardadas en la base de datos.</w:t>
        </w:r>
      </w:ins>
    </w:p>
    <w:p w14:paraId="60F95F10" w14:textId="77777777" w:rsidR="00D244E2" w:rsidRDefault="00D244E2">
      <w:pPr>
        <w:pStyle w:val="Texto"/>
        <w:rPr>
          <w:ins w:id="8592" w:author="Castillo Martínez Ana" w:date="2020-09-04T17:56:00Z"/>
        </w:rPr>
        <w:pPrChange w:id="8593" w:author="Castillo Martínez Ana" w:date="2020-09-10T17:46:00Z">
          <w:pPr/>
        </w:pPrChange>
      </w:pPr>
      <w:ins w:id="8594" w:author="Castillo Martínez Ana" w:date="2020-09-04T17:56:00Z">
        <w:r>
          <w:t xml:space="preserve">En caso de que haya algún tipo de error, la interfaz gráfica nos lo hará saber a través de un mensaje </w:t>
        </w:r>
        <w:proofErr w:type="spellStart"/>
        <w:r>
          <w:t>Toast</w:t>
        </w:r>
        <w:proofErr w:type="spellEnd"/>
        <w:r>
          <w:t>:</w:t>
        </w:r>
      </w:ins>
    </w:p>
    <w:p w14:paraId="59C0DF1F" w14:textId="77777777" w:rsidR="00D244E2" w:rsidRDefault="003C4173" w:rsidP="00D244E2">
      <w:pPr>
        <w:jc w:val="center"/>
        <w:rPr>
          <w:ins w:id="8595" w:author="Castillo Martínez Ana" w:date="2020-09-04T17:56:00Z"/>
        </w:rPr>
      </w:pPr>
      <w:ins w:id="8596" w:author="Castillo Martínez Ana" w:date="2020-09-04T17:56:00Z">
        <w:r>
          <w:rPr>
            <w:noProof/>
          </w:rPr>
          <mc:AlternateContent>
            <mc:Choice Requires="wps">
              <w:drawing>
                <wp:anchor distT="0" distB="0" distL="114300" distR="114300" simplePos="0" relativeHeight="251679232" behindDoc="0" locked="0" layoutInCell="1" allowOverlap="1" wp14:anchorId="6802A4F0" wp14:editId="487E7343">
                  <wp:simplePos x="0" y="0"/>
                  <wp:positionH relativeFrom="column">
                    <wp:posOffset>0</wp:posOffset>
                  </wp:positionH>
                  <wp:positionV relativeFrom="paragraph">
                    <wp:posOffset>3091180</wp:posOffset>
                  </wp:positionV>
                  <wp:extent cx="5400040" cy="146050"/>
                  <wp:effectExtent l="0" t="0" r="0" b="0"/>
                  <wp:wrapNone/>
                  <wp:docPr id="216"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77787" w14:textId="268B12FC" w:rsidR="00374611" w:rsidRPr="00764C8A" w:rsidRDefault="00374611" w:rsidP="00D244E2">
                              <w:pPr>
                                <w:pStyle w:val="Descripcin"/>
                                <w:jc w:val="center"/>
                                <w:rPr>
                                  <w:noProof/>
                                  <w:szCs w:val="24"/>
                                </w:rPr>
                              </w:pPr>
                              <w:bookmarkStart w:id="8597" w:name="_Toc50736894"/>
                              <w:r>
                                <w:t xml:space="preserve">Figura </w:t>
                              </w:r>
                              <w:r>
                                <w:fldChar w:fldCharType="begin"/>
                              </w:r>
                              <w:r>
                                <w:instrText xml:space="preserve"> SEQ Figura \* ARABIC </w:instrText>
                              </w:r>
                              <w:r>
                                <w:fldChar w:fldCharType="separate"/>
                              </w:r>
                              <w:ins w:id="8598" w:author="Graván Serrano Eduardo" w:date="2020-09-07T15:18:00Z">
                                <w:r>
                                  <w:rPr>
                                    <w:noProof/>
                                  </w:rPr>
                                  <w:t>73</w:t>
                                </w:r>
                              </w:ins>
                              <w:del w:id="8599" w:author="Graván Serrano Eduardo" w:date="2020-09-07T15:18:00Z">
                                <w:r w:rsidDel="00FA5913">
                                  <w:rPr>
                                    <w:noProof/>
                                  </w:rPr>
                                  <w:delText>46</w:delText>
                                </w:r>
                              </w:del>
                              <w:r>
                                <w:fldChar w:fldCharType="end"/>
                              </w:r>
                              <w:r>
                                <w:t xml:space="preserve">. Capturas del panel de </w:t>
                              </w:r>
                              <w:r>
                                <w:t>login en la aplicación Android.</w:t>
                              </w:r>
                              <w:bookmarkEnd w:id="85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02A4F0" id="Text Box 290" o:spid="_x0000_s1046" type="#_x0000_t202" style="position:absolute;left:0;text-align:left;margin-left:0;margin-top:243.4pt;width:425.2pt;height:1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" stroked="f">
                  <v:textbox style="mso-fit-shape-to-text:t" inset="0,0,0,0">
                    <w:txbxContent>
                      <w:p w14:paraId="6C977787" w14:textId="268B12FC" w:rsidR="00374611" w:rsidRPr="00764C8A" w:rsidRDefault="00374611" w:rsidP="00D244E2">
                        <w:pPr>
                          <w:pStyle w:val="Descripcin"/>
                          <w:jc w:val="center"/>
                          <w:rPr>
                            <w:noProof/>
                            <w:szCs w:val="24"/>
                          </w:rPr>
                        </w:pPr>
                        <w:bookmarkStart w:id="8600" w:name="_Toc50736894"/>
                        <w:r>
                          <w:t xml:space="preserve">Figura </w:t>
                        </w:r>
                        <w:r>
                          <w:fldChar w:fldCharType="begin"/>
                        </w:r>
                        <w:r>
                          <w:instrText xml:space="preserve"> SEQ Figura \* ARABIC </w:instrText>
                        </w:r>
                        <w:r>
                          <w:fldChar w:fldCharType="separate"/>
                        </w:r>
                        <w:ins w:id="8601" w:author="Graván Serrano Eduardo" w:date="2020-09-07T15:18:00Z">
                          <w:r>
                            <w:rPr>
                              <w:noProof/>
                            </w:rPr>
                            <w:t>73</w:t>
                          </w:r>
                        </w:ins>
                        <w:del w:id="8602" w:author="Graván Serrano Eduardo" w:date="2020-09-07T15:18:00Z">
                          <w:r w:rsidDel="00FA5913">
                            <w:rPr>
                              <w:noProof/>
                            </w:rPr>
                            <w:delText>46</w:delText>
                          </w:r>
                        </w:del>
                        <w:r>
                          <w:fldChar w:fldCharType="end"/>
                        </w:r>
                        <w:r>
                          <w:t xml:space="preserve">. Capturas del panel de </w:t>
                        </w:r>
                        <w:r>
                          <w:t>login en la aplicación Android.</w:t>
                        </w:r>
                        <w:bookmarkEnd w:id="8600"/>
                      </w:p>
                    </w:txbxContent>
                  </v:textbox>
                </v:shape>
              </w:pict>
            </mc:Fallback>
          </mc:AlternateContent>
        </w:r>
        <w:r>
          <w:rPr>
            <w:noProof/>
          </w:rPr>
          <mc:AlternateContent>
            <mc:Choice Requires="wpc">
              <w:drawing>
                <wp:anchor distT="0" distB="0" distL="114300" distR="114300" simplePos="0" relativeHeight="251678208" behindDoc="0" locked="0" layoutInCell="1" allowOverlap="1" wp14:anchorId="3618B6A5" wp14:editId="6D23A198">
                  <wp:simplePos x="0" y="0"/>
                  <wp:positionH relativeFrom="character">
                    <wp:posOffset>0</wp:posOffset>
                  </wp:positionH>
                  <wp:positionV relativeFrom="line">
                    <wp:posOffset>204470</wp:posOffset>
                  </wp:positionV>
                  <wp:extent cx="5400040" cy="2829560"/>
                  <wp:effectExtent l="0" t="0" r="0" b="0"/>
                  <wp:wrapNone/>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5" name="Picture 2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281BF05" id="Lienzo 287" o:spid="_x0000_s1026" editas="canvas" style="position:absolute;margin-left:0;margin-top:16.1pt;width:425.2pt;height:222.8pt;z-index:251678208;mso-position-horizontal-relative:char;mso-position-vertical-relative:line" coordsize="54000,282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">
                  <v:shape id="_x0000_s1027" type="#_x0000_t75" style="position:absolute;width:54000;height:28295;visibility:visible;mso-wrap-style:square">
                    <v:fill o:detectmouseclick="t"/>
                    <v:path o:connecttype="none"/>
                  </v:shape>
                  <v:shape id="Picture 289" o:spid="_x0000_s1028" type="#_x0000_t75" style="position:absolute;width:54000;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">
                    <v:imagedata r:id="rId78" o:title=""/>
                  </v:shape>
                  <w10:wrap anchory="line"/>
                </v:group>
              </w:pict>
            </mc:Fallback>
          </mc:AlternateContent>
        </w:r>
        <w:r>
          <w:rPr>
            <w:noProof/>
          </w:rPr>
          <mc:AlternateContent>
            <mc:Choice Requires="wps">
              <w:drawing>
                <wp:inline distT="0" distB="0" distL="0" distR="0" wp14:anchorId="0AFB3344" wp14:editId="61EA72AC">
                  <wp:extent cx="5401310" cy="3242945"/>
                  <wp:effectExtent l="0" t="0" r="0" b="0"/>
                  <wp:docPr id="23"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3C68" id="AutoShape 79"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" filled="f" stroked="f">
                  <o:lock v:ext="edit" aspectratio="t"/>
                  <w10:anchorlock/>
                </v:rect>
              </w:pict>
            </mc:Fallback>
          </mc:AlternateContent>
        </w:r>
      </w:ins>
    </w:p>
    <w:p w14:paraId="573CA132" w14:textId="77777777" w:rsidR="00D244E2" w:rsidRDefault="00D244E2" w:rsidP="00D244E2">
      <w:pPr>
        <w:rPr>
          <w:ins w:id="8603" w:author="Castillo Martínez Ana" w:date="2020-09-04T17:56:00Z"/>
        </w:rPr>
      </w:pPr>
    </w:p>
    <w:p w14:paraId="4C00DB72" w14:textId="77777777" w:rsidR="00D244E2" w:rsidRDefault="00D244E2">
      <w:pPr>
        <w:pStyle w:val="Texto"/>
        <w:rPr>
          <w:ins w:id="8604" w:author="Castillo Martínez Ana" w:date="2020-09-04T17:56:00Z"/>
        </w:rPr>
        <w:pPrChange w:id="8605" w:author="Castillo Martínez Ana" w:date="2020-09-10T17:46:00Z">
          <w:pPr/>
        </w:pPrChange>
      </w:pPr>
      <w:ins w:id="8606" w:author="Castillo Martínez Ana" w:date="2020-09-04T17:56:00Z">
        <w:r>
          <w:t>Una vez hayamos iniciado sesión correctamente, se nos redirigirá al menú principal. Este menú principal cambiará en base a si el usuario tiene permisos de administración o no.</w:t>
        </w:r>
      </w:ins>
    </w:p>
    <w:p w14:paraId="1C241A42" w14:textId="77777777" w:rsidR="00D244E2" w:rsidRDefault="00D244E2">
      <w:pPr>
        <w:pStyle w:val="Texto"/>
        <w:rPr>
          <w:ins w:id="8607" w:author="Castillo Martínez Ana" w:date="2020-09-04T17:56:00Z"/>
        </w:rPr>
        <w:pPrChange w:id="8608" w:author="Castillo Martínez Ana" w:date="2020-09-10T17:46:00Z">
          <w:pPr/>
        </w:pPrChange>
      </w:pPr>
      <w:ins w:id="8609" w:author="Castillo Martínez Ana" w:date="2020-09-04T17:56:00Z">
        <w:r>
          <w:t xml:space="preserve">En caso de que el usuario quiera cerrar sesión, simplemente tiene que hacer click en el menú desplegable localizado en la esquina superior derecha en la pantalla del menú principal y cerrar sesión, redirigiéndole de nuevo a la pantalla de </w:t>
        </w:r>
        <w:proofErr w:type="spellStart"/>
        <w:r>
          <w:t>login</w:t>
        </w:r>
        <w:proofErr w:type="spellEnd"/>
        <w:r>
          <w:t>:</w:t>
        </w:r>
      </w:ins>
    </w:p>
    <w:p w14:paraId="30101E0F" w14:textId="77777777" w:rsidR="00D244E2" w:rsidRDefault="00D244E2" w:rsidP="00D244E2">
      <w:pPr>
        <w:rPr>
          <w:ins w:id="8610" w:author="Castillo Martínez Ana" w:date="2020-09-04T17:56:00Z"/>
        </w:rPr>
      </w:pPr>
    </w:p>
    <w:p w14:paraId="755DF53F" w14:textId="77777777" w:rsidR="00D244E2" w:rsidRDefault="003C4173" w:rsidP="00D244E2">
      <w:pPr>
        <w:rPr>
          <w:ins w:id="8611" w:author="Castillo Martínez Ana" w:date="2020-09-04T17:56:00Z"/>
        </w:rPr>
      </w:pPr>
      <w:ins w:id="8612" w:author="Castillo Martínez Ana" w:date="2020-09-04T17:56:00Z">
        <w:r>
          <w:rPr>
            <w:noProof/>
          </w:rPr>
          <w:lastRenderedPageBreak/>
          <mc:AlternateContent>
            <mc:Choice Requires="wps">
              <w:drawing>
                <wp:anchor distT="0" distB="0" distL="114300" distR="114300" simplePos="0" relativeHeight="251680256" behindDoc="0" locked="0" layoutInCell="1" allowOverlap="1" wp14:anchorId="7A3E0872" wp14:editId="38D7070F">
                  <wp:simplePos x="0" y="0"/>
                  <wp:positionH relativeFrom="column">
                    <wp:posOffset>47625</wp:posOffset>
                  </wp:positionH>
                  <wp:positionV relativeFrom="paragraph">
                    <wp:posOffset>742315</wp:posOffset>
                  </wp:positionV>
                  <wp:extent cx="5400040" cy="146050"/>
                  <wp:effectExtent l="0" t="0" r="0" b="0"/>
                  <wp:wrapNone/>
                  <wp:docPr id="214"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9F2FF" w14:textId="5B691D82" w:rsidR="00374611" w:rsidRPr="006569D3" w:rsidRDefault="00374611" w:rsidP="00D244E2">
                              <w:pPr>
                                <w:pStyle w:val="Descripcin"/>
                                <w:jc w:val="center"/>
                                <w:rPr>
                                  <w:szCs w:val="24"/>
                                </w:rPr>
                              </w:pPr>
                              <w:bookmarkStart w:id="8613" w:name="_Toc50736895"/>
                              <w:r>
                                <w:t xml:space="preserve">Figura </w:t>
                              </w:r>
                              <w:r>
                                <w:fldChar w:fldCharType="begin"/>
                              </w:r>
                              <w:r>
                                <w:instrText xml:space="preserve"> SEQ Figura \* ARABIC </w:instrText>
                              </w:r>
                              <w:r>
                                <w:fldChar w:fldCharType="separate"/>
                              </w:r>
                              <w:ins w:id="8614" w:author="Graván Serrano Eduardo" w:date="2020-09-07T15:18:00Z">
                                <w:r>
                                  <w:rPr>
                                    <w:noProof/>
                                  </w:rPr>
                                  <w:t>74</w:t>
                                </w:r>
                              </w:ins>
                              <w:del w:id="8615" w:author="Graván Serrano Eduardo" w:date="2020-09-07T15:18:00Z">
                                <w:r w:rsidDel="00FA5913">
                                  <w:rPr>
                                    <w:noProof/>
                                  </w:rPr>
                                  <w:delText>47</w:delText>
                                </w:r>
                              </w:del>
                              <w:r>
                                <w:fldChar w:fldCharType="end"/>
                              </w:r>
                              <w:r>
                                <w:t>. Menú desplegable dentro de la pantalla principal de la aplicación Android.</w:t>
                              </w:r>
                              <w:bookmarkEnd w:id="86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3E0872" id="Text Box 291" o:spid="_x0000_s1047" type="#_x0000_t202" style="position:absolute;left:0;text-align:left;margin-left:3.75pt;margin-top:58.45pt;width:425.2pt;height:1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" stroked="f">
                  <v:textbox style="mso-fit-shape-to-text:t" inset="0,0,0,0">
                    <w:txbxContent>
                      <w:p w14:paraId="4219F2FF" w14:textId="5B691D82" w:rsidR="00374611" w:rsidRPr="006569D3" w:rsidRDefault="00374611" w:rsidP="00D244E2">
                        <w:pPr>
                          <w:pStyle w:val="Descripcin"/>
                          <w:jc w:val="center"/>
                          <w:rPr>
                            <w:szCs w:val="24"/>
                          </w:rPr>
                        </w:pPr>
                        <w:bookmarkStart w:id="8616" w:name="_Toc50736895"/>
                        <w:r>
                          <w:t xml:space="preserve">Figura </w:t>
                        </w:r>
                        <w:r>
                          <w:fldChar w:fldCharType="begin"/>
                        </w:r>
                        <w:r>
                          <w:instrText xml:space="preserve"> SEQ Figura \* ARABIC </w:instrText>
                        </w:r>
                        <w:r>
                          <w:fldChar w:fldCharType="separate"/>
                        </w:r>
                        <w:ins w:id="8617" w:author="Graván Serrano Eduardo" w:date="2020-09-07T15:18:00Z">
                          <w:r>
                            <w:rPr>
                              <w:noProof/>
                            </w:rPr>
                            <w:t>74</w:t>
                          </w:r>
                        </w:ins>
                        <w:del w:id="8618" w:author="Graván Serrano Eduardo" w:date="2020-09-07T15:18:00Z">
                          <w:r w:rsidDel="00FA5913">
                            <w:rPr>
                              <w:noProof/>
                            </w:rPr>
                            <w:delText>47</w:delText>
                          </w:r>
                        </w:del>
                        <w:r>
                          <w:fldChar w:fldCharType="end"/>
                        </w:r>
                        <w:r>
                          <w:t>. Menú desplegable dentro de la pantalla principal de la aplicación Android.</w:t>
                        </w:r>
                        <w:bookmarkEnd w:id="8616"/>
                      </w:p>
                    </w:txbxContent>
                  </v:textbox>
                </v:shape>
              </w:pict>
            </mc:Fallback>
          </mc:AlternateContent>
        </w:r>
        <w:r>
          <w:rPr>
            <w:noProof/>
          </w:rPr>
          <mc:AlternateContent>
            <mc:Choice Requires="wpc">
              <w:drawing>
                <wp:anchor distT="0" distB="0" distL="114300" distR="114300" simplePos="0" relativeHeight="251658752" behindDoc="0" locked="0" layoutInCell="1" allowOverlap="1" wp14:anchorId="2C3697DA" wp14:editId="456C5206">
                  <wp:simplePos x="0" y="0"/>
                  <wp:positionH relativeFrom="character">
                    <wp:posOffset>0</wp:posOffset>
                  </wp:positionH>
                  <wp:positionV relativeFrom="line">
                    <wp:posOffset>0</wp:posOffset>
                  </wp:positionV>
                  <wp:extent cx="5400040" cy="742315"/>
                  <wp:effectExtent l="0" t="0" r="0" b="0"/>
                  <wp:wrapNone/>
                  <wp:docPr id="230" name="Lienzo 230"/>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3" name="Picture 2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7423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185AACF" id="Lienzo 230" o:spid="_x0000_s1026" editas="canvas" style="position:absolute;margin-left:0;margin-top:0;width:425.2pt;height:58.45pt;z-index:251658752;mso-position-horizontal-relative:char;mso-position-vertical-relative:line" coordsize="54000,74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">
                  <v:shape id="_x0000_s1027" type="#_x0000_t75" style="position:absolute;width:54000;height:7423;visibility:visible;mso-wrap-style:square">
                    <v:fill o:detectmouseclick="t"/>
                    <v:path o:connecttype="none"/>
                  </v:shape>
                  <v:shape id="Picture 232" o:spid="_x0000_s1028" type="#_x0000_t75" style="position:absolute;width:5400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">
                    <v:imagedata r:id="rId80" o:title=""/>
                  </v:shape>
                  <w10:wrap anchory="line"/>
                </v:group>
              </w:pict>
            </mc:Fallback>
          </mc:AlternateContent>
        </w:r>
        <w:r>
          <w:rPr>
            <w:noProof/>
          </w:rPr>
          <mc:AlternateContent>
            <mc:Choice Requires="wps">
              <w:drawing>
                <wp:inline distT="0" distB="0" distL="0" distR="0" wp14:anchorId="67938320" wp14:editId="211A3F63">
                  <wp:extent cx="5401310" cy="744220"/>
                  <wp:effectExtent l="0" t="0" r="0" b="0"/>
                  <wp:docPr id="22" name="AutoShape 1"/>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74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AB8BD" id="AutoShape 1" o:spid="_x0000_s1026" style="width:425.3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" filled="f" stroked="f">
                  <o:lock v:ext="edit" rotation="t" aspectratio="t" position="t"/>
                  <w10:anchorlock/>
                </v:rect>
              </w:pict>
            </mc:Fallback>
          </mc:AlternateContent>
        </w:r>
      </w:ins>
    </w:p>
    <w:p w14:paraId="30965CE3" w14:textId="77777777" w:rsidR="00D244E2" w:rsidRDefault="00D244E2" w:rsidP="00D244E2">
      <w:pPr>
        <w:rPr>
          <w:ins w:id="8619" w:author="Castillo Martínez Ana" w:date="2020-09-04T17:56:00Z"/>
        </w:rPr>
      </w:pPr>
    </w:p>
    <w:p w14:paraId="5C9D9967" w14:textId="77777777" w:rsidR="000F63C6" w:rsidRDefault="000F63C6" w:rsidP="00D244E2">
      <w:pPr>
        <w:rPr>
          <w:ins w:id="8620" w:author="Castillo Martínez Ana" w:date="2020-09-10T17:46:00Z"/>
        </w:rPr>
      </w:pPr>
    </w:p>
    <w:p w14:paraId="137632A1" w14:textId="193D3817" w:rsidR="00D244E2" w:rsidRDefault="00D244E2">
      <w:pPr>
        <w:pStyle w:val="Texto"/>
        <w:rPr>
          <w:ins w:id="8621" w:author="Castillo Martínez Ana" w:date="2020-09-04T17:56:00Z"/>
        </w:rPr>
        <w:pPrChange w:id="8622" w:author="Castillo Martínez Ana" w:date="2020-09-10T17:46:00Z">
          <w:pPr/>
        </w:pPrChange>
      </w:pPr>
      <w:ins w:id="8623" w:author="Castillo Martínez Ana" w:date="2020-09-04T17:56:00Z">
        <w:r>
          <w:t>A partir de este punto, el manual de usuario se divide entre los tipos de usuarios que pueden utilizar la aplicación.</w:t>
        </w:r>
      </w:ins>
    </w:p>
    <w:p w14:paraId="38810CE0" w14:textId="19C979EA" w:rsidR="00D244E2" w:rsidRPr="00C15B35" w:rsidRDefault="00AB24DD">
      <w:pPr>
        <w:pStyle w:val="Ttulo3"/>
        <w:rPr>
          <w:ins w:id="8624" w:author="Castillo Martínez Ana" w:date="2020-09-04T17:56:00Z"/>
          <w:rPrChange w:id="8625" w:author="Castillo Martínez Ana" w:date="2020-09-10T18:48:00Z">
            <w:rPr>
              <w:ins w:id="8626" w:author="Castillo Martínez Ana" w:date="2020-09-04T17:56:00Z"/>
              <w:rFonts w:eastAsia="Yu Mincho"/>
            </w:rPr>
          </w:rPrChange>
        </w:rPr>
        <w:pPrChange w:id="8627" w:author="Graván Serrano Eduardo" w:date="2020-09-11T17:05:00Z">
          <w:pPr>
            <w:pStyle w:val="Texto"/>
          </w:pPr>
        </w:pPrChange>
      </w:pPr>
      <w:bookmarkStart w:id="8628" w:name="_Toc50376128"/>
      <w:ins w:id="8629" w:author="Graván Serrano Eduardo" w:date="2020-09-07T16:20:00Z">
        <w:del w:id="8630" w:author="Castillo Martínez Ana" w:date="2020-09-10T18:48:00Z">
          <w:r w:rsidRPr="00C15B35" w:rsidDel="00C15B35">
            <w:rPr>
              <w:rPrChange w:id="8631" w:author="Castillo Martínez Ana" w:date="2020-09-10T18:48:00Z">
                <w:rPr>
                  <w:rFonts w:eastAsia="Yu Mincho"/>
                </w:rPr>
              </w:rPrChange>
            </w:rPr>
            <w:delText>8</w:delText>
          </w:r>
        </w:del>
      </w:ins>
      <w:bookmarkStart w:id="8632" w:name="_Toc50736810"/>
      <w:ins w:id="8633" w:author="Castillo Martínez Ana" w:date="2020-09-04T17:56:00Z">
        <w:r w:rsidR="00D244E2" w:rsidRPr="00C15B35">
          <w:rPr>
            <w:rPrChange w:id="8634" w:author="Castillo Martínez Ana" w:date="2020-09-10T18:48:00Z">
              <w:rPr>
                <w:rFonts w:eastAsia="Yu Mincho"/>
              </w:rPr>
            </w:rPrChange>
          </w:rPr>
          <w:t>Empleado</w:t>
        </w:r>
        <w:bookmarkEnd w:id="8628"/>
        <w:bookmarkEnd w:id="8632"/>
      </w:ins>
    </w:p>
    <w:p w14:paraId="49D7C4AB" w14:textId="77777777" w:rsidR="00D244E2" w:rsidRDefault="00D244E2">
      <w:pPr>
        <w:pStyle w:val="Texto"/>
        <w:rPr>
          <w:ins w:id="8635" w:author="Castillo Martínez Ana" w:date="2020-09-04T17:56:00Z"/>
        </w:rPr>
        <w:pPrChange w:id="8636" w:author="Castillo Martínez Ana" w:date="2020-09-10T17:46:00Z">
          <w:pPr/>
        </w:pPrChange>
      </w:pPr>
      <w:ins w:id="8637" w:author="Castillo Martínez Ana" w:date="2020-09-04T17:56:00Z">
        <w:r>
          <w:t xml:space="preserve">Una vez hemos hecho </w:t>
        </w:r>
        <w:proofErr w:type="spellStart"/>
        <w:r>
          <w:t>login</w:t>
        </w:r>
        <w:proofErr w:type="spellEnd"/>
        <w:r>
          <w:t xml:space="preserve"> en la aplicación, la aplicación abre la actividad correspondiente al menú principal. </w:t>
        </w:r>
      </w:ins>
    </w:p>
    <w:p w14:paraId="2E0281C7" w14:textId="77777777" w:rsidR="00D244E2" w:rsidRDefault="00D244E2">
      <w:pPr>
        <w:pStyle w:val="Texto"/>
        <w:rPr>
          <w:ins w:id="8638" w:author="Castillo Martínez Ana" w:date="2020-09-04T17:56:00Z"/>
        </w:rPr>
        <w:pPrChange w:id="8639" w:author="Castillo Martínez Ana" w:date="2020-09-10T17:46:00Z">
          <w:pPr/>
        </w:pPrChange>
      </w:pPr>
      <w:ins w:id="8640" w:author="Castillo Martínez Ana" w:date="2020-09-04T17:56:00Z">
        <w:r>
          <w:t>Desde el punto de vista de un empleado sin privilegios, podemos usar la aplicación para consultar nuestro horario de trabajo en un determinado día, y para hacer el proceso de fichaje a través de la emulación de etiquetas. Estas opciones se nos presentan a través de dos botones en el menú principal:</w:t>
        </w:r>
      </w:ins>
    </w:p>
    <w:p w14:paraId="313970DB" w14:textId="77777777" w:rsidR="00D244E2" w:rsidRDefault="00D244E2" w:rsidP="00D244E2">
      <w:pPr>
        <w:rPr>
          <w:ins w:id="8641" w:author="Castillo Martínez Ana" w:date="2020-09-04T17:56:00Z"/>
        </w:rPr>
      </w:pPr>
    </w:p>
    <w:p w14:paraId="03AB58EE" w14:textId="77777777" w:rsidR="00D244E2" w:rsidRDefault="00D244E2" w:rsidP="00D244E2">
      <w:pPr>
        <w:rPr>
          <w:ins w:id="8642" w:author="Castillo Martínez Ana" w:date="2020-09-04T17:56:00Z"/>
        </w:rPr>
      </w:pPr>
    </w:p>
    <w:p w14:paraId="5F7F4DFE" w14:textId="77777777" w:rsidR="00D244E2" w:rsidRDefault="003C4173" w:rsidP="00D244E2">
      <w:pPr>
        <w:keepNext/>
        <w:jc w:val="center"/>
        <w:rPr>
          <w:ins w:id="8643" w:author="Castillo Martínez Ana" w:date="2020-09-04T17:56:00Z"/>
        </w:rPr>
      </w:pPr>
      <w:ins w:id="8644" w:author="Castillo Martínez Ana" w:date="2020-09-04T17:56:00Z">
        <w:r>
          <w:rPr>
            <w:noProof/>
          </w:rPr>
          <w:drawing>
            <wp:inline distT="0" distB="0" distL="0" distR="0" wp14:anchorId="06FE8DDD" wp14:editId="6E95030A">
              <wp:extent cx="1828800" cy="3242945"/>
              <wp:effectExtent l="0" t="0" r="0" b="0"/>
              <wp:docPr id="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0" cy="3242945"/>
                      </a:xfrm>
                      <a:prstGeom prst="rect">
                        <a:avLst/>
                      </a:prstGeom>
                      <a:noFill/>
                      <a:ln>
                        <a:noFill/>
                      </a:ln>
                    </pic:spPr>
                  </pic:pic>
                </a:graphicData>
              </a:graphic>
            </wp:inline>
          </w:drawing>
        </w:r>
      </w:ins>
    </w:p>
    <w:p w14:paraId="31DFF792" w14:textId="28B6A144" w:rsidR="00D244E2" w:rsidRDefault="00D244E2" w:rsidP="00D244E2">
      <w:pPr>
        <w:pStyle w:val="Descripcin"/>
        <w:jc w:val="center"/>
        <w:rPr>
          <w:ins w:id="8645" w:author="Castillo Martínez Ana" w:date="2020-09-04T17:56:00Z"/>
          <w:noProof/>
        </w:rPr>
      </w:pPr>
      <w:bookmarkStart w:id="8646" w:name="_Toc50736896"/>
      <w:ins w:id="8647" w:author="Castillo Martínez Ana" w:date="2020-09-04T17:56:00Z">
        <w:r>
          <w:t xml:space="preserve">Figura </w:t>
        </w:r>
        <w:r>
          <w:fldChar w:fldCharType="begin"/>
        </w:r>
        <w:r>
          <w:instrText xml:space="preserve"> SEQ Figura \* ARABIC </w:instrText>
        </w:r>
        <w:r>
          <w:fldChar w:fldCharType="separate"/>
        </w:r>
      </w:ins>
      <w:ins w:id="8648" w:author="Graván Serrano Eduardo" w:date="2020-09-07T15:18:00Z">
        <w:r w:rsidR="00FA5913">
          <w:rPr>
            <w:noProof/>
          </w:rPr>
          <w:t>75</w:t>
        </w:r>
      </w:ins>
      <w:ins w:id="8649" w:author="Castillo Martínez Ana" w:date="2020-09-04T17:56:00Z">
        <w:del w:id="8650" w:author="Graván Serrano Eduardo" w:date="2020-09-07T15:18:00Z">
          <w:r w:rsidDel="00FA5913">
            <w:rPr>
              <w:noProof/>
            </w:rPr>
            <w:delText>48</w:delText>
          </w:r>
        </w:del>
        <w:r>
          <w:fldChar w:fldCharType="end"/>
        </w:r>
        <w:r>
          <w:t>. Menú principal de la aplicación Android para usuarios no administradores.</w:t>
        </w:r>
        <w:bookmarkEnd w:id="8646"/>
      </w:ins>
    </w:p>
    <w:p w14:paraId="78295DE6" w14:textId="77777777" w:rsidR="00D244E2" w:rsidRDefault="00D244E2" w:rsidP="00D244E2">
      <w:pPr>
        <w:jc w:val="center"/>
        <w:rPr>
          <w:ins w:id="8651" w:author="Castillo Martínez Ana" w:date="2020-09-04T17:56:00Z"/>
        </w:rPr>
      </w:pPr>
    </w:p>
    <w:p w14:paraId="660433CB" w14:textId="77777777" w:rsidR="00D244E2" w:rsidRDefault="00D244E2">
      <w:pPr>
        <w:pStyle w:val="Texto"/>
        <w:rPr>
          <w:ins w:id="8652" w:author="Castillo Martínez Ana" w:date="2020-09-04T17:56:00Z"/>
        </w:rPr>
        <w:pPrChange w:id="8653" w:author="Castillo Martínez Ana" w:date="2020-09-10T17:46:00Z">
          <w:pPr/>
        </w:pPrChange>
      </w:pPr>
      <w:ins w:id="8654" w:author="Castillo Martínez Ana" w:date="2020-09-04T17:56:00Z">
        <w:r>
          <w:t>En el caso de que tengamos que fichar en el trabajo para registrar nuestra hora de entrada/salida, escogemos la opción de fichar con NFC.</w:t>
        </w:r>
      </w:ins>
    </w:p>
    <w:p w14:paraId="2828CFDA" w14:textId="77777777" w:rsidR="00D244E2" w:rsidRDefault="00D244E2">
      <w:pPr>
        <w:pStyle w:val="Texto"/>
        <w:rPr>
          <w:ins w:id="8655" w:author="Castillo Martínez Ana" w:date="2020-09-04T17:56:00Z"/>
        </w:rPr>
        <w:pPrChange w:id="8656" w:author="Castillo Martínez Ana" w:date="2020-09-10T17:46:00Z">
          <w:pPr/>
        </w:pPrChange>
      </w:pPr>
      <w:ins w:id="8657" w:author="Castillo Martínez Ana" w:date="2020-09-04T17:56:00Z">
        <w:r>
          <w:lastRenderedPageBreak/>
          <w:t>Esto nos lleva a un menú en el cual se nos muestra la información que vamos a servir a través de NFC, esto es, nuestro correo electrónico que sirve de identificador en la aplicación y la hora aproximada a la que estamos fichando en el trabajo:</w:t>
        </w:r>
      </w:ins>
    </w:p>
    <w:p w14:paraId="40BAB018" w14:textId="77777777" w:rsidR="00D244E2" w:rsidRDefault="003C4173" w:rsidP="00D244E2">
      <w:pPr>
        <w:keepNext/>
        <w:jc w:val="center"/>
        <w:rPr>
          <w:ins w:id="8658" w:author="Castillo Martínez Ana" w:date="2020-09-04T17:56:00Z"/>
        </w:rPr>
      </w:pPr>
      <w:ins w:id="8659" w:author="Castillo Martínez Ana" w:date="2020-09-04T17:56:00Z">
        <w:r>
          <w:rPr>
            <w:noProof/>
          </w:rPr>
          <w:drawing>
            <wp:inline distT="0" distB="0" distL="0" distR="0" wp14:anchorId="65A299D5" wp14:editId="29F45C51">
              <wp:extent cx="1967230" cy="348742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ins>
    </w:p>
    <w:p w14:paraId="550250A6" w14:textId="1858B401" w:rsidR="00D244E2" w:rsidRDefault="00D244E2" w:rsidP="00D244E2">
      <w:pPr>
        <w:pStyle w:val="Descripcin"/>
        <w:jc w:val="center"/>
        <w:rPr>
          <w:ins w:id="8660" w:author="Castillo Martínez Ana" w:date="2020-09-04T17:56:00Z"/>
          <w:noProof/>
        </w:rPr>
      </w:pPr>
      <w:bookmarkStart w:id="8661" w:name="_Toc50736897"/>
      <w:ins w:id="8662" w:author="Castillo Martínez Ana" w:date="2020-09-04T17:56:00Z">
        <w:r>
          <w:t xml:space="preserve">Figura </w:t>
        </w:r>
        <w:r>
          <w:fldChar w:fldCharType="begin"/>
        </w:r>
        <w:r>
          <w:instrText xml:space="preserve"> SEQ Figura \* ARABIC </w:instrText>
        </w:r>
        <w:r>
          <w:fldChar w:fldCharType="separate"/>
        </w:r>
      </w:ins>
      <w:ins w:id="8663" w:author="Graván Serrano Eduardo" w:date="2020-09-07T15:18:00Z">
        <w:r w:rsidR="00FA5913">
          <w:rPr>
            <w:noProof/>
          </w:rPr>
          <w:t>76</w:t>
        </w:r>
      </w:ins>
      <w:ins w:id="8664" w:author="Castillo Martínez Ana" w:date="2020-09-04T17:56:00Z">
        <w:del w:id="8665" w:author="Graván Serrano Eduardo" w:date="2020-09-07T15:18:00Z">
          <w:r w:rsidDel="00FA5913">
            <w:rPr>
              <w:noProof/>
            </w:rPr>
            <w:delText>49</w:delText>
          </w:r>
        </w:del>
        <w:r>
          <w:fldChar w:fldCharType="end"/>
        </w:r>
        <w:r>
          <w:t>. Menú de emulación de etiquetas.</w:t>
        </w:r>
        <w:bookmarkEnd w:id="8661"/>
      </w:ins>
    </w:p>
    <w:p w14:paraId="54DCD887" w14:textId="77777777" w:rsidR="00D244E2" w:rsidRDefault="00D244E2" w:rsidP="00D244E2">
      <w:pPr>
        <w:jc w:val="center"/>
        <w:rPr>
          <w:ins w:id="8666" w:author="Castillo Martínez Ana" w:date="2020-09-04T17:56:00Z"/>
        </w:rPr>
      </w:pPr>
    </w:p>
    <w:p w14:paraId="376BA649" w14:textId="77777777" w:rsidR="00D244E2" w:rsidRDefault="00D244E2">
      <w:pPr>
        <w:pStyle w:val="Texto"/>
        <w:rPr>
          <w:ins w:id="8667" w:author="Castillo Martínez Ana" w:date="2020-09-04T17:56:00Z"/>
        </w:rPr>
        <w:pPrChange w:id="8668" w:author="Castillo Martínez Ana" w:date="2020-09-10T17:46:00Z">
          <w:pPr/>
        </w:pPrChange>
      </w:pPr>
      <w:ins w:id="8669" w:author="Castillo Martínez Ana" w:date="2020-09-04T17:56:00Z">
        <w:r>
          <w:t>Cuando estemos preparados para fichar en el trabajo, simplemente pulsamos el botón para servir la etiqueta NFC, con lo que saltará un diálogo informándonos de que estamos emulando la tarjeta y se está esperando a que se acerque el teléfono del administrador en modo lectura:</w:t>
        </w:r>
      </w:ins>
    </w:p>
    <w:p w14:paraId="37D6FFEF" w14:textId="77777777" w:rsidR="00D244E2" w:rsidRDefault="00D244E2" w:rsidP="00D244E2">
      <w:pPr>
        <w:rPr>
          <w:ins w:id="8670" w:author="Castillo Martínez Ana" w:date="2020-09-04T17:56:00Z"/>
        </w:rPr>
      </w:pPr>
    </w:p>
    <w:p w14:paraId="4E253D41" w14:textId="77777777" w:rsidR="00D244E2" w:rsidRDefault="003C4173" w:rsidP="00D244E2">
      <w:pPr>
        <w:keepNext/>
        <w:jc w:val="center"/>
        <w:rPr>
          <w:ins w:id="8671" w:author="Castillo Martínez Ana" w:date="2020-09-04T17:56:00Z"/>
        </w:rPr>
      </w:pPr>
      <w:ins w:id="8672" w:author="Castillo Martínez Ana" w:date="2020-09-04T17:56:00Z">
        <w:r>
          <w:rPr>
            <w:noProof/>
          </w:rPr>
          <w:lastRenderedPageBreak/>
          <w:drawing>
            <wp:inline distT="0" distB="0" distL="0" distR="0" wp14:anchorId="1E866466" wp14:editId="24C64FC8">
              <wp:extent cx="1839595" cy="3263900"/>
              <wp:effectExtent l="0" t="0" r="0" b="0"/>
              <wp:docPr id="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ins>
    </w:p>
    <w:p w14:paraId="05ABC0C2" w14:textId="5660E5E9" w:rsidR="00D244E2" w:rsidRDefault="00D244E2" w:rsidP="00D244E2">
      <w:pPr>
        <w:pStyle w:val="Descripcin"/>
        <w:jc w:val="center"/>
        <w:rPr>
          <w:ins w:id="8673" w:author="Castillo Martínez Ana" w:date="2020-09-04T17:56:00Z"/>
          <w:noProof/>
        </w:rPr>
      </w:pPr>
      <w:bookmarkStart w:id="8674" w:name="_Toc50736898"/>
      <w:ins w:id="8675" w:author="Castillo Martínez Ana" w:date="2020-09-04T17:56:00Z">
        <w:r>
          <w:t xml:space="preserve">Figura </w:t>
        </w:r>
        <w:r>
          <w:fldChar w:fldCharType="begin"/>
        </w:r>
        <w:r>
          <w:instrText xml:space="preserve"> SEQ Figura \* ARABIC </w:instrText>
        </w:r>
        <w:r>
          <w:fldChar w:fldCharType="separate"/>
        </w:r>
      </w:ins>
      <w:ins w:id="8676" w:author="Graván Serrano Eduardo" w:date="2020-09-07T15:18:00Z">
        <w:r w:rsidR="00FA5913">
          <w:rPr>
            <w:noProof/>
          </w:rPr>
          <w:t>77</w:t>
        </w:r>
      </w:ins>
      <w:ins w:id="8677" w:author="Castillo Martínez Ana" w:date="2020-09-04T17:56:00Z">
        <w:del w:id="8678" w:author="Graván Serrano Eduardo" w:date="2020-09-07T15:18:00Z">
          <w:r w:rsidDel="00FA5913">
            <w:rPr>
              <w:noProof/>
            </w:rPr>
            <w:delText>50</w:delText>
          </w:r>
        </w:del>
        <w:r>
          <w:fldChar w:fldCharType="end"/>
        </w:r>
        <w:r>
          <w:t>. Emulación de etiquetas en proceso.</w:t>
        </w:r>
        <w:bookmarkEnd w:id="8674"/>
      </w:ins>
    </w:p>
    <w:p w14:paraId="290E734C" w14:textId="77777777" w:rsidR="00D244E2" w:rsidRDefault="00D244E2" w:rsidP="00D244E2">
      <w:pPr>
        <w:jc w:val="center"/>
        <w:rPr>
          <w:ins w:id="8679" w:author="Castillo Martínez Ana" w:date="2020-09-04T17:56:00Z"/>
        </w:rPr>
      </w:pPr>
    </w:p>
    <w:p w14:paraId="2A69F384" w14:textId="77777777" w:rsidR="00D244E2" w:rsidRDefault="00D244E2">
      <w:pPr>
        <w:pStyle w:val="Texto"/>
        <w:rPr>
          <w:ins w:id="8680" w:author="Castillo Martínez Ana" w:date="2020-09-04T17:56:00Z"/>
        </w:rPr>
        <w:pPrChange w:id="8681" w:author="Castillo Martínez Ana" w:date="2020-09-10T17:46:00Z">
          <w:pPr/>
        </w:pPrChange>
      </w:pPr>
      <w:ins w:id="8682" w:author="Castillo Martínez Ana" w:date="2020-09-04T17:56:00Z">
        <w:r>
          <w:t>Mientras este mensaje se vea en pantalla, el servicio de emulación está funcionando. Si, por cualquier circunstancia, el mensaje desaparece, significa que la emulación ha terminado y se deberá volver a pulsar el botón de emulación en caso de que no hayamos fichado aún.</w:t>
        </w:r>
      </w:ins>
    </w:p>
    <w:p w14:paraId="3DAFDEAD" w14:textId="77777777" w:rsidR="00D244E2" w:rsidRDefault="00D244E2">
      <w:pPr>
        <w:pStyle w:val="Texto"/>
        <w:rPr>
          <w:ins w:id="8683" w:author="Castillo Martínez Ana" w:date="2020-09-04T17:56:00Z"/>
        </w:rPr>
        <w:pPrChange w:id="8684" w:author="Castillo Martínez Ana" w:date="2020-09-10T17:46:00Z">
          <w:pPr/>
        </w:pPrChange>
      </w:pPr>
      <w:ins w:id="8685" w:author="Castillo Martínez Ana" w:date="2020-09-04T17:56:00Z">
        <w:r>
          <w:t>Cuando el usuario administrador acerque su teléfono en modo lectura y se produzca el intercambio de datos, el teléfono del empleado mostrará un mensaje comunicando el resultado de la comunicación:</w:t>
        </w:r>
      </w:ins>
    </w:p>
    <w:p w14:paraId="1EFE76E1" w14:textId="77777777" w:rsidR="00D244E2" w:rsidRDefault="00D244E2" w:rsidP="00D244E2">
      <w:pPr>
        <w:rPr>
          <w:ins w:id="8686" w:author="Castillo Martínez Ana" w:date="2020-09-04T17:56:00Z"/>
        </w:rPr>
      </w:pPr>
    </w:p>
    <w:p w14:paraId="23235C06" w14:textId="77777777" w:rsidR="00D244E2" w:rsidRDefault="003C4173" w:rsidP="00D244E2">
      <w:pPr>
        <w:rPr>
          <w:ins w:id="8687" w:author="Castillo Martínez Ana" w:date="2020-09-04T17:56:00Z"/>
        </w:rPr>
      </w:pPr>
      <w:ins w:id="8688" w:author="Castillo Martínez Ana" w:date="2020-09-04T17:56:00Z">
        <w:r>
          <w:rPr>
            <w:noProof/>
          </w:rPr>
          <w:lastRenderedPageBreak/>
          <mc:AlternateContent>
            <mc:Choice Requires="wps">
              <w:drawing>
                <wp:anchor distT="0" distB="0" distL="114300" distR="114300" simplePos="0" relativeHeight="251681280" behindDoc="0" locked="0" layoutInCell="1" allowOverlap="1" wp14:anchorId="66EF845F" wp14:editId="0DB60CC0">
                  <wp:simplePos x="0" y="0"/>
                  <wp:positionH relativeFrom="column">
                    <wp:posOffset>3810</wp:posOffset>
                  </wp:positionH>
                  <wp:positionV relativeFrom="paragraph">
                    <wp:posOffset>3698875</wp:posOffset>
                  </wp:positionV>
                  <wp:extent cx="5400040" cy="146050"/>
                  <wp:effectExtent l="0" t="0" r="0" b="0"/>
                  <wp:wrapNone/>
                  <wp:docPr id="21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4AFEE" w14:textId="1BED00CC" w:rsidR="00374611" w:rsidRPr="00D34C85" w:rsidRDefault="00374611" w:rsidP="00D244E2">
                              <w:pPr>
                                <w:pStyle w:val="Descripcin"/>
                                <w:jc w:val="center"/>
                                <w:rPr>
                                  <w:szCs w:val="24"/>
                                </w:rPr>
                              </w:pPr>
                              <w:bookmarkStart w:id="8689" w:name="_Toc50736899"/>
                              <w:r>
                                <w:t xml:space="preserve">Figura </w:t>
                              </w:r>
                              <w:r>
                                <w:fldChar w:fldCharType="begin"/>
                              </w:r>
                              <w:r>
                                <w:instrText xml:space="preserve"> SEQ Figura \* ARABIC </w:instrText>
                              </w:r>
                              <w:r>
                                <w:fldChar w:fldCharType="separate"/>
                              </w:r>
                              <w:ins w:id="8690" w:author="Graván Serrano Eduardo" w:date="2020-09-07T15:18:00Z">
                                <w:r>
                                  <w:rPr>
                                    <w:noProof/>
                                  </w:rPr>
                                  <w:t>78</w:t>
                                </w:r>
                              </w:ins>
                              <w:del w:id="8691" w:author="Graván Serrano Eduardo" w:date="2020-09-07T15:18:00Z">
                                <w:r w:rsidDel="00FA5913">
                                  <w:rPr>
                                    <w:noProof/>
                                  </w:rPr>
                                  <w:delText>51</w:delText>
                                </w:r>
                              </w:del>
                              <w:r>
                                <w:fldChar w:fldCharType="end"/>
                              </w:r>
                              <w:r>
                                <w:t>. Posibles respuestas ante la emulación de etiquetas.</w:t>
                              </w:r>
                              <w:bookmarkEnd w:id="86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F845F" id="Text Box 292" o:spid="_x0000_s1048" type="#_x0000_t202" style="position:absolute;left:0;text-align:left;margin-left:.3pt;margin-top:291.25pt;width:425.2pt;height:1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" stroked="f">
                  <v:textbox style="mso-fit-shape-to-text:t" inset="0,0,0,0">
                    <w:txbxContent>
                      <w:p w14:paraId="2F84AFEE" w14:textId="1BED00CC" w:rsidR="00374611" w:rsidRPr="00D34C85" w:rsidRDefault="00374611" w:rsidP="00D244E2">
                        <w:pPr>
                          <w:pStyle w:val="Descripcin"/>
                          <w:jc w:val="center"/>
                          <w:rPr>
                            <w:szCs w:val="24"/>
                          </w:rPr>
                        </w:pPr>
                        <w:bookmarkStart w:id="8692" w:name="_Toc50736899"/>
                        <w:r>
                          <w:t xml:space="preserve">Figura </w:t>
                        </w:r>
                        <w:r>
                          <w:fldChar w:fldCharType="begin"/>
                        </w:r>
                        <w:r>
                          <w:instrText xml:space="preserve"> SEQ Figura \* ARABIC </w:instrText>
                        </w:r>
                        <w:r>
                          <w:fldChar w:fldCharType="separate"/>
                        </w:r>
                        <w:ins w:id="8693" w:author="Graván Serrano Eduardo" w:date="2020-09-07T15:18:00Z">
                          <w:r>
                            <w:rPr>
                              <w:noProof/>
                            </w:rPr>
                            <w:t>78</w:t>
                          </w:r>
                        </w:ins>
                        <w:del w:id="8694" w:author="Graván Serrano Eduardo" w:date="2020-09-07T15:18:00Z">
                          <w:r w:rsidDel="00FA5913">
                            <w:rPr>
                              <w:noProof/>
                            </w:rPr>
                            <w:delText>51</w:delText>
                          </w:r>
                        </w:del>
                        <w:r>
                          <w:fldChar w:fldCharType="end"/>
                        </w:r>
                        <w:r>
                          <w:t>. Posibles respuestas ante la emulación de etiquetas.</w:t>
                        </w:r>
                        <w:bookmarkEnd w:id="8692"/>
                      </w:p>
                    </w:txbxContent>
                  </v:textbox>
                </v:shape>
              </w:pict>
            </mc:Fallback>
          </mc:AlternateContent>
        </w:r>
        <w:r>
          <w:rPr>
            <w:noProof/>
          </w:rPr>
          <mc:AlternateContent>
            <mc:Choice Requires="wpc">
              <w:drawing>
                <wp:anchor distT="0" distB="0" distL="114300" distR="114300" simplePos="0" relativeHeight="251677184" behindDoc="0" locked="0" layoutInCell="1" allowOverlap="1" wp14:anchorId="1C13EC3B" wp14:editId="435A5C0A">
                  <wp:simplePos x="0" y="0"/>
                  <wp:positionH relativeFrom="character">
                    <wp:posOffset>0</wp:posOffset>
                  </wp:positionH>
                  <wp:positionV relativeFrom="line">
                    <wp:posOffset>0</wp:posOffset>
                  </wp:positionV>
                  <wp:extent cx="5400040" cy="3638550"/>
                  <wp:effectExtent l="0" t="0" r="0" b="0"/>
                  <wp:wrapNone/>
                  <wp:docPr id="284" name="Lienzo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1" name="Picture 2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6385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7B5AAF7" id="Lienzo 284" o:spid="_x0000_s1026" editas="canvas" style="position:absolute;margin-left:0;margin-top:0;width:425.2pt;height:286.5pt;z-index:251677184;mso-position-horizontal-relative:char;mso-position-vertical-relative:line" coordsize="54000,36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AAHwAuAAnRyg0ypgK9Qr&#10;cAAQAC8ADtDJATqtArZCvQIHAAHwAu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">
                  <v:shape id="_x0000_s1027" type="#_x0000_t75" style="position:absolute;width:54000;height:36385;visibility:visible;mso-wrap-style:square">
                    <v:fill o:detectmouseclick="t"/>
                    <v:path o:connecttype="none"/>
                  </v:shape>
                  <v:shape id="Picture 286" o:spid="_x0000_s1028" type="#_x0000_t75" style="position:absolute;width:54000;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">
                    <v:imagedata r:id="rId85" o:title=""/>
                  </v:shape>
                  <w10:wrap anchory="line"/>
                </v:group>
              </w:pict>
            </mc:Fallback>
          </mc:AlternateContent>
        </w:r>
        <w:r>
          <w:rPr>
            <w:noProof/>
          </w:rPr>
          <mc:AlternateContent>
            <mc:Choice Requires="wps">
              <w:drawing>
                <wp:inline distT="0" distB="0" distL="0" distR="0" wp14:anchorId="7C89C5D8" wp14:editId="4C77E3FB">
                  <wp:extent cx="5401310" cy="3636645"/>
                  <wp:effectExtent l="0" t="0" r="0" b="0"/>
                  <wp:docPr id="21"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63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B9C43" id="AutoShape 83" o:spid="_x0000_s1026" style="width:425.3pt;height:28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" filled="f" stroked="f">
                  <o:lock v:ext="edit" aspectratio="t"/>
                  <w10:anchorlock/>
                </v:rect>
              </w:pict>
            </mc:Fallback>
          </mc:AlternateContent>
        </w:r>
      </w:ins>
    </w:p>
    <w:p w14:paraId="1E8E1432" w14:textId="77777777" w:rsidR="00D244E2" w:rsidRDefault="00D244E2" w:rsidP="00D244E2">
      <w:pPr>
        <w:rPr>
          <w:ins w:id="8695" w:author="Castillo Martínez Ana" w:date="2020-09-04T17:56:00Z"/>
        </w:rPr>
      </w:pPr>
    </w:p>
    <w:p w14:paraId="4BA9769D" w14:textId="77777777" w:rsidR="00D244E2" w:rsidRDefault="00D244E2" w:rsidP="00D244E2">
      <w:pPr>
        <w:jc w:val="center"/>
        <w:rPr>
          <w:ins w:id="8696" w:author="Castillo Martínez Ana" w:date="2020-09-04T17:56:00Z"/>
        </w:rPr>
      </w:pPr>
    </w:p>
    <w:p w14:paraId="3F384492" w14:textId="77777777" w:rsidR="00D244E2" w:rsidRDefault="00D244E2">
      <w:pPr>
        <w:pStyle w:val="Texto"/>
        <w:rPr>
          <w:ins w:id="8697" w:author="Castillo Martínez Ana" w:date="2020-09-04T17:56:00Z"/>
        </w:rPr>
        <w:pPrChange w:id="8698" w:author="Castillo Martínez Ana" w:date="2020-09-10T17:46:00Z">
          <w:pPr/>
        </w:pPrChange>
      </w:pPr>
      <w:ins w:id="8699" w:author="Castillo Martínez Ana" w:date="2020-09-04T17:56:00Z">
        <w:r>
          <w:t>En el caso del mensaje que indica que la comunicación ha sido satisfactoria, esto no significa que el proceso de fichaje se haya producido correctamente, simplemente indica que el intercambio de mensajes a través de NFC ha funcionado. Para saber si el empleado ha fichado correctamente, dependemos de que el administrador que haya leído el mensaje nos deje conocer el mensaje que ha aparecido en su móvil.</w:t>
        </w:r>
      </w:ins>
    </w:p>
    <w:p w14:paraId="0570BA71" w14:textId="77777777" w:rsidR="00D244E2" w:rsidRDefault="00D244E2">
      <w:pPr>
        <w:pStyle w:val="Texto"/>
        <w:rPr>
          <w:ins w:id="8700" w:author="Castillo Martínez Ana" w:date="2020-09-04T17:56:00Z"/>
        </w:rPr>
        <w:pPrChange w:id="8701" w:author="Castillo Martínez Ana" w:date="2020-09-10T17:46:00Z">
          <w:pPr/>
        </w:pPrChange>
      </w:pPr>
      <w:ins w:id="8702" w:author="Castillo Martínez Ana" w:date="2020-09-04T17:56:00Z">
        <w:r>
          <w:t>Con esto concluye el servicio de emulación de etiquetas para fichar. El otro servicio disponible para empleados sin privilegios es el de consultar una fecha para comprobar el horario.</w:t>
        </w:r>
      </w:ins>
    </w:p>
    <w:p w14:paraId="224E937D" w14:textId="77777777" w:rsidR="00D244E2" w:rsidRDefault="00D244E2">
      <w:pPr>
        <w:pStyle w:val="Texto"/>
        <w:rPr>
          <w:ins w:id="8703" w:author="Castillo Martínez Ana" w:date="2020-09-04T17:56:00Z"/>
        </w:rPr>
        <w:pPrChange w:id="8704" w:author="Castillo Martínez Ana" w:date="2020-09-10T17:46:00Z">
          <w:pPr/>
        </w:pPrChange>
      </w:pPr>
      <w:ins w:id="8705" w:author="Castillo Martínez Ana" w:date="2020-09-04T17:56:00Z">
        <w:r>
          <w:t xml:space="preserve">Al hacer click en el botón de Comprobar Horario en el menú principal, se nos redirige a una nueva pantalla. En esta interfaz se nos pide introducir una fecha en el formato especificado. En el caso de que no lo hagamos, se nos muestra un mensaje </w:t>
        </w:r>
        <w:proofErr w:type="spellStart"/>
        <w:r>
          <w:t>Toast</w:t>
        </w:r>
        <w:proofErr w:type="spellEnd"/>
        <w:r>
          <w:t xml:space="preserve"> pidiéndonos que cambiemos el formato de la fecha:</w:t>
        </w:r>
      </w:ins>
    </w:p>
    <w:p w14:paraId="3B7CF129" w14:textId="77777777" w:rsidR="00D244E2" w:rsidRDefault="00D244E2" w:rsidP="00D244E2">
      <w:pPr>
        <w:rPr>
          <w:ins w:id="8706" w:author="Castillo Martínez Ana" w:date="2020-09-04T17:56:00Z"/>
        </w:rPr>
      </w:pPr>
    </w:p>
    <w:p w14:paraId="433C8810" w14:textId="77777777" w:rsidR="00D244E2" w:rsidRDefault="003C4173" w:rsidP="00D244E2">
      <w:pPr>
        <w:rPr>
          <w:ins w:id="8707" w:author="Castillo Martínez Ana" w:date="2020-09-04T17:56:00Z"/>
        </w:rPr>
      </w:pPr>
      <w:ins w:id="8708" w:author="Castillo Martínez Ana" w:date="2020-09-04T17:56:00Z">
        <w:r>
          <w:rPr>
            <w:noProof/>
          </w:rPr>
          <w:lastRenderedPageBreak/>
          <mc:AlternateContent>
            <mc:Choice Requires="wps">
              <w:drawing>
                <wp:anchor distT="0" distB="0" distL="114300" distR="114300" simplePos="0" relativeHeight="251682304" behindDoc="0" locked="0" layoutInCell="1" allowOverlap="1" wp14:anchorId="2E71FF68" wp14:editId="66600FD9">
                  <wp:simplePos x="0" y="0"/>
                  <wp:positionH relativeFrom="column">
                    <wp:posOffset>0</wp:posOffset>
                  </wp:positionH>
                  <wp:positionV relativeFrom="paragraph">
                    <wp:posOffset>2971800</wp:posOffset>
                  </wp:positionV>
                  <wp:extent cx="5400040" cy="292100"/>
                  <wp:effectExtent l="0" t="0" r="0" b="0"/>
                  <wp:wrapNone/>
                  <wp:docPr id="210"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D94BDC" w14:textId="4900FA7E" w:rsidR="00374611" w:rsidRPr="004A5D75" w:rsidRDefault="00374611" w:rsidP="00D244E2">
                              <w:pPr>
                                <w:pStyle w:val="Descripcin"/>
                                <w:jc w:val="center"/>
                                <w:rPr>
                                  <w:szCs w:val="24"/>
                                </w:rPr>
                              </w:pPr>
                              <w:bookmarkStart w:id="8709" w:name="_Toc50736900"/>
                              <w:r>
                                <w:t xml:space="preserve">Figura </w:t>
                              </w:r>
                              <w:r>
                                <w:fldChar w:fldCharType="begin"/>
                              </w:r>
                              <w:r>
                                <w:instrText xml:space="preserve"> SEQ Figura \* ARABIC </w:instrText>
                              </w:r>
                              <w:r>
                                <w:fldChar w:fldCharType="separate"/>
                              </w:r>
                              <w:ins w:id="8710" w:author="Graván Serrano Eduardo" w:date="2020-09-07T15:18:00Z">
                                <w:r>
                                  <w:rPr>
                                    <w:noProof/>
                                  </w:rPr>
                                  <w:t>79</w:t>
                                </w:r>
                              </w:ins>
                              <w:del w:id="8711" w:author="Graván Serrano Eduardo" w:date="2020-09-07T15:18:00Z">
                                <w:r w:rsidDel="00FA5913">
                                  <w:rPr>
                                    <w:noProof/>
                                  </w:rPr>
                                  <w:delText>52</w:delText>
                                </w:r>
                              </w:del>
                              <w:r>
                                <w:fldChar w:fldCharType="end"/>
                              </w:r>
                              <w:r>
                                <w:t>. Menú de comprobar horarios para usuarios no administradores en la aplicación Android.</w:t>
                              </w:r>
                              <w:bookmarkEnd w:id="87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71FF68" id="Text Box 293" o:spid="_x0000_s1049" type="#_x0000_t202" style="position:absolute;left:0;text-align:left;margin-left:0;margin-top:234pt;width:425.2pt;height:2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" stroked="f">
                  <v:textbox style="mso-fit-shape-to-text:t" inset="0,0,0,0">
                    <w:txbxContent>
                      <w:p w14:paraId="02D94BDC" w14:textId="4900FA7E" w:rsidR="00374611" w:rsidRPr="004A5D75" w:rsidRDefault="00374611" w:rsidP="00D244E2">
                        <w:pPr>
                          <w:pStyle w:val="Descripcin"/>
                          <w:jc w:val="center"/>
                          <w:rPr>
                            <w:szCs w:val="24"/>
                          </w:rPr>
                        </w:pPr>
                        <w:bookmarkStart w:id="8712" w:name="_Toc50736900"/>
                        <w:r>
                          <w:t xml:space="preserve">Figura </w:t>
                        </w:r>
                        <w:r>
                          <w:fldChar w:fldCharType="begin"/>
                        </w:r>
                        <w:r>
                          <w:instrText xml:space="preserve"> SEQ Figura \* ARABIC </w:instrText>
                        </w:r>
                        <w:r>
                          <w:fldChar w:fldCharType="separate"/>
                        </w:r>
                        <w:ins w:id="8713" w:author="Graván Serrano Eduardo" w:date="2020-09-07T15:18:00Z">
                          <w:r>
                            <w:rPr>
                              <w:noProof/>
                            </w:rPr>
                            <w:t>79</w:t>
                          </w:r>
                        </w:ins>
                        <w:del w:id="8714" w:author="Graván Serrano Eduardo" w:date="2020-09-07T15:18:00Z">
                          <w:r w:rsidDel="00FA5913">
                            <w:rPr>
                              <w:noProof/>
                            </w:rPr>
                            <w:delText>52</w:delText>
                          </w:r>
                        </w:del>
                        <w:r>
                          <w:fldChar w:fldCharType="end"/>
                        </w:r>
                        <w:r>
                          <w:t>. Menú de comprobar horarios para usuarios no administradores en la aplicación Android.</w:t>
                        </w:r>
                        <w:bookmarkEnd w:id="8712"/>
                      </w:p>
                    </w:txbxContent>
                  </v:textbox>
                </v:shape>
              </w:pict>
            </mc:Fallback>
          </mc:AlternateContent>
        </w:r>
        <w:r>
          <w:rPr>
            <w:noProof/>
          </w:rPr>
          <mc:AlternateContent>
            <mc:Choice Requires="wpc">
              <w:drawing>
                <wp:anchor distT="0" distB="0" distL="114300" distR="114300" simplePos="0" relativeHeight="251676160" behindDoc="0" locked="0" layoutInCell="1" allowOverlap="1" wp14:anchorId="0E4CD439" wp14:editId="347640C3">
                  <wp:simplePos x="0" y="0"/>
                  <wp:positionH relativeFrom="character">
                    <wp:posOffset>0</wp:posOffset>
                  </wp:positionH>
                  <wp:positionV relativeFrom="line">
                    <wp:posOffset>0</wp:posOffset>
                  </wp:positionV>
                  <wp:extent cx="5400040" cy="2914650"/>
                  <wp:effectExtent l="0" t="0" r="0" b="0"/>
                  <wp:wrapNone/>
                  <wp:docPr id="281" name="Lienzo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9" name="Picture 2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4FF0004" id="Lienzo 281" o:spid="_x0000_s1026" editas="canvas" style="position:absolute;margin-left:0;margin-top:0;width:425.2pt;height:229.5pt;z-index:251676160;mso-position-horizontal-relative:char;mso-position-vertical-relative:line" coordsize="54000,29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">
                  <v:shape id="_x0000_s1027" type="#_x0000_t75" style="position:absolute;width:54000;height:29146;visibility:visible;mso-wrap-style:square">
                    <v:fill o:detectmouseclick="t"/>
                    <v:path o:connecttype="none"/>
                  </v:shape>
                  <v:shape id="Picture 283" o:spid="_x0000_s1028" type="#_x0000_t75" style="position:absolute;width:5400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">
                    <v:imagedata r:id="rId87" o:title=""/>
                  </v:shape>
                  <w10:wrap anchory="line"/>
                </v:group>
              </w:pict>
            </mc:Fallback>
          </mc:AlternateContent>
        </w:r>
        <w:r>
          <w:rPr>
            <w:noProof/>
          </w:rPr>
          <mc:AlternateContent>
            <mc:Choice Requires="wps">
              <w:drawing>
                <wp:inline distT="0" distB="0" distL="0" distR="0" wp14:anchorId="379F3934" wp14:editId="72625ADA">
                  <wp:extent cx="5401310" cy="2913380"/>
                  <wp:effectExtent l="0" t="0" r="0" b="0"/>
                  <wp:docPr id="20"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1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163A4" id="AutoShape 84" o:spid="_x0000_s1026" style="width:425.3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" filled="f" stroked="f">
                  <o:lock v:ext="edit" aspectratio="t"/>
                  <w10:anchorlock/>
                </v:rect>
              </w:pict>
            </mc:Fallback>
          </mc:AlternateContent>
        </w:r>
      </w:ins>
    </w:p>
    <w:p w14:paraId="043CA34F" w14:textId="77777777" w:rsidR="00D244E2" w:rsidRDefault="00D244E2" w:rsidP="00D244E2">
      <w:pPr>
        <w:rPr>
          <w:ins w:id="8715" w:author="Castillo Martínez Ana" w:date="2020-09-04T17:56:00Z"/>
        </w:rPr>
      </w:pPr>
    </w:p>
    <w:p w14:paraId="2551CAD8" w14:textId="77777777" w:rsidR="00D244E2" w:rsidRDefault="00D244E2" w:rsidP="00D244E2">
      <w:pPr>
        <w:rPr>
          <w:ins w:id="8716" w:author="Castillo Martínez Ana" w:date="2020-09-04T17:56:00Z"/>
        </w:rPr>
      </w:pPr>
    </w:p>
    <w:p w14:paraId="4DDF7C56" w14:textId="77777777" w:rsidR="00D244E2" w:rsidRDefault="00D244E2" w:rsidP="00D244E2">
      <w:pPr>
        <w:jc w:val="center"/>
        <w:rPr>
          <w:ins w:id="8717" w:author="Castillo Martínez Ana" w:date="2020-09-04T17:56:00Z"/>
          <w:noProof/>
        </w:rPr>
      </w:pPr>
    </w:p>
    <w:p w14:paraId="11B1CE1B" w14:textId="77777777" w:rsidR="00D244E2" w:rsidRDefault="00D244E2">
      <w:pPr>
        <w:pStyle w:val="Texto"/>
        <w:rPr>
          <w:ins w:id="8718" w:author="Castillo Martínez Ana" w:date="2020-09-04T17:56:00Z"/>
          <w:noProof/>
        </w:rPr>
        <w:pPrChange w:id="8719" w:author="Castillo Martínez Ana" w:date="2020-09-10T17:46:00Z">
          <w:pPr/>
        </w:pPrChange>
      </w:pPr>
      <w:ins w:id="8720" w:author="Castillo Martínez Ana" w:date="2020-09-04T17:56:00Z">
        <w:r>
          <w:rPr>
            <w:noProof/>
          </w:rPr>
          <w:t>Una vez introduzcamos la fecha en el formato especificado, se lanzará la petición contra el servidor, mostrándonos la respuesta. En el caso de en la fecha especificada haya un horario para el empleado que está haciendo la petición, se nos mostrará la información sobre ese horario en un cuadro de texto justo debajo del botón:</w:t>
        </w:r>
      </w:ins>
    </w:p>
    <w:p w14:paraId="6D3C93A2" w14:textId="77777777" w:rsidR="00D244E2" w:rsidRDefault="00D244E2" w:rsidP="00D244E2">
      <w:pPr>
        <w:rPr>
          <w:ins w:id="8721" w:author="Castillo Martínez Ana" w:date="2020-09-04T17:56:00Z"/>
          <w:noProof/>
        </w:rPr>
      </w:pPr>
    </w:p>
    <w:p w14:paraId="47F8A609" w14:textId="77777777" w:rsidR="00D244E2" w:rsidRDefault="003C4173" w:rsidP="00D244E2">
      <w:pPr>
        <w:rPr>
          <w:ins w:id="8722" w:author="Castillo Martínez Ana" w:date="2020-09-04T17:56:00Z"/>
          <w:noProof/>
        </w:rPr>
      </w:pPr>
      <w:ins w:id="8723" w:author="Castillo Martínez Ana" w:date="2020-09-04T17:56:00Z">
        <w:r>
          <w:rPr>
            <w:noProof/>
          </w:rPr>
          <mc:AlternateContent>
            <mc:Choice Requires="wps">
              <w:drawing>
                <wp:anchor distT="0" distB="0" distL="114300" distR="114300" simplePos="0" relativeHeight="251683328" behindDoc="0" locked="0" layoutInCell="1" allowOverlap="1" wp14:anchorId="42444AAA" wp14:editId="50F14422">
                  <wp:simplePos x="0" y="0"/>
                  <wp:positionH relativeFrom="column">
                    <wp:posOffset>0</wp:posOffset>
                  </wp:positionH>
                  <wp:positionV relativeFrom="paragraph">
                    <wp:posOffset>3038475</wp:posOffset>
                  </wp:positionV>
                  <wp:extent cx="5400040" cy="146050"/>
                  <wp:effectExtent l="0" t="0" r="0" b="0"/>
                  <wp:wrapNone/>
                  <wp:docPr id="208"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B76DA" w14:textId="334078C1" w:rsidR="00374611" w:rsidRPr="00C44808" w:rsidRDefault="00374611" w:rsidP="00D244E2">
                              <w:pPr>
                                <w:pStyle w:val="Descripcin"/>
                                <w:jc w:val="center"/>
                                <w:rPr>
                                  <w:noProof/>
                                  <w:szCs w:val="24"/>
                                </w:rPr>
                              </w:pPr>
                              <w:bookmarkStart w:id="8724" w:name="_Toc50736901"/>
                              <w:r>
                                <w:t xml:space="preserve">Figura </w:t>
                              </w:r>
                              <w:r>
                                <w:fldChar w:fldCharType="begin"/>
                              </w:r>
                              <w:r>
                                <w:instrText xml:space="preserve"> SEQ Figura \* ARABIC </w:instrText>
                              </w:r>
                              <w:r>
                                <w:fldChar w:fldCharType="separate"/>
                              </w:r>
                              <w:ins w:id="8725" w:author="Graván Serrano Eduardo" w:date="2020-09-07T15:18:00Z">
                                <w:r>
                                  <w:rPr>
                                    <w:noProof/>
                                  </w:rPr>
                                  <w:t>80</w:t>
                                </w:r>
                              </w:ins>
                              <w:del w:id="8726" w:author="Graván Serrano Eduardo" w:date="2020-09-07T15:18:00Z">
                                <w:r w:rsidDel="00FA5913">
                                  <w:rPr>
                                    <w:noProof/>
                                  </w:rPr>
                                  <w:delText>53</w:delText>
                                </w:r>
                              </w:del>
                              <w:r>
                                <w:fldChar w:fldCharType="end"/>
                              </w:r>
                              <w:r>
                                <w:t>. Posibles respuestas del menú de comprobar horario.</w:t>
                              </w:r>
                              <w:bookmarkEnd w:id="87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444AAA" id="Text Box 294" o:spid="_x0000_s1050" type="#_x0000_t202" style="position:absolute;left:0;text-align:left;margin-left:0;margin-top:239.25pt;width:425.2pt;height:1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" stroked="f">
                  <v:textbox style="mso-fit-shape-to-text:t" inset="0,0,0,0">
                    <w:txbxContent>
                      <w:p w14:paraId="5DCB76DA" w14:textId="334078C1" w:rsidR="00374611" w:rsidRPr="00C44808" w:rsidRDefault="00374611" w:rsidP="00D244E2">
                        <w:pPr>
                          <w:pStyle w:val="Descripcin"/>
                          <w:jc w:val="center"/>
                          <w:rPr>
                            <w:noProof/>
                            <w:szCs w:val="24"/>
                          </w:rPr>
                        </w:pPr>
                        <w:bookmarkStart w:id="8727" w:name="_Toc50736901"/>
                        <w:r>
                          <w:t xml:space="preserve">Figura </w:t>
                        </w:r>
                        <w:r>
                          <w:fldChar w:fldCharType="begin"/>
                        </w:r>
                        <w:r>
                          <w:instrText xml:space="preserve"> SEQ Figura \* ARABIC </w:instrText>
                        </w:r>
                        <w:r>
                          <w:fldChar w:fldCharType="separate"/>
                        </w:r>
                        <w:ins w:id="8728" w:author="Graván Serrano Eduardo" w:date="2020-09-07T15:18:00Z">
                          <w:r>
                            <w:rPr>
                              <w:noProof/>
                            </w:rPr>
                            <w:t>80</w:t>
                          </w:r>
                        </w:ins>
                        <w:del w:id="8729" w:author="Graván Serrano Eduardo" w:date="2020-09-07T15:18:00Z">
                          <w:r w:rsidDel="00FA5913">
                            <w:rPr>
                              <w:noProof/>
                            </w:rPr>
                            <w:delText>53</w:delText>
                          </w:r>
                        </w:del>
                        <w:r>
                          <w:fldChar w:fldCharType="end"/>
                        </w:r>
                        <w:r>
                          <w:t>. Posibles respuestas del menú de comprobar horario.</w:t>
                        </w:r>
                        <w:bookmarkEnd w:id="8727"/>
                      </w:p>
                    </w:txbxContent>
                  </v:textbox>
                </v:shape>
              </w:pict>
            </mc:Fallback>
          </mc:AlternateContent>
        </w:r>
        <w:r>
          <w:rPr>
            <w:noProof/>
          </w:rPr>
          <mc:AlternateContent>
            <mc:Choice Requires="wpc">
              <w:drawing>
                <wp:anchor distT="0" distB="0" distL="114300" distR="114300" simplePos="0" relativeHeight="251659776" behindDoc="0" locked="0" layoutInCell="1" allowOverlap="1" wp14:anchorId="52CFA72A" wp14:editId="034CD5CC">
                  <wp:simplePos x="0" y="0"/>
                  <wp:positionH relativeFrom="character">
                    <wp:posOffset>0</wp:posOffset>
                  </wp:positionH>
                  <wp:positionV relativeFrom="line">
                    <wp:posOffset>0</wp:posOffset>
                  </wp:positionV>
                  <wp:extent cx="5400040" cy="2981325"/>
                  <wp:effectExtent l="0" t="0" r="0" b="0"/>
                  <wp:wrapNone/>
                  <wp:docPr id="233" name="Lienzo 233"/>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7" name="Picture 2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2BBD37A" id="Lienzo 233" o:spid="_x0000_s1026" editas="canvas" style="position:absolute;margin-left:0;margin-top:0;width:425.2pt;height:234.75pt;z-index:251659776;mso-position-horizontal-relative:char;mso-position-vertical-relative:line" coordsize="54000,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">
                  <v:shape id="_x0000_s1027" type="#_x0000_t75" style="position:absolute;width:54000;height:29813;visibility:visible;mso-wrap-style:square">
                    <v:fill o:detectmouseclick="t"/>
                    <v:path o:connecttype="none"/>
                  </v:shape>
                  <v:shape id="Picture 235" o:spid="_x0000_s1028" type="#_x0000_t75" style="position:absolute;width:5400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">
                    <v:imagedata r:id="rId89" o:title=""/>
                  </v:shape>
                  <w10:wrap anchory="line"/>
                </v:group>
              </w:pict>
            </mc:Fallback>
          </mc:AlternateContent>
        </w:r>
        <w:r>
          <w:rPr>
            <w:noProof/>
          </w:rPr>
          <mc:AlternateContent>
            <mc:Choice Requires="wps">
              <w:drawing>
                <wp:inline distT="0" distB="0" distL="0" distR="0" wp14:anchorId="35B296ED" wp14:editId="1F54D533">
                  <wp:extent cx="5401310" cy="2976880"/>
                  <wp:effectExtent l="0" t="0" r="0" b="0"/>
                  <wp:docPr id="19" name="AutoShape 85"/>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297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D5B6E" id="AutoShape 85" o:spid="_x0000_s1026" style="width:425.3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" filled="f" stroked="f">
                  <o:lock v:ext="edit" rotation="t" aspectratio="t" position="t"/>
                  <w10:anchorlock/>
                </v:rect>
              </w:pict>
            </mc:Fallback>
          </mc:AlternateContent>
        </w:r>
      </w:ins>
    </w:p>
    <w:p w14:paraId="29068E99" w14:textId="77777777" w:rsidR="00D244E2" w:rsidRDefault="00D244E2" w:rsidP="00D244E2">
      <w:pPr>
        <w:rPr>
          <w:ins w:id="8730" w:author="Castillo Martínez Ana" w:date="2020-09-04T17:56:00Z"/>
          <w:noProof/>
        </w:rPr>
      </w:pPr>
    </w:p>
    <w:p w14:paraId="7B994990" w14:textId="77777777" w:rsidR="00D244E2" w:rsidRDefault="00D244E2" w:rsidP="00D244E2">
      <w:pPr>
        <w:jc w:val="center"/>
        <w:rPr>
          <w:ins w:id="8731" w:author="Castillo Martínez Ana" w:date="2020-09-04T17:56:00Z"/>
          <w:noProof/>
        </w:rPr>
      </w:pPr>
    </w:p>
    <w:p w14:paraId="42A80C2E" w14:textId="77777777" w:rsidR="00D244E2" w:rsidRDefault="00D244E2">
      <w:pPr>
        <w:pStyle w:val="Texto"/>
        <w:rPr>
          <w:ins w:id="8732" w:author="Castillo Martínez Ana" w:date="2020-09-04T17:56:00Z"/>
        </w:rPr>
        <w:pPrChange w:id="8733" w:author="Castillo Martínez Ana" w:date="2020-09-10T17:46:00Z">
          <w:pPr/>
        </w:pPrChange>
      </w:pPr>
      <w:ins w:id="8734" w:author="Castillo Martínez Ana" w:date="2020-09-04T17:56:00Z">
        <w:r>
          <w:t>Con esto concluye el manual de usuario de la aplicación de Android para empleados sin privilegios de administración.</w:t>
        </w:r>
      </w:ins>
    </w:p>
    <w:p w14:paraId="43E805B8" w14:textId="4B25AAA9" w:rsidR="00D244E2" w:rsidRPr="00C15B35" w:rsidRDefault="00AB24DD">
      <w:pPr>
        <w:pStyle w:val="Ttulo3"/>
        <w:rPr>
          <w:ins w:id="8735" w:author="Castillo Martínez Ana" w:date="2020-09-04T17:56:00Z"/>
          <w:rPrChange w:id="8736" w:author="Castillo Martínez Ana" w:date="2020-09-10T18:48:00Z">
            <w:rPr>
              <w:ins w:id="8737" w:author="Castillo Martínez Ana" w:date="2020-09-04T17:56:00Z"/>
              <w:rFonts w:eastAsia="Yu Mincho"/>
            </w:rPr>
          </w:rPrChange>
        </w:rPr>
        <w:pPrChange w:id="8738" w:author="Graván Serrano Eduardo" w:date="2020-09-11T17:05:00Z">
          <w:pPr>
            <w:pStyle w:val="Texto"/>
          </w:pPr>
        </w:pPrChange>
      </w:pPr>
      <w:bookmarkStart w:id="8739" w:name="_Toc50376129"/>
      <w:ins w:id="8740" w:author="Graván Serrano Eduardo" w:date="2020-09-07T16:20:00Z">
        <w:del w:id="8741" w:author="Castillo Martínez Ana" w:date="2020-09-10T18:48:00Z">
          <w:r w:rsidRPr="00C15B35" w:rsidDel="00C15B35">
            <w:rPr>
              <w:rPrChange w:id="8742" w:author="Castillo Martínez Ana" w:date="2020-09-10T18:48:00Z">
                <w:rPr>
                  <w:rFonts w:eastAsia="Yu Mincho"/>
                </w:rPr>
              </w:rPrChange>
            </w:rPr>
            <w:lastRenderedPageBreak/>
            <w:delText>8</w:delText>
          </w:r>
        </w:del>
      </w:ins>
      <w:ins w:id="8743" w:author="Castillo Martínez Ana" w:date="2020-09-04T17:56:00Z">
        <w:del w:id="8744" w:author="Graván Serrano Eduardo" w:date="2020-09-07T16:20:00Z">
          <w:r w:rsidR="00D244E2" w:rsidRPr="00C15B35" w:rsidDel="00AB24DD">
            <w:rPr>
              <w:rPrChange w:id="8745" w:author="Castillo Martínez Ana" w:date="2020-09-10T18:48:00Z">
                <w:rPr>
                  <w:rFonts w:eastAsia="Yu Mincho"/>
                </w:rPr>
              </w:rPrChange>
            </w:rPr>
            <w:delText>5</w:delText>
          </w:r>
        </w:del>
        <w:bookmarkStart w:id="8746" w:name="_Toc50736811"/>
        <w:r w:rsidR="00D244E2" w:rsidRPr="00C15B35">
          <w:rPr>
            <w:rPrChange w:id="8747" w:author="Castillo Martínez Ana" w:date="2020-09-10T18:48:00Z">
              <w:rPr>
                <w:rFonts w:eastAsia="Yu Mincho"/>
              </w:rPr>
            </w:rPrChange>
          </w:rPr>
          <w:t>Administrador</w:t>
        </w:r>
        <w:bookmarkEnd w:id="8739"/>
        <w:bookmarkEnd w:id="8746"/>
      </w:ins>
    </w:p>
    <w:p w14:paraId="373048D9" w14:textId="77777777" w:rsidR="00D244E2" w:rsidRDefault="00D244E2">
      <w:pPr>
        <w:pStyle w:val="Texto"/>
        <w:rPr>
          <w:ins w:id="8748" w:author="Castillo Martínez Ana" w:date="2020-09-04T17:56:00Z"/>
        </w:rPr>
        <w:pPrChange w:id="8749" w:author="Castillo Martínez Ana" w:date="2020-09-10T17:46:00Z">
          <w:pPr/>
        </w:pPrChange>
      </w:pPr>
      <w:ins w:id="8750" w:author="Castillo Martínez Ana" w:date="2020-09-04T17:56:00Z">
        <w:r>
          <w:t xml:space="preserve">Cuando hacemos </w:t>
        </w:r>
        <w:proofErr w:type="spellStart"/>
        <w:r>
          <w:t>login</w:t>
        </w:r>
        <w:proofErr w:type="spellEnd"/>
        <w:r>
          <w:t xml:space="preserve"> en la aplicación, también se nos redirige al menú principal siendo un administrador, pero en este caso los botones son distintos y llevan a otros servicios. El menú principal para un usuario administrador es de la siguiente manera:</w:t>
        </w:r>
      </w:ins>
    </w:p>
    <w:p w14:paraId="526780FA" w14:textId="77777777" w:rsidR="00D244E2" w:rsidRPr="00CA13D5" w:rsidRDefault="00D244E2" w:rsidP="00D244E2">
      <w:pPr>
        <w:rPr>
          <w:ins w:id="8751" w:author="Castillo Martínez Ana" w:date="2020-09-04T17:56:00Z"/>
          <w:rFonts w:eastAsia="Yu Mincho"/>
        </w:rPr>
      </w:pPr>
    </w:p>
    <w:p w14:paraId="67CBCFFC" w14:textId="77777777" w:rsidR="00D244E2" w:rsidRDefault="003C4173" w:rsidP="00D244E2">
      <w:pPr>
        <w:keepNext/>
        <w:jc w:val="center"/>
        <w:rPr>
          <w:ins w:id="8752" w:author="Castillo Martínez Ana" w:date="2020-09-04T17:56:00Z"/>
        </w:rPr>
      </w:pPr>
      <w:ins w:id="8753" w:author="Castillo Martínez Ana" w:date="2020-09-04T17:56:00Z">
        <w:r>
          <w:rPr>
            <w:noProof/>
          </w:rPr>
          <w:drawing>
            <wp:inline distT="0" distB="0" distL="0" distR="0" wp14:anchorId="1483BA81" wp14:editId="1C96AA73">
              <wp:extent cx="1605280" cy="2860040"/>
              <wp:effectExtent l="0" t="0" r="0" b="0"/>
              <wp:docPr id="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5280" cy="2860040"/>
                      </a:xfrm>
                      <a:prstGeom prst="rect">
                        <a:avLst/>
                      </a:prstGeom>
                      <a:noFill/>
                      <a:ln>
                        <a:noFill/>
                      </a:ln>
                    </pic:spPr>
                  </pic:pic>
                </a:graphicData>
              </a:graphic>
            </wp:inline>
          </w:drawing>
        </w:r>
      </w:ins>
    </w:p>
    <w:p w14:paraId="10F6D63C" w14:textId="4BBD7B48" w:rsidR="00D244E2" w:rsidRDefault="00D244E2" w:rsidP="00D244E2">
      <w:pPr>
        <w:pStyle w:val="Descripcin"/>
        <w:jc w:val="center"/>
        <w:rPr>
          <w:ins w:id="8754" w:author="Castillo Martínez Ana" w:date="2020-09-04T17:56:00Z"/>
          <w:noProof/>
        </w:rPr>
      </w:pPr>
      <w:bookmarkStart w:id="8755" w:name="_Toc50736902"/>
      <w:ins w:id="8756" w:author="Castillo Martínez Ana" w:date="2020-09-04T17:56:00Z">
        <w:r>
          <w:t xml:space="preserve">Figura </w:t>
        </w:r>
        <w:r>
          <w:fldChar w:fldCharType="begin"/>
        </w:r>
        <w:r>
          <w:instrText xml:space="preserve"> SEQ Figura \* ARABIC </w:instrText>
        </w:r>
        <w:r>
          <w:fldChar w:fldCharType="separate"/>
        </w:r>
      </w:ins>
      <w:ins w:id="8757" w:author="Graván Serrano Eduardo" w:date="2020-09-07T15:18:00Z">
        <w:r w:rsidR="00FA5913">
          <w:rPr>
            <w:noProof/>
          </w:rPr>
          <w:t>81</w:t>
        </w:r>
      </w:ins>
      <w:ins w:id="8758" w:author="Castillo Martínez Ana" w:date="2020-09-04T17:56:00Z">
        <w:del w:id="8759" w:author="Graván Serrano Eduardo" w:date="2020-09-07T15:18:00Z">
          <w:r w:rsidDel="00FA5913">
            <w:rPr>
              <w:noProof/>
            </w:rPr>
            <w:delText>54</w:delText>
          </w:r>
        </w:del>
        <w:r>
          <w:fldChar w:fldCharType="end"/>
        </w:r>
        <w:r>
          <w:t>. Menú principal de la aplicación Android para usuarios administradores.</w:t>
        </w:r>
        <w:bookmarkEnd w:id="8755"/>
      </w:ins>
    </w:p>
    <w:p w14:paraId="68856D8C" w14:textId="77777777" w:rsidR="00D244E2" w:rsidRDefault="00D244E2" w:rsidP="00D244E2">
      <w:pPr>
        <w:jc w:val="center"/>
        <w:rPr>
          <w:ins w:id="8760" w:author="Castillo Martínez Ana" w:date="2020-09-04T17:56:00Z"/>
        </w:rPr>
      </w:pPr>
    </w:p>
    <w:p w14:paraId="61C88513" w14:textId="77777777" w:rsidR="00D244E2" w:rsidRDefault="00D244E2">
      <w:pPr>
        <w:pStyle w:val="Texto"/>
        <w:rPr>
          <w:ins w:id="8761" w:author="Castillo Martínez Ana" w:date="2020-09-04T17:56:00Z"/>
        </w:rPr>
        <w:pPrChange w:id="8762" w:author="Castillo Martínez Ana" w:date="2020-09-10T17:46:00Z">
          <w:pPr/>
        </w:pPrChange>
      </w:pPr>
      <w:ins w:id="8763" w:author="Castillo Martínez Ana" w:date="2020-09-04T17:56:00Z">
        <w:r>
          <w:t>Se nos da la posibilidad de poner nuestro teléfono en modo lectura para ayudar a un empleado a fichar al entrar en su puesto de trabajo, y también de acceder a una interfaz para dar de alta a un empleado.</w:t>
        </w:r>
      </w:ins>
    </w:p>
    <w:p w14:paraId="528DE34E" w14:textId="77777777" w:rsidR="00D244E2" w:rsidRDefault="00D244E2">
      <w:pPr>
        <w:pStyle w:val="Texto"/>
        <w:rPr>
          <w:ins w:id="8764" w:author="Castillo Martínez Ana" w:date="2020-09-04T17:56:00Z"/>
        </w:rPr>
        <w:pPrChange w:id="8765" w:author="Castillo Martínez Ana" w:date="2020-09-10T17:46:00Z">
          <w:pPr/>
        </w:pPrChange>
      </w:pPr>
      <w:ins w:id="8766" w:author="Castillo Martínez Ana" w:date="2020-09-04T17:56:00Z">
        <w:r>
          <w:t>En la interfaz referente a la lectura de etiquetas NFC tenemos un cuadro de texto inicialmente vacío y un botón para iniciar la lectura de etiquetas. Al pulsar el botón salta un mensaje en primer plano indicándonos de que la lectura de etiquetas está activa. Si, por cualquier circunstancia, este mensaje se cierra, significa que el modo lectura se ha desactivado y tendremos que volver a pulsar el botón de lectura de etiquetas:</w:t>
        </w:r>
      </w:ins>
    </w:p>
    <w:p w14:paraId="2855F75C" w14:textId="77777777" w:rsidR="00D244E2" w:rsidRDefault="00D244E2" w:rsidP="00D244E2">
      <w:pPr>
        <w:rPr>
          <w:ins w:id="8767" w:author="Castillo Martínez Ana" w:date="2020-09-04T17:56:00Z"/>
        </w:rPr>
      </w:pPr>
    </w:p>
    <w:p w14:paraId="04FF5DF7" w14:textId="77777777" w:rsidR="00D244E2" w:rsidRDefault="003C4173" w:rsidP="00D244E2">
      <w:pPr>
        <w:keepNext/>
        <w:jc w:val="center"/>
        <w:rPr>
          <w:ins w:id="8768" w:author="Castillo Martínez Ana" w:date="2020-09-04T17:56:00Z"/>
        </w:rPr>
      </w:pPr>
      <w:ins w:id="8769" w:author="Castillo Martínez Ana" w:date="2020-09-04T17:56:00Z">
        <w:r>
          <w:rPr>
            <w:noProof/>
          </w:rPr>
          <w:lastRenderedPageBreak/>
          <w:drawing>
            <wp:inline distT="0" distB="0" distL="0" distR="0" wp14:anchorId="5B15D179" wp14:editId="6F11E4AC">
              <wp:extent cx="1562735" cy="2785745"/>
              <wp:effectExtent l="0" t="0" r="0" b="0"/>
              <wp:docPr id="8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2735" cy="2785745"/>
                      </a:xfrm>
                      <a:prstGeom prst="rect">
                        <a:avLst/>
                      </a:prstGeom>
                      <a:noFill/>
                      <a:ln>
                        <a:noFill/>
                      </a:ln>
                    </pic:spPr>
                  </pic:pic>
                </a:graphicData>
              </a:graphic>
            </wp:inline>
          </w:drawing>
        </w:r>
      </w:ins>
    </w:p>
    <w:p w14:paraId="53C48287" w14:textId="0408114B" w:rsidR="00D244E2" w:rsidRDefault="00D244E2" w:rsidP="00D244E2">
      <w:pPr>
        <w:pStyle w:val="Descripcin"/>
        <w:jc w:val="center"/>
        <w:rPr>
          <w:ins w:id="8770" w:author="Castillo Martínez Ana" w:date="2020-09-04T17:56:00Z"/>
        </w:rPr>
      </w:pPr>
      <w:bookmarkStart w:id="8771" w:name="_Toc50736903"/>
      <w:ins w:id="8772" w:author="Castillo Martínez Ana" w:date="2020-09-04T17:56:00Z">
        <w:r>
          <w:t xml:space="preserve">Figura </w:t>
        </w:r>
        <w:r>
          <w:fldChar w:fldCharType="begin"/>
        </w:r>
        <w:r>
          <w:instrText xml:space="preserve"> SEQ Figura \* ARABIC </w:instrText>
        </w:r>
        <w:r>
          <w:fldChar w:fldCharType="separate"/>
        </w:r>
      </w:ins>
      <w:ins w:id="8773" w:author="Graván Serrano Eduardo" w:date="2020-09-07T15:18:00Z">
        <w:r w:rsidR="00FA5913">
          <w:rPr>
            <w:noProof/>
          </w:rPr>
          <w:t>82</w:t>
        </w:r>
      </w:ins>
      <w:ins w:id="8774" w:author="Castillo Martínez Ana" w:date="2020-09-04T17:56:00Z">
        <w:del w:id="8775" w:author="Graván Serrano Eduardo" w:date="2020-09-07T15:18:00Z">
          <w:r w:rsidDel="00FA5913">
            <w:rPr>
              <w:noProof/>
            </w:rPr>
            <w:delText>55</w:delText>
          </w:r>
        </w:del>
        <w:r>
          <w:fldChar w:fldCharType="end"/>
        </w:r>
        <w:r>
          <w:t>. Lectura de etiquetas en proceso.</w:t>
        </w:r>
        <w:bookmarkEnd w:id="8771"/>
      </w:ins>
    </w:p>
    <w:p w14:paraId="6385D1E0" w14:textId="77777777" w:rsidR="000F63C6" w:rsidRDefault="000F63C6" w:rsidP="000F63C6">
      <w:pPr>
        <w:pStyle w:val="Texto"/>
        <w:rPr>
          <w:ins w:id="8776" w:author="Castillo Martínez Ana" w:date="2020-09-10T17:46:00Z"/>
        </w:rPr>
      </w:pPr>
    </w:p>
    <w:p w14:paraId="34D05EEB" w14:textId="2512F676" w:rsidR="00D244E2" w:rsidRDefault="00D244E2">
      <w:pPr>
        <w:pStyle w:val="Texto"/>
        <w:rPr>
          <w:ins w:id="8777" w:author="Castillo Martínez Ana" w:date="2020-09-04T17:56:00Z"/>
        </w:rPr>
        <w:pPrChange w:id="8778" w:author="Castillo Martínez Ana" w:date="2020-09-10T17:46:00Z">
          <w:pPr/>
        </w:pPrChange>
      </w:pPr>
      <w:ins w:id="8779" w:author="Castillo Martínez Ana" w:date="2020-09-04T17:56:00Z">
        <w:r>
          <w:t>Cuando el empleado que está intentando fichar nos acerca su teléfono móvil en modo emulación de etiquetas, el teléfono del administrador recoge la información por NFC e intenta fichar en la base de datos. La respuesta del servidor se mostrará en el campo de texto que inicialmente estaba vacío.</w:t>
        </w:r>
      </w:ins>
    </w:p>
    <w:p w14:paraId="0B19DAED" w14:textId="77777777" w:rsidR="00D244E2" w:rsidRDefault="00D244E2">
      <w:pPr>
        <w:pStyle w:val="Texto"/>
        <w:rPr>
          <w:ins w:id="8780" w:author="Castillo Martínez Ana" w:date="2020-09-04T17:56:00Z"/>
        </w:rPr>
        <w:pPrChange w:id="8781" w:author="Castillo Martínez Ana" w:date="2020-09-10T17:46:00Z">
          <w:pPr/>
        </w:pPrChange>
      </w:pPr>
      <w:ins w:id="8782" w:author="Castillo Martínez Ana" w:date="2020-09-04T17:56:00Z">
        <w:r>
          <w:t>Los posibles mensajes que indican que se ha fichado correctamente son:</w:t>
        </w:r>
      </w:ins>
    </w:p>
    <w:p w14:paraId="79F06167" w14:textId="77777777" w:rsidR="00D244E2" w:rsidRDefault="00D244E2" w:rsidP="00D244E2">
      <w:pPr>
        <w:rPr>
          <w:ins w:id="8783" w:author="Castillo Martínez Ana" w:date="2020-09-04T17:56:00Z"/>
        </w:rPr>
      </w:pPr>
    </w:p>
    <w:p w14:paraId="15D5AC2C" w14:textId="77777777" w:rsidR="00D244E2" w:rsidRDefault="003C4173" w:rsidP="00D244E2">
      <w:pPr>
        <w:rPr>
          <w:ins w:id="8784" w:author="Castillo Martínez Ana" w:date="2020-09-04T17:56:00Z"/>
        </w:rPr>
      </w:pPr>
      <w:ins w:id="8785" w:author="Castillo Martínez Ana" w:date="2020-09-04T17:56:00Z">
        <w:r>
          <w:rPr>
            <w:noProof/>
          </w:rPr>
          <mc:AlternateContent>
            <mc:Choice Requires="wps">
              <w:drawing>
                <wp:anchor distT="0" distB="0" distL="114300" distR="114300" simplePos="0" relativeHeight="251684352" behindDoc="0" locked="0" layoutInCell="1" allowOverlap="1" wp14:anchorId="1C7E92E6" wp14:editId="3ED63122">
                  <wp:simplePos x="0" y="0"/>
                  <wp:positionH relativeFrom="column">
                    <wp:posOffset>3810</wp:posOffset>
                  </wp:positionH>
                  <wp:positionV relativeFrom="paragraph">
                    <wp:posOffset>3543300</wp:posOffset>
                  </wp:positionV>
                  <wp:extent cx="5400040" cy="146050"/>
                  <wp:effectExtent l="0" t="0" r="0" b="0"/>
                  <wp:wrapNone/>
                  <wp:docPr id="20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9AEEF" w14:textId="3BD47574" w:rsidR="00374611" w:rsidRPr="00B01ADD" w:rsidRDefault="00374611" w:rsidP="00D244E2">
                              <w:pPr>
                                <w:pStyle w:val="Descripcin"/>
                                <w:jc w:val="center"/>
                                <w:rPr>
                                  <w:szCs w:val="24"/>
                                </w:rPr>
                              </w:pPr>
                              <w:bookmarkStart w:id="8786" w:name="_Toc50736904"/>
                              <w:r>
                                <w:t xml:space="preserve">Figura </w:t>
                              </w:r>
                              <w:r>
                                <w:fldChar w:fldCharType="begin"/>
                              </w:r>
                              <w:r>
                                <w:instrText xml:space="preserve"> SEQ Figura \* ARABIC </w:instrText>
                              </w:r>
                              <w:r>
                                <w:fldChar w:fldCharType="separate"/>
                              </w:r>
                              <w:ins w:id="8787" w:author="Graván Serrano Eduardo" w:date="2020-09-07T15:18:00Z">
                                <w:r>
                                  <w:rPr>
                                    <w:noProof/>
                                  </w:rPr>
                                  <w:t>83</w:t>
                                </w:r>
                              </w:ins>
                              <w:del w:id="8788" w:author="Graván Serrano Eduardo" w:date="2020-09-07T15:18:00Z">
                                <w:r w:rsidDel="00FA5913">
                                  <w:rPr>
                                    <w:noProof/>
                                  </w:rPr>
                                  <w:delText>56</w:delText>
                                </w:r>
                              </w:del>
                              <w:r>
                                <w:fldChar w:fldCharType="end"/>
                              </w:r>
                              <w:r>
                                <w:t>. Mensajes de fichaje correcto en la aplicación.</w:t>
                              </w:r>
                              <w:bookmarkEnd w:id="87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7E92E6" id="Text Box 295" o:spid="_x0000_s1051" type="#_x0000_t202" style="position:absolute;left:0;text-align:left;margin-left:.3pt;margin-top:279pt;width:425.2pt;height:1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" stroked="f">
                  <v:textbox style="mso-fit-shape-to-text:t" inset="0,0,0,0">
                    <w:txbxContent>
                      <w:p w14:paraId="22D9AEEF" w14:textId="3BD47574" w:rsidR="00374611" w:rsidRPr="00B01ADD" w:rsidRDefault="00374611" w:rsidP="00D244E2">
                        <w:pPr>
                          <w:pStyle w:val="Descripcin"/>
                          <w:jc w:val="center"/>
                          <w:rPr>
                            <w:szCs w:val="24"/>
                          </w:rPr>
                        </w:pPr>
                        <w:bookmarkStart w:id="8789" w:name="_Toc50736904"/>
                        <w:r>
                          <w:t xml:space="preserve">Figura </w:t>
                        </w:r>
                        <w:r>
                          <w:fldChar w:fldCharType="begin"/>
                        </w:r>
                        <w:r>
                          <w:instrText xml:space="preserve"> SEQ Figura \* ARABIC </w:instrText>
                        </w:r>
                        <w:r>
                          <w:fldChar w:fldCharType="separate"/>
                        </w:r>
                        <w:ins w:id="8790" w:author="Graván Serrano Eduardo" w:date="2020-09-07T15:18:00Z">
                          <w:r>
                            <w:rPr>
                              <w:noProof/>
                            </w:rPr>
                            <w:t>83</w:t>
                          </w:r>
                        </w:ins>
                        <w:del w:id="8791" w:author="Graván Serrano Eduardo" w:date="2020-09-07T15:18:00Z">
                          <w:r w:rsidDel="00FA5913">
                            <w:rPr>
                              <w:noProof/>
                            </w:rPr>
                            <w:delText>56</w:delText>
                          </w:r>
                        </w:del>
                        <w:r>
                          <w:fldChar w:fldCharType="end"/>
                        </w:r>
                        <w:r>
                          <w:t>. Mensajes de fichaje correcto en la aplicación.</w:t>
                        </w:r>
                        <w:bookmarkEnd w:id="8789"/>
                      </w:p>
                    </w:txbxContent>
                  </v:textbox>
                </v:shape>
              </w:pict>
            </mc:Fallback>
          </mc:AlternateContent>
        </w:r>
        <w:r>
          <w:rPr>
            <w:noProof/>
          </w:rPr>
          <mc:AlternateContent>
            <mc:Choice Requires="wpc">
              <w:drawing>
                <wp:anchor distT="0" distB="0" distL="114300" distR="114300" simplePos="0" relativeHeight="251675136" behindDoc="0" locked="0" layoutInCell="1" allowOverlap="1" wp14:anchorId="3A27CC4E" wp14:editId="23D595D8">
                  <wp:simplePos x="0" y="0"/>
                  <wp:positionH relativeFrom="character">
                    <wp:posOffset>0</wp:posOffset>
                  </wp:positionH>
                  <wp:positionV relativeFrom="line">
                    <wp:posOffset>0</wp:posOffset>
                  </wp:positionV>
                  <wp:extent cx="5400040" cy="3486150"/>
                  <wp:effectExtent l="0" t="0" r="0" b="0"/>
                  <wp:wrapNone/>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5" name="Picture 2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486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3C743F0" id="Lienzo 278" o:spid="_x0000_s1026" editas="canvas" style="position:absolute;margin-left:0;margin-top:0;width:425.2pt;height:274.5pt;z-index:251675136;mso-position-horizontal-relative:char;mso-position-vertical-relative:line" coordsize="54000,34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4P/YO3/YuK5r&#10;X7cpUqgwZAamFQVQAAtQAAmwpQwSyk/ClQAJsIBLIBQ88aMBEwiLKViwmBuPr6ZxmVJAcgXCrlKm&#10;FCIoYdildCkICSKWLlUqeUYu3/6dNYtr7zNnhoeUZM+Qnwacc87+u/a315+9z5wZQQ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">
                  <v:shape id="_x0000_s1027" type="#_x0000_t75" style="position:absolute;width:54000;height:34861;visibility:visible;mso-wrap-style:square">
                    <v:fill o:detectmouseclick="t"/>
                    <v:path o:connecttype="none"/>
                  </v:shape>
                  <v:shape id="Picture 280" o:spid="_x0000_s1028" type="#_x0000_t75" style="position:absolute;width:5400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">
                    <v:imagedata r:id="rId93" o:title=""/>
                  </v:shape>
                  <w10:wrap anchory="line"/>
                </v:group>
              </w:pict>
            </mc:Fallback>
          </mc:AlternateContent>
        </w:r>
        <w:r>
          <w:rPr>
            <w:noProof/>
          </w:rPr>
          <mc:AlternateContent>
            <mc:Choice Requires="wps">
              <w:drawing>
                <wp:inline distT="0" distB="0" distL="0" distR="0" wp14:anchorId="53E23A36" wp14:editId="28E0130B">
                  <wp:extent cx="5401310" cy="3487420"/>
                  <wp:effectExtent l="0" t="0" r="0" b="0"/>
                  <wp:docPr id="18" name="AutoShap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8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2B6A" id="AutoShape 88" o:spid="_x0000_s1026" style="width:425.3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DjQK2Y7wEAAMgDAAAOAAAAAAAAAAAAAAAAAC4CAABkcnMvZTJv&#10;RG9jLnhtbFBLAQItABQABgAIAAAAIQDPBkIk3gAAAAUBAAAPAAAAAAAAAAAAAAAAAEkEAABkcnMv&#10;ZG93bnJldi54bWxQSwUGAAAAAAQABADzAAAAVAUAAAAA&#10;" filled="f" stroked="f">
                  <o:lock v:ext="edit" aspectratio="t"/>
                  <w10:anchorlock/>
                </v:rect>
              </w:pict>
            </mc:Fallback>
          </mc:AlternateContent>
        </w:r>
      </w:ins>
    </w:p>
    <w:p w14:paraId="413AE249" w14:textId="77777777" w:rsidR="00D244E2" w:rsidRDefault="00D244E2" w:rsidP="00D244E2">
      <w:pPr>
        <w:rPr>
          <w:ins w:id="8792" w:author="Castillo Martínez Ana" w:date="2020-09-04T17:56:00Z"/>
        </w:rPr>
      </w:pPr>
    </w:p>
    <w:p w14:paraId="0B07DD3E" w14:textId="77777777" w:rsidR="00D244E2" w:rsidRDefault="00D244E2" w:rsidP="00D244E2">
      <w:pPr>
        <w:jc w:val="center"/>
        <w:rPr>
          <w:ins w:id="8793" w:author="Castillo Martínez Ana" w:date="2020-09-04T17:56:00Z"/>
        </w:rPr>
      </w:pPr>
    </w:p>
    <w:p w14:paraId="47BF5B61" w14:textId="77777777" w:rsidR="00D244E2" w:rsidRDefault="00D244E2">
      <w:pPr>
        <w:pStyle w:val="Texto"/>
        <w:rPr>
          <w:ins w:id="8794" w:author="Castillo Martínez Ana" w:date="2020-09-04T17:56:00Z"/>
        </w:rPr>
        <w:pPrChange w:id="8795" w:author="Castillo Martínez Ana" w:date="2020-09-10T17:46:00Z">
          <w:pPr/>
        </w:pPrChange>
      </w:pPr>
      <w:ins w:id="8796" w:author="Castillo Martínez Ana" w:date="2020-09-04T17:56:00Z">
        <w:r>
          <w:lastRenderedPageBreak/>
          <w:t>Mientras que los posibles mensajes de error son:</w:t>
        </w:r>
      </w:ins>
    </w:p>
    <w:p w14:paraId="13217980" w14:textId="77777777" w:rsidR="00D244E2" w:rsidRDefault="00D244E2" w:rsidP="00D244E2">
      <w:pPr>
        <w:rPr>
          <w:ins w:id="8797" w:author="Castillo Martínez Ana" w:date="2020-09-04T17:56:00Z"/>
        </w:rPr>
      </w:pPr>
    </w:p>
    <w:p w14:paraId="063ECE23" w14:textId="77777777" w:rsidR="00D244E2" w:rsidRDefault="003C4173" w:rsidP="00D244E2">
      <w:pPr>
        <w:rPr>
          <w:ins w:id="8798" w:author="Castillo Martínez Ana" w:date="2020-09-04T17:56:00Z"/>
        </w:rPr>
      </w:pPr>
      <w:ins w:id="8799" w:author="Castillo Martínez Ana" w:date="2020-09-04T17:56:00Z">
        <w:r>
          <w:rPr>
            <w:noProof/>
          </w:rPr>
          <mc:AlternateContent>
            <mc:Choice Requires="wps">
              <w:drawing>
                <wp:anchor distT="0" distB="0" distL="114300" distR="114300" simplePos="0" relativeHeight="251685376" behindDoc="0" locked="0" layoutInCell="1" allowOverlap="1" wp14:anchorId="37475647" wp14:editId="46C5ADFF">
                  <wp:simplePos x="0" y="0"/>
                  <wp:positionH relativeFrom="column">
                    <wp:posOffset>0</wp:posOffset>
                  </wp:positionH>
                  <wp:positionV relativeFrom="paragraph">
                    <wp:posOffset>3171825</wp:posOffset>
                  </wp:positionV>
                  <wp:extent cx="5400040" cy="146050"/>
                  <wp:effectExtent l="0" t="0" r="0" b="0"/>
                  <wp:wrapNone/>
                  <wp:docPr id="20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24096" w14:textId="6B0B1FE5" w:rsidR="00374611" w:rsidRPr="00421D30" w:rsidRDefault="00374611" w:rsidP="00D244E2">
                              <w:pPr>
                                <w:pStyle w:val="Descripcin"/>
                                <w:jc w:val="center"/>
                                <w:rPr>
                                  <w:szCs w:val="24"/>
                                </w:rPr>
                              </w:pPr>
                              <w:bookmarkStart w:id="8800" w:name="_Toc50736905"/>
                              <w:r>
                                <w:t xml:space="preserve">Figura </w:t>
                              </w:r>
                              <w:r>
                                <w:fldChar w:fldCharType="begin"/>
                              </w:r>
                              <w:r>
                                <w:instrText xml:space="preserve"> SEQ Figura \* ARABIC </w:instrText>
                              </w:r>
                              <w:r>
                                <w:fldChar w:fldCharType="separate"/>
                              </w:r>
                              <w:ins w:id="8801" w:author="Graván Serrano Eduardo" w:date="2020-09-07T15:18:00Z">
                                <w:r>
                                  <w:rPr>
                                    <w:noProof/>
                                  </w:rPr>
                                  <w:t>84</w:t>
                                </w:r>
                              </w:ins>
                              <w:del w:id="8802" w:author="Graván Serrano Eduardo" w:date="2020-09-07T15:18:00Z">
                                <w:r w:rsidDel="00FA5913">
                                  <w:rPr>
                                    <w:noProof/>
                                  </w:rPr>
                                  <w:delText>57</w:delText>
                                </w:r>
                              </w:del>
                              <w:r>
                                <w:fldChar w:fldCharType="end"/>
                              </w:r>
                              <w:r>
                                <w:t>. Mensajes de fichaje erróneo en la aplicación.</w:t>
                              </w:r>
                              <w:bookmarkEnd w:id="88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475647" id="Text Box 296" o:spid="_x0000_s1052" type="#_x0000_t202" style="position:absolute;left:0;text-align:left;margin-left:0;margin-top:249.75pt;width:425.2pt;height:1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" stroked="f">
                  <v:textbox style="mso-fit-shape-to-text:t" inset="0,0,0,0">
                    <w:txbxContent>
                      <w:p w14:paraId="14D24096" w14:textId="6B0B1FE5" w:rsidR="00374611" w:rsidRPr="00421D30" w:rsidRDefault="00374611" w:rsidP="00D244E2">
                        <w:pPr>
                          <w:pStyle w:val="Descripcin"/>
                          <w:jc w:val="center"/>
                          <w:rPr>
                            <w:szCs w:val="24"/>
                          </w:rPr>
                        </w:pPr>
                        <w:bookmarkStart w:id="8803" w:name="_Toc50736905"/>
                        <w:r>
                          <w:t xml:space="preserve">Figura </w:t>
                        </w:r>
                        <w:r>
                          <w:fldChar w:fldCharType="begin"/>
                        </w:r>
                        <w:r>
                          <w:instrText xml:space="preserve"> SEQ Figura \* ARABIC </w:instrText>
                        </w:r>
                        <w:r>
                          <w:fldChar w:fldCharType="separate"/>
                        </w:r>
                        <w:ins w:id="8804" w:author="Graván Serrano Eduardo" w:date="2020-09-07T15:18:00Z">
                          <w:r>
                            <w:rPr>
                              <w:noProof/>
                            </w:rPr>
                            <w:t>84</w:t>
                          </w:r>
                        </w:ins>
                        <w:del w:id="8805" w:author="Graván Serrano Eduardo" w:date="2020-09-07T15:18:00Z">
                          <w:r w:rsidDel="00FA5913">
                            <w:rPr>
                              <w:noProof/>
                            </w:rPr>
                            <w:delText>57</w:delText>
                          </w:r>
                        </w:del>
                        <w:r>
                          <w:fldChar w:fldCharType="end"/>
                        </w:r>
                        <w:r>
                          <w:t>. Mensajes de fichaje erróneo en la aplicación.</w:t>
                        </w:r>
                        <w:bookmarkEnd w:id="8803"/>
                      </w:p>
                    </w:txbxContent>
                  </v:textbox>
                </v:shape>
              </w:pict>
            </mc:Fallback>
          </mc:AlternateContent>
        </w:r>
        <w:r>
          <w:rPr>
            <w:noProof/>
          </w:rPr>
          <mc:AlternateContent>
            <mc:Choice Requires="wpc">
              <w:drawing>
                <wp:anchor distT="0" distB="0" distL="114300" distR="114300" simplePos="0" relativeHeight="251674112" behindDoc="0" locked="0" layoutInCell="1" allowOverlap="1" wp14:anchorId="28B0DF10" wp14:editId="246A30F8">
                  <wp:simplePos x="0" y="0"/>
                  <wp:positionH relativeFrom="character">
                    <wp:posOffset>0</wp:posOffset>
                  </wp:positionH>
                  <wp:positionV relativeFrom="line">
                    <wp:posOffset>0</wp:posOffset>
                  </wp:positionV>
                  <wp:extent cx="5400040" cy="3114675"/>
                  <wp:effectExtent l="0" t="0" r="0" b="0"/>
                  <wp:wrapNone/>
                  <wp:docPr id="275" name="Lienzo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3" name="Picture 2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97AA8C3" id="Lienzo 275" o:spid="_x0000_s1026" editas="canvas" style="position:absolute;margin-left:0;margin-top:0;width:425.2pt;height:245.25pt;z-index:251674112;mso-position-horizontal-relative:char;mso-position-vertical-relative:line" coordsize="54000,31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">
                  <v:shape id="_x0000_s1027" type="#_x0000_t75" style="position:absolute;width:54000;height:31146;visibility:visible;mso-wrap-style:square">
                    <v:fill o:detectmouseclick="t"/>
                    <v:path o:connecttype="none"/>
                  </v:shape>
                  <v:shape id="Picture 277" o:spid="_x0000_s1028" type="#_x0000_t75" style="position:absolute;width:54000;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">
                    <v:imagedata r:id="rId95" o:title=""/>
                  </v:shape>
                  <w10:wrap anchory="line"/>
                </v:group>
              </w:pict>
            </mc:Fallback>
          </mc:AlternateContent>
        </w:r>
        <w:r>
          <w:rPr>
            <w:noProof/>
          </w:rPr>
          <mc:AlternateContent>
            <mc:Choice Requires="wps">
              <w:drawing>
                <wp:inline distT="0" distB="0" distL="0" distR="0" wp14:anchorId="18E570DD" wp14:editId="35278ECD">
                  <wp:extent cx="5401310" cy="3115310"/>
                  <wp:effectExtent l="0" t="0" r="0" b="0"/>
                  <wp:docPr id="17"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1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16211" id="AutoShape 89" o:spid="_x0000_s1026" style="width:425.3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" filled="f" stroked="f">
                  <o:lock v:ext="edit" aspectratio="t"/>
                  <w10:anchorlock/>
                </v:rect>
              </w:pict>
            </mc:Fallback>
          </mc:AlternateContent>
        </w:r>
      </w:ins>
    </w:p>
    <w:p w14:paraId="3276D5C1" w14:textId="77777777" w:rsidR="00D244E2" w:rsidRDefault="00D244E2" w:rsidP="00D244E2">
      <w:pPr>
        <w:rPr>
          <w:ins w:id="8806" w:author="Castillo Martínez Ana" w:date="2020-09-04T17:56:00Z"/>
        </w:rPr>
      </w:pPr>
    </w:p>
    <w:p w14:paraId="3EDE5462" w14:textId="77777777" w:rsidR="000F63C6" w:rsidRDefault="000F63C6" w:rsidP="000F63C6">
      <w:pPr>
        <w:pStyle w:val="Texto"/>
        <w:rPr>
          <w:ins w:id="8807" w:author="Castillo Martínez Ana" w:date="2020-09-10T17:47:00Z"/>
        </w:rPr>
      </w:pPr>
    </w:p>
    <w:p w14:paraId="13F31A11" w14:textId="1FD16361" w:rsidR="00D244E2" w:rsidRDefault="00D244E2">
      <w:pPr>
        <w:pStyle w:val="Texto"/>
        <w:rPr>
          <w:ins w:id="8808" w:author="Castillo Martínez Ana" w:date="2020-09-04T17:56:00Z"/>
        </w:rPr>
        <w:pPrChange w:id="8809" w:author="Castillo Martínez Ana" w:date="2020-09-10T17:47:00Z">
          <w:pPr/>
        </w:pPrChange>
      </w:pPr>
      <w:ins w:id="8810" w:author="Castillo Martínez Ana" w:date="2020-09-04T17:56:00Z">
        <w:r>
          <w:t>Es importante saber que el usuario sabe si el mensaje se ha recibido correctamente por NFC, pero no sabe si el proceso de fichar en la base de datos ha sido correcto. El usuario administrador se deberá encargar de hacerle saber la respuesta del servidor al empleado que está fichando.</w:t>
        </w:r>
      </w:ins>
    </w:p>
    <w:p w14:paraId="403D2142" w14:textId="77777777" w:rsidR="00D244E2" w:rsidRDefault="00D244E2">
      <w:pPr>
        <w:pStyle w:val="Texto"/>
        <w:rPr>
          <w:ins w:id="8811" w:author="Castillo Martínez Ana" w:date="2020-09-04T17:56:00Z"/>
        </w:rPr>
        <w:pPrChange w:id="8812" w:author="Castillo Martínez Ana" w:date="2020-09-10T17:47:00Z">
          <w:pPr/>
        </w:pPrChange>
      </w:pPr>
      <w:ins w:id="8813" w:author="Castillo Martínez Ana" w:date="2020-09-04T17:56:00Z">
        <w:r>
          <w:t>Con esto, solo nos queda la interfaz de usuario referente a la creación de nuevos usuarios. Para acceder a esta interfaz, tenemos que hacer click en el botón de Alta de Empleado desde el menú principal. La interfaz tiene la siguiente forma:</w:t>
        </w:r>
      </w:ins>
    </w:p>
    <w:p w14:paraId="0431BB92" w14:textId="77777777" w:rsidR="00D244E2" w:rsidRDefault="00D244E2" w:rsidP="00D244E2">
      <w:pPr>
        <w:rPr>
          <w:ins w:id="8814" w:author="Castillo Martínez Ana" w:date="2020-09-04T17:56:00Z"/>
        </w:rPr>
      </w:pPr>
    </w:p>
    <w:p w14:paraId="02F5744F" w14:textId="77777777" w:rsidR="00D244E2" w:rsidRDefault="003C4173" w:rsidP="00D244E2">
      <w:pPr>
        <w:rPr>
          <w:ins w:id="8815" w:author="Castillo Martínez Ana" w:date="2020-09-04T17:56:00Z"/>
        </w:rPr>
      </w:pPr>
      <w:ins w:id="8816" w:author="Castillo Martínez Ana" w:date="2020-09-04T17:56:00Z">
        <w:r>
          <w:rPr>
            <w:noProof/>
          </w:rPr>
          <w:lastRenderedPageBreak/>
          <mc:AlternateContent>
            <mc:Choice Requires="wps">
              <w:drawing>
                <wp:anchor distT="0" distB="0" distL="114300" distR="114300" simplePos="0" relativeHeight="251686400" behindDoc="0" locked="0" layoutInCell="1" allowOverlap="1" wp14:anchorId="499E1102" wp14:editId="4FFF5EF4">
                  <wp:simplePos x="0" y="0"/>
                  <wp:positionH relativeFrom="column">
                    <wp:posOffset>3810</wp:posOffset>
                  </wp:positionH>
                  <wp:positionV relativeFrom="paragraph">
                    <wp:posOffset>3479800</wp:posOffset>
                  </wp:positionV>
                  <wp:extent cx="5400040" cy="146050"/>
                  <wp:effectExtent l="0" t="0" r="0" b="0"/>
                  <wp:wrapNone/>
                  <wp:docPr id="20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7AB96" w14:textId="15E79AC0" w:rsidR="00374611" w:rsidRPr="0037763F" w:rsidRDefault="00374611" w:rsidP="00D244E2">
                              <w:pPr>
                                <w:pStyle w:val="Descripcin"/>
                                <w:jc w:val="center"/>
                                <w:rPr>
                                  <w:szCs w:val="24"/>
                                </w:rPr>
                              </w:pPr>
                              <w:bookmarkStart w:id="8817" w:name="_Toc50736906"/>
                              <w:r>
                                <w:t xml:space="preserve">Figura </w:t>
                              </w:r>
                              <w:r>
                                <w:fldChar w:fldCharType="begin"/>
                              </w:r>
                              <w:r>
                                <w:instrText xml:space="preserve"> SEQ Figura \* ARABIC </w:instrText>
                              </w:r>
                              <w:r>
                                <w:fldChar w:fldCharType="separate"/>
                              </w:r>
                              <w:ins w:id="8818" w:author="Graván Serrano Eduardo" w:date="2020-09-07T15:18:00Z">
                                <w:r>
                                  <w:rPr>
                                    <w:noProof/>
                                  </w:rPr>
                                  <w:t>85</w:t>
                                </w:r>
                              </w:ins>
                              <w:del w:id="8819" w:author="Graván Serrano Eduardo" w:date="2020-09-07T15:18:00Z">
                                <w:r w:rsidDel="00FA5913">
                                  <w:rPr>
                                    <w:noProof/>
                                  </w:rPr>
                                  <w:delText>58</w:delText>
                                </w:r>
                              </w:del>
                              <w:r>
                                <w:fldChar w:fldCharType="end"/>
                              </w:r>
                              <w:r>
                                <w:t>. Menú de registro de nuevos empleados para usuarios administradores.</w:t>
                              </w:r>
                              <w:bookmarkEnd w:id="88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9E1102" id="Text Box 297" o:spid="_x0000_s1053" type="#_x0000_t202" style="position:absolute;left:0;text-align:left;margin-left:.3pt;margin-top:274pt;width:425.2pt;height:1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hXAQIAAOsDAAAOAAAAZHJzL2Uyb0RvYy54bWysU9tu2zAMfR+wfxD0vtgJ0m4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" stroked="f">
                  <v:textbox style="mso-fit-shape-to-text:t" inset="0,0,0,0">
                    <w:txbxContent>
                      <w:p w14:paraId="02C7AB96" w14:textId="15E79AC0" w:rsidR="00374611" w:rsidRPr="0037763F" w:rsidRDefault="00374611" w:rsidP="00D244E2">
                        <w:pPr>
                          <w:pStyle w:val="Descripcin"/>
                          <w:jc w:val="center"/>
                          <w:rPr>
                            <w:szCs w:val="24"/>
                          </w:rPr>
                        </w:pPr>
                        <w:bookmarkStart w:id="8820" w:name="_Toc50736906"/>
                        <w:r>
                          <w:t xml:space="preserve">Figura </w:t>
                        </w:r>
                        <w:r>
                          <w:fldChar w:fldCharType="begin"/>
                        </w:r>
                        <w:r>
                          <w:instrText xml:space="preserve"> SEQ Figura \* ARABIC </w:instrText>
                        </w:r>
                        <w:r>
                          <w:fldChar w:fldCharType="separate"/>
                        </w:r>
                        <w:ins w:id="8821" w:author="Graván Serrano Eduardo" w:date="2020-09-07T15:18:00Z">
                          <w:r>
                            <w:rPr>
                              <w:noProof/>
                            </w:rPr>
                            <w:t>85</w:t>
                          </w:r>
                        </w:ins>
                        <w:del w:id="8822" w:author="Graván Serrano Eduardo" w:date="2020-09-07T15:18:00Z">
                          <w:r w:rsidDel="00FA5913">
                            <w:rPr>
                              <w:noProof/>
                            </w:rPr>
                            <w:delText>58</w:delText>
                          </w:r>
                        </w:del>
                        <w:r>
                          <w:fldChar w:fldCharType="end"/>
                        </w:r>
                        <w:r>
                          <w:t>. Menú de registro de nuevos empleados para usuarios administradores.</w:t>
                        </w:r>
                        <w:bookmarkEnd w:id="8820"/>
                      </w:p>
                    </w:txbxContent>
                  </v:textbox>
                </v:shape>
              </w:pict>
            </mc:Fallback>
          </mc:AlternateContent>
        </w:r>
        <w:r>
          <w:rPr>
            <w:noProof/>
          </w:rPr>
          <mc:AlternateContent>
            <mc:Choice Requires="wpc">
              <w:drawing>
                <wp:anchor distT="0" distB="0" distL="114300" distR="114300" simplePos="0" relativeHeight="251673088" behindDoc="0" locked="0" layoutInCell="1" allowOverlap="1" wp14:anchorId="12EA9FB1" wp14:editId="4DFD161A">
                  <wp:simplePos x="0" y="0"/>
                  <wp:positionH relativeFrom="character">
                    <wp:posOffset>0</wp:posOffset>
                  </wp:positionH>
                  <wp:positionV relativeFrom="line">
                    <wp:posOffset>0</wp:posOffset>
                  </wp:positionV>
                  <wp:extent cx="5400040" cy="3422650"/>
                  <wp:effectExtent l="0" t="0" r="0" b="0"/>
                  <wp:wrapNone/>
                  <wp:docPr id="272" name="Lienzo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1" name="Picture 2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10499"/>
                              <a:ext cx="5400040" cy="34009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D796F5C" id="Lienzo 272" o:spid="_x0000_s1026" editas="canvas" style="position:absolute;margin-left:0;margin-top:0;width:425.2pt;height:269.5pt;z-index:251673088;mso-position-horizontal-relative:char;mso-position-vertical-relative:line" coordsize="54000,342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">
                  <v:shape id="_x0000_s1027" type="#_x0000_t75" style="position:absolute;width:54000;height:34226;visibility:visible;mso-wrap-style:square">
                    <v:fill o:detectmouseclick="t"/>
                    <v:path o:connecttype="none"/>
                  </v:shape>
                  <v:shape id="Picture 274" o:spid="_x0000_s1028" type="#_x0000_t75" style="position:absolute;top:104;width:54000;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">
                    <v:imagedata r:id="rId97" o:title=""/>
                  </v:shape>
                  <w10:wrap anchory="line"/>
                </v:group>
              </w:pict>
            </mc:Fallback>
          </mc:AlternateContent>
        </w:r>
        <w:r>
          <w:rPr>
            <w:noProof/>
          </w:rPr>
          <mc:AlternateContent>
            <mc:Choice Requires="wps">
              <w:drawing>
                <wp:inline distT="0" distB="0" distL="0" distR="0" wp14:anchorId="0145C442" wp14:editId="6C86BF29">
                  <wp:extent cx="5401310" cy="3423920"/>
                  <wp:effectExtent l="0" t="0" r="0" b="0"/>
                  <wp:docPr id="16" name="AutoShap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2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AE457" id="AutoShape 90" o:spid="_x0000_s1026" style="width:425.3pt;height:2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Cga2JM7wEAAMgDAAAOAAAAAAAAAAAAAAAAAC4CAABkcnMvZTJv&#10;RG9jLnhtbFBLAQItABQABgAIAAAAIQCXgKVN3gAAAAUBAAAPAAAAAAAAAAAAAAAAAEkEAABkcnMv&#10;ZG93bnJldi54bWxQSwUGAAAAAAQABADzAAAAVAUAAAAA&#10;" filled="f" stroked="f">
                  <o:lock v:ext="edit" aspectratio="t"/>
                  <w10:anchorlock/>
                </v:rect>
              </w:pict>
            </mc:Fallback>
          </mc:AlternateContent>
        </w:r>
      </w:ins>
    </w:p>
    <w:p w14:paraId="1D7BAAE1" w14:textId="77777777" w:rsidR="00D244E2" w:rsidRDefault="00D244E2" w:rsidP="00D244E2">
      <w:pPr>
        <w:rPr>
          <w:ins w:id="8823" w:author="Castillo Martínez Ana" w:date="2020-09-04T17:56:00Z"/>
        </w:rPr>
      </w:pPr>
    </w:p>
    <w:p w14:paraId="2C574BB7" w14:textId="77777777" w:rsidR="00D244E2" w:rsidRDefault="00D244E2" w:rsidP="00D244E2">
      <w:pPr>
        <w:jc w:val="center"/>
        <w:rPr>
          <w:ins w:id="8824" w:author="Castillo Martínez Ana" w:date="2020-09-04T17:56:00Z"/>
        </w:rPr>
      </w:pPr>
    </w:p>
    <w:p w14:paraId="2C006B05" w14:textId="72580CC3" w:rsidR="00D244E2" w:rsidRDefault="00D244E2" w:rsidP="000F63C6">
      <w:pPr>
        <w:pStyle w:val="Texto"/>
        <w:rPr>
          <w:ins w:id="8825" w:author="Castillo Martínez Ana" w:date="2020-09-10T17:47:00Z"/>
        </w:rPr>
      </w:pPr>
      <w:ins w:id="8826" w:author="Castillo Martínez Ana" w:date="2020-09-04T17:56:00Z">
        <w:r>
          <w:t xml:space="preserve">Esta interfaz implementa una </w:t>
        </w:r>
        <w:proofErr w:type="spellStart"/>
        <w:r>
          <w:t>ScrollView</w:t>
        </w:r>
        <w:proofErr w:type="spellEnd"/>
        <w:r>
          <w:t xml:space="preserve">, es decir, se puede hacer </w:t>
        </w:r>
        <w:proofErr w:type="spellStart"/>
        <w:r>
          <w:t>scroll</w:t>
        </w:r>
        <w:proofErr w:type="spellEnd"/>
        <w:r>
          <w:t xml:space="preserve"> para ver las partes que no quepan en la pantalla. El funcionamiento de esta pantalla es bastante simple, simplemente tenemos que rellenar los datos del empleado que queramos crear, especificando si el nuevo usuario va a ser un administrador o no. En caso de que haya algún error al introducir los datos, la aplicación nos lo hará saber a través de un mensaje </w:t>
        </w:r>
        <w:proofErr w:type="spellStart"/>
        <w:r>
          <w:t>Toast</w:t>
        </w:r>
        <w:proofErr w:type="spellEnd"/>
        <w:r>
          <w:t>:</w:t>
        </w:r>
      </w:ins>
    </w:p>
    <w:p w14:paraId="36EE9AE3" w14:textId="77777777" w:rsidR="000F63C6" w:rsidRDefault="000F63C6">
      <w:pPr>
        <w:pStyle w:val="Texto"/>
        <w:rPr>
          <w:ins w:id="8827" w:author="Castillo Martínez Ana" w:date="2020-09-04T17:56:00Z"/>
        </w:rPr>
        <w:pPrChange w:id="8828" w:author="Castillo Martínez Ana" w:date="2020-09-10T17:47:00Z">
          <w:pPr>
            <w:tabs>
              <w:tab w:val="left" w:pos="3705"/>
            </w:tabs>
          </w:pPr>
        </w:pPrChange>
      </w:pPr>
    </w:p>
    <w:p w14:paraId="271679DB" w14:textId="77777777" w:rsidR="00D244E2" w:rsidRDefault="003C4173" w:rsidP="00D244E2">
      <w:pPr>
        <w:tabs>
          <w:tab w:val="left" w:pos="3705"/>
        </w:tabs>
        <w:rPr>
          <w:ins w:id="8829" w:author="Castillo Martínez Ana" w:date="2020-09-04T17:56:00Z"/>
        </w:rPr>
      </w:pPr>
      <w:ins w:id="8830" w:author="Castillo Martínez Ana" w:date="2020-09-04T17:56:00Z">
        <w:r>
          <w:rPr>
            <w:noProof/>
          </w:rPr>
          <mc:AlternateContent>
            <mc:Choice Requires="wps">
              <w:drawing>
                <wp:anchor distT="0" distB="0" distL="114300" distR="114300" simplePos="0" relativeHeight="251687424" behindDoc="0" locked="0" layoutInCell="1" allowOverlap="1" wp14:anchorId="08608807" wp14:editId="7A4F246B">
                  <wp:simplePos x="0" y="0"/>
                  <wp:positionH relativeFrom="column">
                    <wp:posOffset>0</wp:posOffset>
                  </wp:positionH>
                  <wp:positionV relativeFrom="paragraph">
                    <wp:posOffset>3028950</wp:posOffset>
                  </wp:positionV>
                  <wp:extent cx="5400040" cy="146050"/>
                  <wp:effectExtent l="0" t="0" r="0" b="0"/>
                  <wp:wrapNone/>
                  <wp:docPr id="200"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F5FD7" w14:textId="27841B23" w:rsidR="00374611" w:rsidRPr="006761BB" w:rsidRDefault="00374611" w:rsidP="00D244E2">
                              <w:pPr>
                                <w:pStyle w:val="Descripcin"/>
                                <w:jc w:val="center"/>
                                <w:rPr>
                                  <w:szCs w:val="24"/>
                                </w:rPr>
                              </w:pPr>
                              <w:bookmarkStart w:id="8831" w:name="_Toc50736907"/>
                              <w:r>
                                <w:t xml:space="preserve">Figura </w:t>
                              </w:r>
                              <w:r>
                                <w:fldChar w:fldCharType="begin"/>
                              </w:r>
                              <w:r>
                                <w:instrText xml:space="preserve"> SEQ Figura \* ARABIC </w:instrText>
                              </w:r>
                              <w:r>
                                <w:fldChar w:fldCharType="separate"/>
                              </w:r>
                              <w:ins w:id="8832" w:author="Graván Serrano Eduardo" w:date="2020-09-07T15:18:00Z">
                                <w:r>
                                  <w:rPr>
                                    <w:noProof/>
                                  </w:rPr>
                                  <w:t>86</w:t>
                                </w:r>
                              </w:ins>
                              <w:del w:id="8833" w:author="Graván Serrano Eduardo" w:date="2020-09-07T15:18:00Z">
                                <w:r w:rsidDel="00FA5913">
                                  <w:rPr>
                                    <w:noProof/>
                                  </w:rPr>
                                  <w:delText>59</w:delText>
                                </w:r>
                              </w:del>
                              <w:r>
                                <w:fldChar w:fldCharType="end"/>
                              </w:r>
                              <w:r>
                                <w:t>. Posibles errores a la hora de rellenar el formulario de registro de nuevos empleados.</w:t>
                              </w:r>
                              <w:bookmarkEnd w:id="88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608807" id="Text Box 298" o:spid="_x0000_s1054" type="#_x0000_t202" style="position:absolute;left:0;text-align:left;margin-left:0;margin-top:238.5pt;width:425.2pt;height: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" stroked="f">
                  <v:textbox style="mso-fit-shape-to-text:t" inset="0,0,0,0">
                    <w:txbxContent>
                      <w:p w14:paraId="5EBF5FD7" w14:textId="27841B23" w:rsidR="00374611" w:rsidRPr="006761BB" w:rsidRDefault="00374611" w:rsidP="00D244E2">
                        <w:pPr>
                          <w:pStyle w:val="Descripcin"/>
                          <w:jc w:val="center"/>
                          <w:rPr>
                            <w:szCs w:val="24"/>
                          </w:rPr>
                        </w:pPr>
                        <w:bookmarkStart w:id="8834" w:name="_Toc50736907"/>
                        <w:r>
                          <w:t xml:space="preserve">Figura </w:t>
                        </w:r>
                        <w:r>
                          <w:fldChar w:fldCharType="begin"/>
                        </w:r>
                        <w:r>
                          <w:instrText xml:space="preserve"> SEQ Figura \* ARABIC </w:instrText>
                        </w:r>
                        <w:r>
                          <w:fldChar w:fldCharType="separate"/>
                        </w:r>
                        <w:ins w:id="8835" w:author="Graván Serrano Eduardo" w:date="2020-09-07T15:18:00Z">
                          <w:r>
                            <w:rPr>
                              <w:noProof/>
                            </w:rPr>
                            <w:t>86</w:t>
                          </w:r>
                        </w:ins>
                        <w:del w:id="8836" w:author="Graván Serrano Eduardo" w:date="2020-09-07T15:18:00Z">
                          <w:r w:rsidDel="00FA5913">
                            <w:rPr>
                              <w:noProof/>
                            </w:rPr>
                            <w:delText>59</w:delText>
                          </w:r>
                        </w:del>
                        <w:r>
                          <w:fldChar w:fldCharType="end"/>
                        </w:r>
                        <w:r>
                          <w:t>. Posibles errores a la hora de rellenar el formulario de registro de nuevos empleados.</w:t>
                        </w:r>
                        <w:bookmarkEnd w:id="8834"/>
                      </w:p>
                    </w:txbxContent>
                  </v:textbox>
                </v:shape>
              </w:pict>
            </mc:Fallback>
          </mc:AlternateContent>
        </w:r>
        <w:r>
          <w:rPr>
            <w:noProof/>
          </w:rPr>
          <mc:AlternateContent>
            <mc:Choice Requires="wpc">
              <w:drawing>
                <wp:anchor distT="0" distB="0" distL="114300" distR="114300" simplePos="0" relativeHeight="251671040" behindDoc="0" locked="0" layoutInCell="1" allowOverlap="1" wp14:anchorId="49351FB2" wp14:editId="160DCF33">
                  <wp:simplePos x="0" y="0"/>
                  <wp:positionH relativeFrom="character">
                    <wp:posOffset>0</wp:posOffset>
                  </wp:positionH>
                  <wp:positionV relativeFrom="line">
                    <wp:posOffset>0</wp:posOffset>
                  </wp:positionV>
                  <wp:extent cx="5400040" cy="2971800"/>
                  <wp:effectExtent l="0" t="0" r="0" b="0"/>
                  <wp:wrapNone/>
                  <wp:docPr id="266" name="Lienzo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9" name="Picture 2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66F44CF" id="Lienzo 266" o:spid="_x0000_s1026" editas="canvas" style="position:absolute;margin-left:0;margin-top:0;width:425.2pt;height:234pt;z-index:251671040;mso-position-horizontal-relative:char;mso-position-vertical-relative:line" coordsize="54000,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">
                  <v:shape id="_x0000_s1027" type="#_x0000_t75" style="position:absolute;width:54000;height:29718;visibility:visible;mso-wrap-style:square">
                    <v:fill o:detectmouseclick="t"/>
                    <v:path o:connecttype="none"/>
                  </v:shape>
                  <v:shape id="Picture 268" o:spid="_x0000_s1028" type="#_x0000_t75" style="position:absolute;width:5400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">
                    <v:imagedata r:id="rId99" o:title=""/>
                  </v:shape>
                  <w10:wrap anchory="line"/>
                </v:group>
              </w:pict>
            </mc:Fallback>
          </mc:AlternateContent>
        </w:r>
        <w:r>
          <w:rPr>
            <w:noProof/>
          </w:rPr>
          <mc:AlternateContent>
            <mc:Choice Requires="wps">
              <w:drawing>
                <wp:inline distT="0" distB="0" distL="0" distR="0" wp14:anchorId="2AD2A1B5" wp14:editId="6D926FD9">
                  <wp:extent cx="5401310" cy="2966720"/>
                  <wp:effectExtent l="0" t="0" r="0" b="0"/>
                  <wp:docPr id="15"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EEE2C" id="AutoShape 91" o:spid="_x0000_s1026" style="width:425.3pt;height:2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" filled="f" stroked="f">
                  <o:lock v:ext="edit" aspectratio="t"/>
                  <w10:anchorlock/>
                </v:rect>
              </w:pict>
            </mc:Fallback>
          </mc:AlternateContent>
        </w:r>
      </w:ins>
    </w:p>
    <w:p w14:paraId="244D94A3" w14:textId="77777777" w:rsidR="00D244E2" w:rsidRDefault="00D244E2" w:rsidP="00D244E2">
      <w:pPr>
        <w:tabs>
          <w:tab w:val="left" w:pos="3705"/>
        </w:tabs>
        <w:jc w:val="center"/>
        <w:rPr>
          <w:ins w:id="8837" w:author="Castillo Martínez Ana" w:date="2020-09-04T17:56:00Z"/>
        </w:rPr>
      </w:pPr>
    </w:p>
    <w:p w14:paraId="4F4BEF08" w14:textId="77777777" w:rsidR="00D244E2" w:rsidRDefault="00D244E2" w:rsidP="00D244E2">
      <w:pPr>
        <w:tabs>
          <w:tab w:val="left" w:pos="3705"/>
        </w:tabs>
        <w:jc w:val="center"/>
        <w:rPr>
          <w:ins w:id="8838" w:author="Castillo Martínez Ana" w:date="2020-09-04T17:56:00Z"/>
        </w:rPr>
      </w:pPr>
    </w:p>
    <w:p w14:paraId="2F1DDA21" w14:textId="77777777" w:rsidR="00D244E2" w:rsidRDefault="00D244E2">
      <w:pPr>
        <w:pStyle w:val="Texto"/>
        <w:rPr>
          <w:ins w:id="8839" w:author="Castillo Martínez Ana" w:date="2020-09-04T17:56:00Z"/>
        </w:rPr>
        <w:pPrChange w:id="8840" w:author="Castillo Martínez Ana" w:date="2020-09-10T17:47:00Z">
          <w:pPr>
            <w:tabs>
              <w:tab w:val="left" w:pos="3705"/>
            </w:tabs>
          </w:pPr>
        </w:pPrChange>
      </w:pPr>
      <w:ins w:id="8841" w:author="Castillo Martínez Ana" w:date="2020-09-04T17:56:00Z">
        <w:r>
          <w:lastRenderedPageBreak/>
          <w:t xml:space="preserve">Si todos los campos son correctos, pulsamos el botón de Registrar y se enviarán los datos al servidor. La aplicación notificará al administrador del resultado de la operación a través de un mensaje </w:t>
        </w:r>
        <w:proofErr w:type="spellStart"/>
        <w:r>
          <w:t>popup</w:t>
        </w:r>
        <w:proofErr w:type="spellEnd"/>
        <w:r>
          <w:t>:</w:t>
        </w:r>
      </w:ins>
    </w:p>
    <w:p w14:paraId="2745DDC3" w14:textId="77777777" w:rsidR="00D244E2" w:rsidRDefault="00D244E2" w:rsidP="00D244E2">
      <w:pPr>
        <w:tabs>
          <w:tab w:val="left" w:pos="3705"/>
        </w:tabs>
        <w:rPr>
          <w:ins w:id="8842" w:author="Castillo Martínez Ana" w:date="2020-09-04T17:56:00Z"/>
        </w:rPr>
      </w:pPr>
    </w:p>
    <w:p w14:paraId="3E59370A" w14:textId="77777777" w:rsidR="00D244E2" w:rsidRDefault="003C4173" w:rsidP="00D244E2">
      <w:pPr>
        <w:tabs>
          <w:tab w:val="left" w:pos="3705"/>
        </w:tabs>
        <w:rPr>
          <w:ins w:id="8843" w:author="Castillo Martínez Ana" w:date="2020-09-04T17:56:00Z"/>
        </w:rPr>
      </w:pPr>
      <w:ins w:id="8844" w:author="Castillo Martínez Ana" w:date="2020-09-04T17:56:00Z">
        <w:r>
          <w:rPr>
            <w:noProof/>
          </w:rPr>
          <mc:AlternateContent>
            <mc:Choice Requires="wps">
              <w:drawing>
                <wp:anchor distT="0" distB="0" distL="114300" distR="114300" simplePos="0" relativeHeight="251688448" behindDoc="0" locked="0" layoutInCell="1" allowOverlap="1" wp14:anchorId="25D9C288" wp14:editId="2E08A80F">
                  <wp:simplePos x="0" y="0"/>
                  <wp:positionH relativeFrom="column">
                    <wp:posOffset>0</wp:posOffset>
                  </wp:positionH>
                  <wp:positionV relativeFrom="paragraph">
                    <wp:posOffset>3296920</wp:posOffset>
                  </wp:positionV>
                  <wp:extent cx="5400040" cy="292100"/>
                  <wp:effectExtent l="0" t="0" r="0" b="0"/>
                  <wp:wrapNone/>
                  <wp:docPr id="198"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6EA41" w14:textId="786665C7" w:rsidR="00374611" w:rsidRPr="00102CF8" w:rsidRDefault="00374611" w:rsidP="00D244E2">
                              <w:pPr>
                                <w:pStyle w:val="Descripcin"/>
                                <w:jc w:val="center"/>
                                <w:rPr>
                                  <w:szCs w:val="24"/>
                                </w:rPr>
                              </w:pPr>
                              <w:bookmarkStart w:id="8845" w:name="_Toc50736908"/>
                              <w:r>
                                <w:t xml:space="preserve">Figura </w:t>
                              </w:r>
                              <w:r>
                                <w:fldChar w:fldCharType="begin"/>
                              </w:r>
                              <w:r>
                                <w:instrText xml:space="preserve"> SEQ Figura \* ARABIC </w:instrText>
                              </w:r>
                              <w:r>
                                <w:fldChar w:fldCharType="separate"/>
                              </w:r>
                              <w:ins w:id="8846" w:author="Graván Serrano Eduardo" w:date="2020-09-07T15:18:00Z">
                                <w:r>
                                  <w:rPr>
                                    <w:noProof/>
                                  </w:rPr>
                                  <w:t>87</w:t>
                                </w:r>
                              </w:ins>
                              <w:del w:id="8847" w:author="Graván Serrano Eduardo" w:date="2020-09-07T15:18:00Z">
                                <w:r w:rsidDel="00FA5913">
                                  <w:rPr>
                                    <w:noProof/>
                                  </w:rPr>
                                  <w:delText>60</w:delText>
                                </w:r>
                              </w:del>
                              <w:r>
                                <w:fldChar w:fldCharType="end"/>
                              </w:r>
                              <w:r>
                                <w:t>. Posibles respuestas del servidor ante el intento de creación de un nuevo empleado a través de la aplicación Android.</w:t>
                              </w:r>
                              <w:bookmarkEnd w:id="88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D9C288" id="Text Box 299" o:spid="_x0000_s1055" type="#_x0000_t202" style="position:absolute;left:0;text-align:left;margin-left:0;margin-top:259.6pt;width:425.2pt;height: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" stroked="f">
                  <v:textbox style="mso-fit-shape-to-text:t" inset="0,0,0,0">
                    <w:txbxContent>
                      <w:p w14:paraId="3D96EA41" w14:textId="786665C7" w:rsidR="00374611" w:rsidRPr="00102CF8" w:rsidRDefault="00374611" w:rsidP="00D244E2">
                        <w:pPr>
                          <w:pStyle w:val="Descripcin"/>
                          <w:jc w:val="center"/>
                          <w:rPr>
                            <w:szCs w:val="24"/>
                          </w:rPr>
                        </w:pPr>
                        <w:bookmarkStart w:id="8848" w:name="_Toc50736908"/>
                        <w:r>
                          <w:t xml:space="preserve">Figura </w:t>
                        </w:r>
                        <w:r>
                          <w:fldChar w:fldCharType="begin"/>
                        </w:r>
                        <w:r>
                          <w:instrText xml:space="preserve"> SEQ Figura \* ARABIC </w:instrText>
                        </w:r>
                        <w:r>
                          <w:fldChar w:fldCharType="separate"/>
                        </w:r>
                        <w:ins w:id="8849" w:author="Graván Serrano Eduardo" w:date="2020-09-07T15:18:00Z">
                          <w:r>
                            <w:rPr>
                              <w:noProof/>
                            </w:rPr>
                            <w:t>87</w:t>
                          </w:r>
                        </w:ins>
                        <w:del w:id="8850" w:author="Graván Serrano Eduardo" w:date="2020-09-07T15:18:00Z">
                          <w:r w:rsidDel="00FA5913">
                            <w:rPr>
                              <w:noProof/>
                            </w:rPr>
                            <w:delText>60</w:delText>
                          </w:r>
                        </w:del>
                        <w:r>
                          <w:fldChar w:fldCharType="end"/>
                        </w:r>
                        <w:r>
                          <w:t>. Posibles respuestas del servidor ante el intento de creación de un nuevo empleado a través de la aplicación Android.</w:t>
                        </w:r>
                        <w:bookmarkEnd w:id="8848"/>
                      </w:p>
                    </w:txbxContent>
                  </v:textbox>
                </v:shape>
              </w:pict>
            </mc:Fallback>
          </mc:AlternateContent>
        </w:r>
        <w:r>
          <w:rPr>
            <w:noProof/>
          </w:rPr>
          <mc:AlternateContent>
            <mc:Choice Requires="wpc">
              <w:drawing>
                <wp:anchor distT="0" distB="0" distL="114300" distR="114300" simplePos="0" relativeHeight="251672064" behindDoc="0" locked="0" layoutInCell="1" allowOverlap="1" wp14:anchorId="1D241A53" wp14:editId="0D129196">
                  <wp:simplePos x="0" y="0"/>
                  <wp:positionH relativeFrom="character">
                    <wp:posOffset>0</wp:posOffset>
                  </wp:positionH>
                  <wp:positionV relativeFrom="line">
                    <wp:posOffset>0</wp:posOffset>
                  </wp:positionV>
                  <wp:extent cx="5400040" cy="3239770"/>
                  <wp:effectExtent l="0" t="0" r="0" b="0"/>
                  <wp:wrapNone/>
                  <wp:docPr id="269" name="Lienzo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7" name="Picture 2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43497"/>
                              <a:ext cx="5400040" cy="315277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9BA48AC" id="Lienzo 269" o:spid="_x0000_s1026" editas="canvas" style="position:absolute;margin-left:0;margin-top:0;width:425.2pt;height:255.1pt;z-index:251672064;mso-position-horizontal-relative:char;mso-position-vertical-relative:line" coordsize="54000,32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">
                  <v:shape id="_x0000_s1027" type="#_x0000_t75" style="position:absolute;width:54000;height:32397;visibility:visible;mso-wrap-style:square">
                    <v:fill o:detectmouseclick="t"/>
                    <v:path o:connecttype="none"/>
                  </v:shape>
                  <v:shape id="Picture 271" o:spid="_x0000_s1028" type="#_x0000_t75" style="position:absolute;top:434;width:54000;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">
                    <v:imagedata r:id="rId101" o:title=""/>
                  </v:shape>
                  <w10:wrap anchory="line"/>
                </v:group>
              </w:pict>
            </mc:Fallback>
          </mc:AlternateContent>
        </w:r>
        <w:r>
          <w:rPr>
            <w:noProof/>
          </w:rPr>
          <mc:AlternateContent>
            <mc:Choice Requires="wps">
              <w:drawing>
                <wp:inline distT="0" distB="0" distL="0" distR="0" wp14:anchorId="1C67DA25" wp14:editId="57288F30">
                  <wp:extent cx="5401310" cy="3242945"/>
                  <wp:effectExtent l="0" t="0" r="0" b="0"/>
                  <wp:docPr id="14" name="AutoShap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E751E" id="AutoShape 92"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" filled="f" stroked="f">
                  <o:lock v:ext="edit" aspectratio="t"/>
                  <w10:anchorlock/>
                </v:rect>
              </w:pict>
            </mc:Fallback>
          </mc:AlternateContent>
        </w:r>
      </w:ins>
    </w:p>
    <w:p w14:paraId="7FA1531F" w14:textId="77777777" w:rsidR="00D244E2" w:rsidRDefault="00D244E2" w:rsidP="00D244E2">
      <w:pPr>
        <w:tabs>
          <w:tab w:val="left" w:pos="3705"/>
        </w:tabs>
        <w:rPr>
          <w:ins w:id="8851" w:author="Castillo Martínez Ana" w:date="2020-09-04T17:56:00Z"/>
        </w:rPr>
      </w:pPr>
    </w:p>
    <w:p w14:paraId="6AFEB9F4" w14:textId="77777777" w:rsidR="00D244E2" w:rsidRDefault="00D244E2" w:rsidP="00D244E2">
      <w:pPr>
        <w:tabs>
          <w:tab w:val="left" w:pos="3705"/>
        </w:tabs>
        <w:rPr>
          <w:ins w:id="8852" w:author="Castillo Martínez Ana" w:date="2020-09-04T17:56:00Z"/>
        </w:rPr>
      </w:pPr>
    </w:p>
    <w:p w14:paraId="4930C2D8" w14:textId="77777777" w:rsidR="00D244E2" w:rsidRDefault="00D244E2" w:rsidP="00D244E2">
      <w:pPr>
        <w:rPr>
          <w:ins w:id="8853" w:author="Castillo Martínez Ana" w:date="2020-09-04T17:56:00Z"/>
        </w:rPr>
      </w:pPr>
    </w:p>
    <w:p w14:paraId="24A59C29" w14:textId="77777777" w:rsidR="009806BA" w:rsidRDefault="00D244E2">
      <w:pPr>
        <w:pStyle w:val="Texto"/>
        <w:rPr>
          <w:ins w:id="8854" w:author="Graván Serrano Eduardo" w:date="2020-09-07T16:19:00Z"/>
        </w:rPr>
        <w:pPrChange w:id="8855" w:author="Castillo Martínez Ana" w:date="2020-09-10T17:47:00Z">
          <w:pPr/>
        </w:pPrChange>
      </w:pPr>
      <w:ins w:id="8856" w:author="Castillo Martínez Ana" w:date="2020-09-04T17:56:00Z">
        <w:del w:id="8857" w:author="Graván Serrano Eduardo" w:date="2020-09-07T16:19:00Z">
          <w:r w:rsidDel="009806BA">
            <w:br w:type="page"/>
          </w:r>
        </w:del>
      </w:ins>
      <w:bookmarkStart w:id="8858" w:name="_Toc50376130"/>
    </w:p>
    <w:p w14:paraId="685AAFB6" w14:textId="07CBBB5B" w:rsidR="00D244E2" w:rsidRDefault="00AB24DD">
      <w:pPr>
        <w:pStyle w:val="Ttulo2"/>
        <w:rPr>
          <w:ins w:id="8859" w:author="Castillo Martínez Ana" w:date="2020-09-04T17:56:00Z"/>
        </w:rPr>
        <w:pPrChange w:id="8860" w:author="Graván Serrano Eduardo" w:date="2020-09-11T17:05:00Z">
          <w:pPr>
            <w:pStyle w:val="Texto"/>
          </w:pPr>
        </w:pPrChange>
      </w:pPr>
      <w:ins w:id="8861" w:author="Graván Serrano Eduardo" w:date="2020-09-07T16:20:00Z">
        <w:del w:id="8862" w:author="Castillo Martínez Ana" w:date="2020-09-10T18:48:00Z">
          <w:r w:rsidDel="00C15B35">
            <w:delText>8</w:delText>
          </w:r>
        </w:del>
      </w:ins>
      <w:bookmarkStart w:id="8863" w:name="_Toc50736812"/>
      <w:ins w:id="8864" w:author="Castillo Martínez Ana" w:date="2020-09-04T17:56:00Z">
        <w:r w:rsidR="00D244E2" w:rsidRPr="009806BA">
          <w:t>Panel de administración</w:t>
        </w:r>
        <w:bookmarkEnd w:id="8858"/>
        <w:bookmarkEnd w:id="8863"/>
      </w:ins>
    </w:p>
    <w:p w14:paraId="7A13BABF" w14:textId="77777777" w:rsidR="00D244E2" w:rsidRDefault="00D244E2">
      <w:pPr>
        <w:pStyle w:val="Texto"/>
        <w:rPr>
          <w:ins w:id="8865" w:author="Castillo Martínez Ana" w:date="2020-09-04T17:56:00Z"/>
        </w:rPr>
        <w:pPrChange w:id="8866" w:author="Castillo Martínez Ana" w:date="2020-09-10T17:47:00Z">
          <w:pPr/>
        </w:pPrChange>
      </w:pPr>
      <w:ins w:id="8867" w:author="Castillo Martínez Ana" w:date="2020-09-04T17:56:00Z">
        <w:r>
          <w:t>El panel de administración es una aplicación de escritorio con una interfaz gráfica basada en la librería Swing. Este panel de administración solo puede ser utilizado por usuarios con privilegios de administrador.</w:t>
        </w:r>
      </w:ins>
    </w:p>
    <w:p w14:paraId="54D0F504" w14:textId="77777777" w:rsidR="00D244E2" w:rsidRDefault="00D244E2">
      <w:pPr>
        <w:pStyle w:val="Texto"/>
        <w:rPr>
          <w:ins w:id="8868" w:author="Castillo Martínez Ana" w:date="2020-09-04T17:56:00Z"/>
        </w:rPr>
        <w:pPrChange w:id="8869" w:author="Castillo Martínez Ana" w:date="2020-09-10T17:47:00Z">
          <w:pPr/>
        </w:pPrChange>
      </w:pPr>
      <w:ins w:id="8870" w:author="Castillo Martínez Ana" w:date="2020-09-04T17:56:00Z">
        <w:r>
          <w:t>Cuando se abre la aplicación, se nos presenta una interfaz para iniciar sesión. Para ello, se nos piden las credenciales para compararlas con la base de datos. En caso de que haya algún tipo de error, se nos mostrará un mensaje indicándonoslo.</w:t>
        </w:r>
      </w:ins>
    </w:p>
    <w:p w14:paraId="6F547736" w14:textId="77777777" w:rsidR="00D244E2" w:rsidRDefault="00D244E2" w:rsidP="00D244E2">
      <w:pPr>
        <w:rPr>
          <w:ins w:id="8871" w:author="Castillo Martínez Ana" w:date="2020-09-04T17:56:00Z"/>
        </w:rPr>
      </w:pPr>
    </w:p>
    <w:p w14:paraId="166E4DE1" w14:textId="77777777" w:rsidR="00D244E2" w:rsidRDefault="003C4173" w:rsidP="00D244E2">
      <w:pPr>
        <w:keepNext/>
        <w:jc w:val="center"/>
        <w:rPr>
          <w:ins w:id="8872" w:author="Castillo Martínez Ana" w:date="2020-09-04T17:56:00Z"/>
        </w:rPr>
      </w:pPr>
      <w:ins w:id="8873" w:author="Castillo Martínez Ana" w:date="2020-09-04T17:56:00Z">
        <w:r>
          <w:rPr>
            <w:noProof/>
          </w:rPr>
          <w:lastRenderedPageBreak/>
          <w:drawing>
            <wp:inline distT="0" distB="0" distL="0" distR="0" wp14:anchorId="240209FF" wp14:editId="7D465014">
              <wp:extent cx="2126615" cy="2286000"/>
              <wp:effectExtent l="0" t="0" r="0" b="0"/>
              <wp:docPr id="9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6615" cy="2286000"/>
                      </a:xfrm>
                      <a:prstGeom prst="rect">
                        <a:avLst/>
                      </a:prstGeom>
                      <a:noFill/>
                      <a:ln>
                        <a:noFill/>
                      </a:ln>
                    </pic:spPr>
                  </pic:pic>
                </a:graphicData>
              </a:graphic>
            </wp:inline>
          </w:drawing>
        </w:r>
      </w:ins>
    </w:p>
    <w:p w14:paraId="20AE5C93" w14:textId="1D477703" w:rsidR="00D244E2" w:rsidRDefault="00D244E2" w:rsidP="00D244E2">
      <w:pPr>
        <w:pStyle w:val="Descripcin"/>
        <w:jc w:val="center"/>
        <w:rPr>
          <w:ins w:id="8874" w:author="Castillo Martínez Ana" w:date="2020-09-04T17:56:00Z"/>
        </w:rPr>
      </w:pPr>
      <w:bookmarkStart w:id="8875" w:name="_Toc50736909"/>
      <w:ins w:id="8876" w:author="Castillo Martínez Ana" w:date="2020-09-04T17:56:00Z">
        <w:r>
          <w:t xml:space="preserve">Figura </w:t>
        </w:r>
        <w:r>
          <w:fldChar w:fldCharType="begin"/>
        </w:r>
        <w:r>
          <w:instrText xml:space="preserve"> SEQ Figura \* ARABIC </w:instrText>
        </w:r>
        <w:r>
          <w:fldChar w:fldCharType="separate"/>
        </w:r>
      </w:ins>
      <w:ins w:id="8877" w:author="Graván Serrano Eduardo" w:date="2020-09-07T15:18:00Z">
        <w:r w:rsidR="00FA5913">
          <w:rPr>
            <w:noProof/>
          </w:rPr>
          <w:t>88</w:t>
        </w:r>
      </w:ins>
      <w:ins w:id="8878" w:author="Castillo Martínez Ana" w:date="2020-09-04T17:56:00Z">
        <w:del w:id="8879" w:author="Graván Serrano Eduardo" w:date="2020-09-07T15:18:00Z">
          <w:r w:rsidDel="00FA5913">
            <w:rPr>
              <w:noProof/>
            </w:rPr>
            <w:delText>61</w:delText>
          </w:r>
        </w:del>
        <w:r>
          <w:fldChar w:fldCharType="end"/>
        </w:r>
        <w:r>
          <w:t xml:space="preserve">. Pantalla de </w:t>
        </w:r>
        <w:proofErr w:type="spellStart"/>
        <w:r>
          <w:t>login</w:t>
        </w:r>
        <w:proofErr w:type="spellEnd"/>
        <w:r>
          <w:t xml:space="preserve"> en la aplicación de escritorio.</w:t>
        </w:r>
        <w:bookmarkEnd w:id="8875"/>
        <w:r>
          <w:t xml:space="preserve"> </w:t>
        </w:r>
      </w:ins>
    </w:p>
    <w:p w14:paraId="5C2230D8" w14:textId="77777777" w:rsidR="00D244E2" w:rsidRPr="00C6147E" w:rsidRDefault="00D244E2" w:rsidP="00D244E2">
      <w:pPr>
        <w:rPr>
          <w:ins w:id="8880" w:author="Castillo Martínez Ana" w:date="2020-09-04T17:56:00Z"/>
        </w:rPr>
      </w:pPr>
    </w:p>
    <w:p w14:paraId="26B8A636" w14:textId="77777777" w:rsidR="00D244E2" w:rsidRDefault="003C4173" w:rsidP="00D244E2">
      <w:pPr>
        <w:jc w:val="center"/>
        <w:rPr>
          <w:ins w:id="8881" w:author="Castillo Martínez Ana" w:date="2020-09-04T17:56:00Z"/>
        </w:rPr>
      </w:pPr>
      <w:ins w:id="8882" w:author="Castillo Martínez Ana" w:date="2020-09-04T17:56:00Z">
        <w:r>
          <w:rPr>
            <w:noProof/>
          </w:rPr>
          <mc:AlternateContent>
            <mc:Choice Requires="wps">
              <w:drawing>
                <wp:anchor distT="0" distB="0" distL="114300" distR="114300" simplePos="0" relativeHeight="251689472" behindDoc="0" locked="0" layoutInCell="1" allowOverlap="1" wp14:anchorId="0D7B044F" wp14:editId="4360F3AF">
                  <wp:simplePos x="0" y="0"/>
                  <wp:positionH relativeFrom="column">
                    <wp:posOffset>0</wp:posOffset>
                  </wp:positionH>
                  <wp:positionV relativeFrom="paragraph">
                    <wp:posOffset>2266950</wp:posOffset>
                  </wp:positionV>
                  <wp:extent cx="5400040" cy="146050"/>
                  <wp:effectExtent l="0" t="0" r="0" b="0"/>
                  <wp:wrapNone/>
                  <wp:docPr id="19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9DE8B" w14:textId="349EE784" w:rsidR="00374611" w:rsidRPr="009A20CE" w:rsidRDefault="00374611" w:rsidP="00D244E2">
                              <w:pPr>
                                <w:pStyle w:val="Descripcin"/>
                                <w:jc w:val="center"/>
                                <w:rPr>
                                  <w:szCs w:val="24"/>
                                </w:rPr>
                              </w:pPr>
                              <w:bookmarkStart w:id="8883" w:name="_Toc50736910"/>
                              <w:r>
                                <w:t xml:space="preserve">Figura </w:t>
                              </w:r>
                              <w:r>
                                <w:fldChar w:fldCharType="begin"/>
                              </w:r>
                              <w:r>
                                <w:instrText xml:space="preserve"> SEQ Figura \* ARABIC </w:instrText>
                              </w:r>
                              <w:r>
                                <w:fldChar w:fldCharType="separate"/>
                              </w:r>
                              <w:ins w:id="8884" w:author="Graván Serrano Eduardo" w:date="2020-09-07T15:18:00Z">
                                <w:r>
                                  <w:rPr>
                                    <w:noProof/>
                                  </w:rPr>
                                  <w:t>89</w:t>
                                </w:r>
                              </w:ins>
                              <w:del w:id="8885" w:author="Graván Serrano Eduardo" w:date="2020-09-07T15:18:00Z">
                                <w:r w:rsidDel="00FA5913">
                                  <w:rPr>
                                    <w:noProof/>
                                  </w:rPr>
                                  <w:delText>62</w:delText>
                                </w:r>
                              </w:del>
                              <w:r>
                                <w:fldChar w:fldCharType="end"/>
                              </w:r>
                              <w:r>
                                <w:t>. Mensajes de error ante el inicio de sesión en la aplicación de escritorio.</w:t>
                              </w:r>
                              <w:bookmarkEnd w:id="88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7B044F" id="Text Box 300" o:spid="_x0000_s1056" type="#_x0000_t202" style="position:absolute;left:0;text-align:left;margin-left:0;margin-top:178.5pt;width:425.2pt;height:1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" stroked="f">
                  <v:textbox style="mso-fit-shape-to-text:t" inset="0,0,0,0">
                    <w:txbxContent>
                      <w:p w14:paraId="2719DE8B" w14:textId="349EE784" w:rsidR="00374611" w:rsidRPr="009A20CE" w:rsidRDefault="00374611" w:rsidP="00D244E2">
                        <w:pPr>
                          <w:pStyle w:val="Descripcin"/>
                          <w:jc w:val="center"/>
                          <w:rPr>
                            <w:szCs w:val="24"/>
                          </w:rPr>
                        </w:pPr>
                        <w:bookmarkStart w:id="8886" w:name="_Toc50736910"/>
                        <w:r>
                          <w:t xml:space="preserve">Figura </w:t>
                        </w:r>
                        <w:r>
                          <w:fldChar w:fldCharType="begin"/>
                        </w:r>
                        <w:r>
                          <w:instrText xml:space="preserve"> SEQ Figura \* ARABIC </w:instrText>
                        </w:r>
                        <w:r>
                          <w:fldChar w:fldCharType="separate"/>
                        </w:r>
                        <w:ins w:id="8887" w:author="Graván Serrano Eduardo" w:date="2020-09-07T15:18:00Z">
                          <w:r>
                            <w:rPr>
                              <w:noProof/>
                            </w:rPr>
                            <w:t>89</w:t>
                          </w:r>
                        </w:ins>
                        <w:del w:id="8888" w:author="Graván Serrano Eduardo" w:date="2020-09-07T15:18:00Z">
                          <w:r w:rsidDel="00FA5913">
                            <w:rPr>
                              <w:noProof/>
                            </w:rPr>
                            <w:delText>62</w:delText>
                          </w:r>
                        </w:del>
                        <w:r>
                          <w:fldChar w:fldCharType="end"/>
                        </w:r>
                        <w:r>
                          <w:t>. Mensajes de error ante el inicio de sesión en la aplicación de escritorio.</w:t>
                        </w:r>
                        <w:bookmarkEnd w:id="8886"/>
                      </w:p>
                    </w:txbxContent>
                  </v:textbox>
                </v:shape>
              </w:pict>
            </mc:Fallback>
          </mc:AlternateContent>
        </w:r>
        <w:r>
          <w:rPr>
            <w:noProof/>
          </w:rPr>
          <mc:AlternateContent>
            <mc:Choice Requires="wpc">
              <w:drawing>
                <wp:anchor distT="0" distB="0" distL="114300" distR="114300" simplePos="0" relativeHeight="251670016" behindDoc="0" locked="0" layoutInCell="1" allowOverlap="1" wp14:anchorId="7971681F" wp14:editId="0EB46E84">
                  <wp:simplePos x="0" y="0"/>
                  <wp:positionH relativeFrom="character">
                    <wp:posOffset>0</wp:posOffset>
                  </wp:positionH>
                  <wp:positionV relativeFrom="line">
                    <wp:posOffset>0</wp:posOffset>
                  </wp:positionV>
                  <wp:extent cx="5400040" cy="2209800"/>
                  <wp:effectExtent l="0" t="0" r="0" b="0"/>
                  <wp:wrapNone/>
                  <wp:docPr id="263" name="Lienzo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5" name="Picture 2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42F21AC" id="Lienzo 263" o:spid="_x0000_s1026" editas="canvas" style="position:absolute;margin-left:0;margin-top:0;width:425.2pt;height:174pt;z-index:251670016;mso-position-horizontal-relative:char;mso-position-vertical-relative:line" coordsize="54000,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">
                  <v:shape id="_x0000_s1027" type="#_x0000_t75" style="position:absolute;width:54000;height:22098;visibility:visible;mso-wrap-style:square">
                    <v:fill o:detectmouseclick="t"/>
                    <v:path o:connecttype="none"/>
                  </v:shape>
                  <v:shape id="Picture 265"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">
                    <v:imagedata r:id="rId104" o:title=""/>
                  </v:shape>
                  <w10:wrap anchory="line"/>
                </v:group>
              </w:pict>
            </mc:Fallback>
          </mc:AlternateContent>
        </w:r>
        <w:r>
          <w:rPr>
            <w:noProof/>
          </w:rPr>
          <mc:AlternateContent>
            <mc:Choice Requires="wps">
              <w:drawing>
                <wp:inline distT="0" distB="0" distL="0" distR="0" wp14:anchorId="3B007E2B" wp14:editId="1CF504A6">
                  <wp:extent cx="5401310" cy="2211705"/>
                  <wp:effectExtent l="0" t="0" r="0" b="0"/>
                  <wp:docPr id="13"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21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415D5" id="AutoShape 94" o:spid="_x0000_s1026" style="width:425.3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" filled="f" stroked="f">
                  <o:lock v:ext="edit" aspectratio="t"/>
                  <w10:anchorlock/>
                </v:rect>
              </w:pict>
            </mc:Fallback>
          </mc:AlternateContent>
        </w:r>
      </w:ins>
    </w:p>
    <w:p w14:paraId="14CD33FF" w14:textId="21258311" w:rsidR="00D244E2" w:rsidRDefault="00D244E2" w:rsidP="00D244E2">
      <w:pPr>
        <w:keepNext/>
        <w:jc w:val="center"/>
        <w:rPr>
          <w:ins w:id="8889" w:author="Castillo Martínez Ana" w:date="2020-09-10T17:48:00Z"/>
        </w:rPr>
      </w:pPr>
    </w:p>
    <w:p w14:paraId="2339054D" w14:textId="3721EFC1" w:rsidR="000F63C6" w:rsidRDefault="000F63C6" w:rsidP="00D244E2">
      <w:pPr>
        <w:keepNext/>
        <w:jc w:val="center"/>
        <w:rPr>
          <w:ins w:id="8890" w:author="Castillo Martínez Ana" w:date="2020-09-10T17:47:00Z"/>
        </w:rPr>
      </w:pPr>
      <w:ins w:id="8891" w:author="Castillo Martínez Ana" w:date="2020-09-10T17:48:00Z">
        <w:r>
          <w:rPr>
            <w:noProof/>
          </w:rPr>
          <w:drawing>
            <wp:anchor distT="0" distB="0" distL="114300" distR="114300" simplePos="0" relativeHeight="251700736" behindDoc="0" locked="0" layoutInCell="1" allowOverlap="1" wp14:anchorId="0176F02F" wp14:editId="08E7E77D">
              <wp:simplePos x="0" y="0"/>
              <wp:positionH relativeFrom="margin">
                <wp:align>center</wp:align>
              </wp:positionH>
              <wp:positionV relativeFrom="paragraph">
                <wp:posOffset>209550</wp:posOffset>
              </wp:positionV>
              <wp:extent cx="2158365" cy="2328545"/>
              <wp:effectExtent l="0" t="0" r="0" b="0"/>
              <wp:wrapTopAndBottom/>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58365" cy="232854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A444C9D" w14:textId="77777777" w:rsidR="000F63C6" w:rsidRDefault="000F63C6" w:rsidP="00D244E2">
      <w:pPr>
        <w:keepNext/>
        <w:jc w:val="center"/>
        <w:rPr>
          <w:ins w:id="8892" w:author="Castillo Martínez Ana" w:date="2020-09-04T17:56:00Z"/>
        </w:rPr>
      </w:pPr>
    </w:p>
    <w:p w14:paraId="1F5070F7" w14:textId="61596A24" w:rsidR="00D244E2" w:rsidRDefault="00D244E2" w:rsidP="00D244E2">
      <w:pPr>
        <w:pStyle w:val="Descripcin"/>
        <w:jc w:val="center"/>
        <w:rPr>
          <w:ins w:id="8893" w:author="Castillo Martínez Ana" w:date="2020-09-04T17:56:00Z"/>
        </w:rPr>
      </w:pPr>
      <w:bookmarkStart w:id="8894" w:name="_Toc50736911"/>
      <w:ins w:id="8895" w:author="Castillo Martínez Ana" w:date="2020-09-04T17:56:00Z">
        <w:r>
          <w:t xml:space="preserve">Figura </w:t>
        </w:r>
        <w:r>
          <w:fldChar w:fldCharType="begin"/>
        </w:r>
        <w:r>
          <w:instrText xml:space="preserve"> SEQ Figura \* ARABIC </w:instrText>
        </w:r>
        <w:r>
          <w:fldChar w:fldCharType="separate"/>
        </w:r>
      </w:ins>
      <w:ins w:id="8896" w:author="Graván Serrano Eduardo" w:date="2020-09-07T15:18:00Z">
        <w:r w:rsidR="00FA5913">
          <w:rPr>
            <w:noProof/>
          </w:rPr>
          <w:t>90</w:t>
        </w:r>
      </w:ins>
      <w:ins w:id="8897" w:author="Castillo Martínez Ana" w:date="2020-09-04T17:56:00Z">
        <w:del w:id="8898" w:author="Graván Serrano Eduardo" w:date="2020-09-07T15:18:00Z">
          <w:r w:rsidDel="00FA5913">
            <w:rPr>
              <w:noProof/>
            </w:rPr>
            <w:delText>63</w:delText>
          </w:r>
        </w:del>
        <w:r>
          <w:fldChar w:fldCharType="end"/>
        </w:r>
        <w:r>
          <w:t>. Mensaje de inicio de sesión correcto en la aplicación de escritorio.</w:t>
        </w:r>
        <w:bookmarkEnd w:id="8894"/>
      </w:ins>
    </w:p>
    <w:p w14:paraId="6C0A7777" w14:textId="77777777" w:rsidR="00D244E2" w:rsidRPr="00C6147E" w:rsidRDefault="00D244E2" w:rsidP="00D244E2">
      <w:pPr>
        <w:rPr>
          <w:ins w:id="8899" w:author="Castillo Martínez Ana" w:date="2020-09-04T17:56:00Z"/>
        </w:rPr>
      </w:pPr>
    </w:p>
    <w:p w14:paraId="6895F1DC" w14:textId="77777777" w:rsidR="00D244E2" w:rsidRDefault="00D244E2">
      <w:pPr>
        <w:pStyle w:val="Texto"/>
        <w:rPr>
          <w:ins w:id="8900" w:author="Castillo Martínez Ana" w:date="2020-09-04T17:56:00Z"/>
        </w:rPr>
        <w:pPrChange w:id="8901" w:author="Castillo Martínez Ana" w:date="2020-09-10T17:48:00Z">
          <w:pPr/>
        </w:pPrChange>
      </w:pPr>
      <w:ins w:id="8902" w:author="Castillo Martínez Ana" w:date="2020-09-04T17:56:00Z">
        <w:r>
          <w:lastRenderedPageBreak/>
          <w:t xml:space="preserve">Cuando se haga un </w:t>
        </w:r>
        <w:proofErr w:type="spellStart"/>
        <w:r>
          <w:t>login</w:t>
        </w:r>
        <w:proofErr w:type="spellEnd"/>
        <w:r>
          <w:t xml:space="preserve"> correcto, la aplicación nos redirige al menú principal de la aplicación. Este menú hace de nexo para acceder a todas las funcionalidades que ofrece el panel de administración.</w:t>
        </w:r>
      </w:ins>
    </w:p>
    <w:p w14:paraId="6B648381" w14:textId="77777777" w:rsidR="00D244E2" w:rsidRDefault="00D244E2">
      <w:pPr>
        <w:pStyle w:val="Texto"/>
        <w:rPr>
          <w:ins w:id="8903" w:author="Castillo Martínez Ana" w:date="2020-09-04T17:56:00Z"/>
        </w:rPr>
        <w:pPrChange w:id="8904" w:author="Castillo Martínez Ana" w:date="2020-09-10T17:48:00Z">
          <w:pPr/>
        </w:pPrChange>
      </w:pPr>
      <w:ins w:id="8905" w:author="Castillo Martínez Ana" w:date="2020-09-04T17:56:00Z">
        <w:r>
          <w:t>Está dividido en 3 pestañas: la primera con funcionalidades de empleados, la segunda con funcionalidades sobre horarios de empleados, y la tercera con funcionalidades sobre registros de asistencia y control horario de empleados:</w:t>
        </w:r>
      </w:ins>
    </w:p>
    <w:p w14:paraId="0A15DCEF" w14:textId="77777777" w:rsidR="00D244E2" w:rsidRDefault="00D244E2" w:rsidP="00D244E2">
      <w:pPr>
        <w:rPr>
          <w:ins w:id="8906" w:author="Castillo Martínez Ana" w:date="2020-09-04T17:56:00Z"/>
        </w:rPr>
      </w:pPr>
    </w:p>
    <w:p w14:paraId="03C9740D" w14:textId="77777777" w:rsidR="00D244E2" w:rsidRDefault="003C4173" w:rsidP="00D244E2">
      <w:pPr>
        <w:rPr>
          <w:ins w:id="8907" w:author="Castillo Martínez Ana" w:date="2020-09-04T17:56:00Z"/>
        </w:rPr>
      </w:pPr>
      <w:ins w:id="8908" w:author="Castillo Martínez Ana" w:date="2020-09-04T17:56:00Z">
        <w:r>
          <w:rPr>
            <w:noProof/>
          </w:rPr>
          <mc:AlternateContent>
            <mc:Choice Requires="wps">
              <w:drawing>
                <wp:anchor distT="0" distB="0" distL="114300" distR="114300" simplePos="0" relativeHeight="251690496" behindDoc="0" locked="0" layoutInCell="1" allowOverlap="1" wp14:anchorId="14E33062" wp14:editId="6AC3EDAD">
                  <wp:simplePos x="0" y="0"/>
                  <wp:positionH relativeFrom="column">
                    <wp:posOffset>3810</wp:posOffset>
                  </wp:positionH>
                  <wp:positionV relativeFrom="paragraph">
                    <wp:posOffset>3942715</wp:posOffset>
                  </wp:positionV>
                  <wp:extent cx="5400040" cy="146050"/>
                  <wp:effectExtent l="0" t="0" r="0" b="0"/>
                  <wp:wrapNone/>
                  <wp:docPr id="194"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338CD" w14:textId="1D48078C" w:rsidR="00374611" w:rsidRPr="00D2211B" w:rsidRDefault="00374611" w:rsidP="00D244E2">
                              <w:pPr>
                                <w:pStyle w:val="Descripcin"/>
                                <w:jc w:val="center"/>
                                <w:rPr>
                                  <w:szCs w:val="24"/>
                                </w:rPr>
                              </w:pPr>
                              <w:bookmarkStart w:id="8909" w:name="_Toc50736912"/>
                              <w:r>
                                <w:t xml:space="preserve">Figura </w:t>
                              </w:r>
                              <w:r>
                                <w:fldChar w:fldCharType="begin"/>
                              </w:r>
                              <w:r>
                                <w:instrText xml:space="preserve"> SEQ Figura \* ARABIC </w:instrText>
                              </w:r>
                              <w:r>
                                <w:fldChar w:fldCharType="separate"/>
                              </w:r>
                              <w:ins w:id="8910" w:author="Graván Serrano Eduardo" w:date="2020-09-07T15:18:00Z">
                                <w:r>
                                  <w:rPr>
                                    <w:noProof/>
                                  </w:rPr>
                                  <w:t>91</w:t>
                                </w:r>
                              </w:ins>
                              <w:del w:id="8911" w:author="Graván Serrano Eduardo" w:date="2020-09-07T15:18:00Z">
                                <w:r w:rsidDel="00FA5913">
                                  <w:rPr>
                                    <w:noProof/>
                                  </w:rPr>
                                  <w:delText>64</w:delText>
                                </w:r>
                              </w:del>
                              <w:r>
                                <w:fldChar w:fldCharType="end"/>
                              </w:r>
                              <w:r>
                                <w:t>. Pestañas del menú principal en la aplicación de escritorio para administradores.</w:t>
                              </w:r>
                              <w:bookmarkEnd w:id="89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E33062" id="Text Box 301" o:spid="_x0000_s1057" type="#_x0000_t202" style="position:absolute;left:0;text-align:left;margin-left:.3pt;margin-top:310.45pt;width:425.2pt;height:1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" stroked="f">
                  <v:textbox style="mso-fit-shape-to-text:t" inset="0,0,0,0">
                    <w:txbxContent>
                      <w:p w14:paraId="5ED338CD" w14:textId="1D48078C" w:rsidR="00374611" w:rsidRPr="00D2211B" w:rsidRDefault="00374611" w:rsidP="00D244E2">
                        <w:pPr>
                          <w:pStyle w:val="Descripcin"/>
                          <w:jc w:val="center"/>
                          <w:rPr>
                            <w:szCs w:val="24"/>
                          </w:rPr>
                        </w:pPr>
                        <w:bookmarkStart w:id="8912" w:name="_Toc50736912"/>
                        <w:r>
                          <w:t xml:space="preserve">Figura </w:t>
                        </w:r>
                        <w:r>
                          <w:fldChar w:fldCharType="begin"/>
                        </w:r>
                        <w:r>
                          <w:instrText xml:space="preserve"> SEQ Figura \* ARABIC </w:instrText>
                        </w:r>
                        <w:r>
                          <w:fldChar w:fldCharType="separate"/>
                        </w:r>
                        <w:ins w:id="8913" w:author="Graván Serrano Eduardo" w:date="2020-09-07T15:18:00Z">
                          <w:r>
                            <w:rPr>
                              <w:noProof/>
                            </w:rPr>
                            <w:t>91</w:t>
                          </w:r>
                        </w:ins>
                        <w:del w:id="8914" w:author="Graván Serrano Eduardo" w:date="2020-09-07T15:18:00Z">
                          <w:r w:rsidDel="00FA5913">
                            <w:rPr>
                              <w:noProof/>
                            </w:rPr>
                            <w:delText>64</w:delText>
                          </w:r>
                        </w:del>
                        <w:r>
                          <w:fldChar w:fldCharType="end"/>
                        </w:r>
                        <w:r>
                          <w:t>. Pestañas del menú principal en la aplicación de escritorio para administradores.</w:t>
                        </w:r>
                        <w:bookmarkEnd w:id="8912"/>
                      </w:p>
                    </w:txbxContent>
                  </v:textbox>
                </v:shape>
              </w:pict>
            </mc:Fallback>
          </mc:AlternateContent>
        </w:r>
        <w:r>
          <w:rPr>
            <w:noProof/>
          </w:rPr>
          <mc:AlternateContent>
            <mc:Choice Requires="wpc">
              <w:drawing>
                <wp:anchor distT="0" distB="0" distL="114300" distR="114300" simplePos="0" relativeHeight="251668992" behindDoc="0" locked="0" layoutInCell="1" allowOverlap="1" wp14:anchorId="7981EA06" wp14:editId="07FBE2C4">
                  <wp:simplePos x="0" y="0"/>
                  <wp:positionH relativeFrom="character">
                    <wp:posOffset>0</wp:posOffset>
                  </wp:positionH>
                  <wp:positionV relativeFrom="line">
                    <wp:posOffset>0</wp:posOffset>
                  </wp:positionV>
                  <wp:extent cx="5400040" cy="3885565"/>
                  <wp:effectExtent l="0" t="0" r="0" b="0"/>
                  <wp:wrapNone/>
                  <wp:docPr id="260" name="Lienzo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3" name="Picture 2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885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E6D0487" id="Lienzo 260" o:spid="_x0000_s1026" editas="canvas" style="position:absolute;margin-left:0;margin-top:0;width:425.2pt;height:305.95pt;z-index:251668992;mso-position-horizontal-relative:char;mso-position-vertical-relative:line" coordsize="54000,38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">
                  <v:shape id="_x0000_s1027" type="#_x0000_t75" style="position:absolute;width:54000;height:38855;visibility:visible;mso-wrap-style:square">
                    <v:fill o:detectmouseclick="t"/>
                    <v:path o:connecttype="none"/>
                  </v:shape>
                  <v:shape id="Picture 262" o:spid="_x0000_s1028" type="#_x0000_t75" style="position:absolute;width:5400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">
                    <v:imagedata r:id="rId107" o:title=""/>
                  </v:shape>
                  <w10:wrap anchory="line"/>
                </v:group>
              </w:pict>
            </mc:Fallback>
          </mc:AlternateContent>
        </w:r>
        <w:r>
          <w:rPr>
            <w:noProof/>
          </w:rPr>
          <mc:AlternateContent>
            <mc:Choice Requires="wps">
              <w:drawing>
                <wp:inline distT="0" distB="0" distL="0" distR="0" wp14:anchorId="653732F9" wp14:editId="11AB5606">
                  <wp:extent cx="5401310" cy="3881120"/>
                  <wp:effectExtent l="0" t="0" r="0" b="0"/>
                  <wp:docPr id="12"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88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AB6EA" id="AutoShape 96" o:spid="_x0000_s1026" style="width:425.3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" filled="f" stroked="f">
                  <o:lock v:ext="edit" aspectratio="t"/>
                  <w10:anchorlock/>
                </v:rect>
              </w:pict>
            </mc:Fallback>
          </mc:AlternateContent>
        </w:r>
      </w:ins>
    </w:p>
    <w:p w14:paraId="6275C52D" w14:textId="77777777" w:rsidR="00D244E2" w:rsidRDefault="00D244E2" w:rsidP="00D244E2">
      <w:pPr>
        <w:rPr>
          <w:ins w:id="8915" w:author="Castillo Martínez Ana" w:date="2020-09-04T17:56:00Z"/>
        </w:rPr>
      </w:pPr>
    </w:p>
    <w:p w14:paraId="5B1A40DD" w14:textId="77777777" w:rsidR="00D244E2" w:rsidRDefault="00D244E2" w:rsidP="00D244E2">
      <w:pPr>
        <w:jc w:val="center"/>
        <w:rPr>
          <w:ins w:id="8916" w:author="Castillo Martínez Ana" w:date="2020-09-04T17:56:00Z"/>
        </w:rPr>
      </w:pPr>
    </w:p>
    <w:p w14:paraId="19373F3F" w14:textId="77777777" w:rsidR="00D244E2" w:rsidRDefault="00D244E2">
      <w:pPr>
        <w:pStyle w:val="Texto"/>
        <w:rPr>
          <w:ins w:id="8917" w:author="Castillo Martínez Ana" w:date="2020-09-04T17:56:00Z"/>
        </w:rPr>
        <w:pPrChange w:id="8918" w:author="Castillo Martínez Ana" w:date="2020-09-10T17:48:00Z">
          <w:pPr/>
        </w:pPrChange>
      </w:pPr>
      <w:ins w:id="8919" w:author="Castillo Martínez Ana" w:date="2020-09-04T17:56:00Z">
        <w:r>
          <w:t>Desde este menú, podemos decidir acceder a todas las funcionalidades de la aplicación. Cuando se abra una ventana nueva como resultado de haber pulsado alguno de estos botones, la ventana del menú principal se hace invisible. Para volver al menú principal, simplemente hay que cerrar la ventana de la funcionalidad que hayamos abierto.</w:t>
        </w:r>
      </w:ins>
    </w:p>
    <w:p w14:paraId="52A0899C" w14:textId="77777777" w:rsidR="00D244E2" w:rsidRDefault="00D244E2">
      <w:pPr>
        <w:pStyle w:val="Texto"/>
        <w:rPr>
          <w:ins w:id="8920" w:author="Castillo Martínez Ana" w:date="2020-09-04T17:56:00Z"/>
        </w:rPr>
        <w:pPrChange w:id="8921" w:author="Castillo Martínez Ana" w:date="2020-09-10T17:48:00Z">
          <w:pPr/>
        </w:pPrChange>
      </w:pPr>
      <w:ins w:id="8922" w:author="Castillo Martínez Ana" w:date="2020-09-04T17:56:00Z">
        <w:r>
          <w:t xml:space="preserve">En cuanto a las funcionalidades de empleado, si accedemos a la Alta de empleados nos recibe un menú con un formulario a rellenar. Si rellenamos todo con datos correctos, se envían los datos al servidor. La respuesta del servidor se enseñará por pantalla en un mensaje de tipo </w:t>
        </w:r>
        <w:proofErr w:type="spellStart"/>
        <w:r>
          <w:t>popup</w:t>
        </w:r>
        <w:proofErr w:type="spellEnd"/>
        <w:r>
          <w:t>:</w:t>
        </w:r>
      </w:ins>
    </w:p>
    <w:p w14:paraId="73CC177C" w14:textId="77777777" w:rsidR="00D244E2" w:rsidRDefault="00D244E2" w:rsidP="00D244E2">
      <w:pPr>
        <w:rPr>
          <w:ins w:id="8923" w:author="Castillo Martínez Ana" w:date="2020-09-04T17:56:00Z"/>
        </w:rPr>
      </w:pPr>
    </w:p>
    <w:p w14:paraId="77ADECE0" w14:textId="77777777" w:rsidR="00D244E2" w:rsidRDefault="003C4173" w:rsidP="00D244E2">
      <w:pPr>
        <w:rPr>
          <w:ins w:id="8924" w:author="Castillo Martínez Ana" w:date="2020-09-04T17:56:00Z"/>
        </w:rPr>
      </w:pPr>
      <w:ins w:id="8925" w:author="Castillo Martínez Ana" w:date="2020-09-04T17:56:00Z">
        <w:r>
          <w:rPr>
            <w:noProof/>
          </w:rPr>
          <w:lastRenderedPageBreak/>
          <mc:AlternateContent>
            <mc:Choice Requires="wps">
              <w:drawing>
                <wp:anchor distT="0" distB="0" distL="114300" distR="114300" simplePos="0" relativeHeight="251691520" behindDoc="0" locked="0" layoutInCell="1" allowOverlap="1" wp14:anchorId="750FD64E" wp14:editId="7B9D5C07">
                  <wp:simplePos x="0" y="0"/>
                  <wp:positionH relativeFrom="column">
                    <wp:posOffset>3810</wp:posOffset>
                  </wp:positionH>
                  <wp:positionV relativeFrom="paragraph">
                    <wp:posOffset>2124075</wp:posOffset>
                  </wp:positionV>
                  <wp:extent cx="5400040" cy="146050"/>
                  <wp:effectExtent l="0" t="0" r="0" b="0"/>
                  <wp:wrapNone/>
                  <wp:docPr id="19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84D1E" w14:textId="542643D5" w:rsidR="00374611" w:rsidRPr="00C71663" w:rsidRDefault="00374611" w:rsidP="00D244E2">
                              <w:pPr>
                                <w:pStyle w:val="Descripcin"/>
                                <w:jc w:val="center"/>
                                <w:rPr>
                                  <w:szCs w:val="24"/>
                                </w:rPr>
                              </w:pPr>
                              <w:bookmarkStart w:id="8926" w:name="_Toc50736913"/>
                              <w:r>
                                <w:t xml:space="preserve">Figura </w:t>
                              </w:r>
                              <w:r>
                                <w:fldChar w:fldCharType="begin"/>
                              </w:r>
                              <w:r>
                                <w:instrText xml:space="preserve"> SEQ Figura \* ARABIC </w:instrText>
                              </w:r>
                              <w:r>
                                <w:fldChar w:fldCharType="separate"/>
                              </w:r>
                              <w:ins w:id="8927" w:author="Graván Serrano Eduardo" w:date="2020-09-07T15:18:00Z">
                                <w:r>
                                  <w:rPr>
                                    <w:noProof/>
                                  </w:rPr>
                                  <w:t>92</w:t>
                                </w:r>
                              </w:ins>
                              <w:del w:id="8928" w:author="Graván Serrano Eduardo" w:date="2020-09-07T15:18:00Z">
                                <w:r w:rsidDel="00FA5913">
                                  <w:rPr>
                                    <w:noProof/>
                                  </w:rPr>
                                  <w:delText>65</w:delText>
                                </w:r>
                              </w:del>
                              <w:r>
                                <w:fldChar w:fldCharType="end"/>
                              </w:r>
                              <w:r>
                                <w:t>. Menú de alta de empleado y posibles respuestas de la aplicación.</w:t>
                              </w:r>
                              <w:bookmarkEnd w:id="89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0FD64E" id="Text Box 302" o:spid="_x0000_s1058" type="#_x0000_t202" style="position:absolute;left:0;text-align:left;margin-left:.3pt;margin-top:167.25pt;width:425.2pt;height:1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" stroked="f">
                  <v:textbox style="mso-fit-shape-to-text:t" inset="0,0,0,0">
                    <w:txbxContent>
                      <w:p w14:paraId="1E184D1E" w14:textId="542643D5" w:rsidR="00374611" w:rsidRPr="00C71663" w:rsidRDefault="00374611" w:rsidP="00D244E2">
                        <w:pPr>
                          <w:pStyle w:val="Descripcin"/>
                          <w:jc w:val="center"/>
                          <w:rPr>
                            <w:szCs w:val="24"/>
                          </w:rPr>
                        </w:pPr>
                        <w:bookmarkStart w:id="8929" w:name="_Toc50736913"/>
                        <w:r>
                          <w:t xml:space="preserve">Figura </w:t>
                        </w:r>
                        <w:r>
                          <w:fldChar w:fldCharType="begin"/>
                        </w:r>
                        <w:r>
                          <w:instrText xml:space="preserve"> SEQ Figura \* ARABIC </w:instrText>
                        </w:r>
                        <w:r>
                          <w:fldChar w:fldCharType="separate"/>
                        </w:r>
                        <w:ins w:id="8930" w:author="Graván Serrano Eduardo" w:date="2020-09-07T15:18:00Z">
                          <w:r>
                            <w:rPr>
                              <w:noProof/>
                            </w:rPr>
                            <w:t>92</w:t>
                          </w:r>
                        </w:ins>
                        <w:del w:id="8931" w:author="Graván Serrano Eduardo" w:date="2020-09-07T15:18:00Z">
                          <w:r w:rsidDel="00FA5913">
                            <w:rPr>
                              <w:noProof/>
                            </w:rPr>
                            <w:delText>65</w:delText>
                          </w:r>
                        </w:del>
                        <w:r>
                          <w:fldChar w:fldCharType="end"/>
                        </w:r>
                        <w:r>
                          <w:t>. Menú de alta de empleado y posibles respuestas de la aplicación.</w:t>
                        </w:r>
                        <w:bookmarkEnd w:id="8929"/>
                      </w:p>
                    </w:txbxContent>
                  </v:textbox>
                </v:shape>
              </w:pict>
            </mc:Fallback>
          </mc:AlternateContent>
        </w:r>
        <w:r>
          <w:rPr>
            <w:noProof/>
          </w:rPr>
          <mc:AlternateContent>
            <mc:Choice Requires="wpc">
              <w:drawing>
                <wp:anchor distT="0" distB="0" distL="114300" distR="114300" simplePos="0" relativeHeight="251667968" behindDoc="0" locked="0" layoutInCell="1" allowOverlap="1" wp14:anchorId="5EE075BF" wp14:editId="64120E4E">
                  <wp:simplePos x="0" y="0"/>
                  <wp:positionH relativeFrom="character">
                    <wp:posOffset>0</wp:posOffset>
                  </wp:positionH>
                  <wp:positionV relativeFrom="line">
                    <wp:posOffset>0</wp:posOffset>
                  </wp:positionV>
                  <wp:extent cx="5400040" cy="2066925"/>
                  <wp:effectExtent l="0" t="0" r="0" b="0"/>
                  <wp:wrapNone/>
                  <wp:docPr id="257" name="Lienzo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7" name="Picture 2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2066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A77459A" id="Lienzo 257" o:spid="_x0000_s1026" editas="canvas" style="position:absolute;margin-left:0;margin-top:0;width:425.2pt;height:162.75pt;z-index:251667968;mso-position-horizontal-relative:char;mso-position-vertical-relative:line" coordsize="54000,20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">
                  <v:shape id="_x0000_s1027" type="#_x0000_t75" style="position:absolute;width:54000;height:20669;visibility:visible;mso-wrap-style:square">
                    <v:fill o:detectmouseclick="t"/>
                    <v:path o:connecttype="none"/>
                  </v:shape>
                  <v:shape id="Picture 259" o:spid="_x0000_s1028" type="#_x0000_t75" style="position:absolute;width:540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">
                    <v:imagedata r:id="rId109" o:title=""/>
                  </v:shape>
                  <w10:wrap anchory="line"/>
                </v:group>
              </w:pict>
            </mc:Fallback>
          </mc:AlternateContent>
        </w:r>
        <w:r>
          <w:rPr>
            <w:noProof/>
          </w:rPr>
          <mc:AlternateContent>
            <mc:Choice Requires="wps">
              <w:drawing>
                <wp:inline distT="0" distB="0" distL="0" distR="0" wp14:anchorId="23BBB216" wp14:editId="72ABB11C">
                  <wp:extent cx="5401310" cy="2062480"/>
                  <wp:effectExtent l="0" t="0" r="0" b="0"/>
                  <wp:docPr id="11"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06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EE385" id="AutoShape 97" o:spid="_x0000_s1026" style="width:425.3pt;height:1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" filled="f" stroked="f">
                  <o:lock v:ext="edit" aspectratio="t"/>
                  <w10:anchorlock/>
                </v:rect>
              </w:pict>
            </mc:Fallback>
          </mc:AlternateContent>
        </w:r>
      </w:ins>
    </w:p>
    <w:p w14:paraId="66653EE4" w14:textId="77777777" w:rsidR="00D244E2" w:rsidRDefault="00D244E2" w:rsidP="00D244E2">
      <w:pPr>
        <w:rPr>
          <w:ins w:id="8932" w:author="Castillo Martínez Ana" w:date="2020-09-04T17:56:00Z"/>
        </w:rPr>
      </w:pPr>
    </w:p>
    <w:p w14:paraId="552A91DC" w14:textId="77777777" w:rsidR="00D244E2" w:rsidRDefault="00D244E2" w:rsidP="00D244E2">
      <w:pPr>
        <w:rPr>
          <w:ins w:id="8933" w:author="Castillo Martínez Ana" w:date="2020-09-04T17:56:00Z"/>
          <w:noProof/>
        </w:rPr>
      </w:pPr>
    </w:p>
    <w:p w14:paraId="5D2A8760" w14:textId="77777777" w:rsidR="00D244E2" w:rsidRDefault="00D244E2">
      <w:pPr>
        <w:pStyle w:val="Texto"/>
        <w:rPr>
          <w:ins w:id="8934" w:author="Castillo Martínez Ana" w:date="2020-09-04T17:56:00Z"/>
          <w:noProof/>
        </w:rPr>
        <w:pPrChange w:id="8935" w:author="Castillo Martínez Ana" w:date="2020-09-10T17:48:00Z">
          <w:pPr/>
        </w:pPrChange>
      </w:pPr>
      <w:ins w:id="8936" w:author="Castillo Martínez Ana" w:date="2020-09-04T17:56:00Z">
        <w:r>
          <w:rPr>
            <w:noProof/>
          </w:rPr>
          <w:t>Si accedemos al menú de Baja de empleado, tenemos un menú en el cual se nos pide el email del empleado que queremos dar de baja. De nuevo, el sistema nos mostrará por pantalla un mensaje con la respuesta del servidor:</w:t>
        </w:r>
      </w:ins>
    </w:p>
    <w:p w14:paraId="439861A4" w14:textId="77777777" w:rsidR="00D244E2" w:rsidRDefault="00D244E2" w:rsidP="00D244E2">
      <w:pPr>
        <w:rPr>
          <w:ins w:id="8937" w:author="Castillo Martínez Ana" w:date="2020-09-04T17:56:00Z"/>
          <w:noProof/>
        </w:rPr>
      </w:pPr>
    </w:p>
    <w:p w14:paraId="47E69C68" w14:textId="77777777" w:rsidR="00D244E2" w:rsidRDefault="003C4173" w:rsidP="00D244E2">
      <w:pPr>
        <w:rPr>
          <w:ins w:id="8938" w:author="Castillo Martínez Ana" w:date="2020-09-04T17:56:00Z"/>
          <w:noProof/>
        </w:rPr>
      </w:pPr>
      <w:ins w:id="8939" w:author="Castillo Martínez Ana" w:date="2020-09-04T17:56:00Z">
        <w:r>
          <w:rPr>
            <w:noProof/>
          </w:rPr>
          <mc:AlternateContent>
            <mc:Choice Requires="wps">
              <w:drawing>
                <wp:anchor distT="0" distB="0" distL="114300" distR="114300" simplePos="0" relativeHeight="251692544" behindDoc="0" locked="0" layoutInCell="1" allowOverlap="1" wp14:anchorId="3FB66513" wp14:editId="535064F0">
                  <wp:simplePos x="0" y="0"/>
                  <wp:positionH relativeFrom="column">
                    <wp:posOffset>0</wp:posOffset>
                  </wp:positionH>
                  <wp:positionV relativeFrom="paragraph">
                    <wp:posOffset>1914525</wp:posOffset>
                  </wp:positionV>
                  <wp:extent cx="5403850" cy="146050"/>
                  <wp:effectExtent l="0" t="0" r="0" b="0"/>
                  <wp:wrapNone/>
                  <wp:docPr id="12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714D8" w14:textId="52086D6C" w:rsidR="00374611" w:rsidRPr="00937FAD" w:rsidRDefault="00374611" w:rsidP="00D244E2">
                              <w:pPr>
                                <w:pStyle w:val="Descripcin"/>
                                <w:jc w:val="center"/>
                                <w:rPr>
                                  <w:noProof/>
                                  <w:szCs w:val="24"/>
                                </w:rPr>
                              </w:pPr>
                              <w:bookmarkStart w:id="8940" w:name="_Toc50736914"/>
                              <w:r>
                                <w:t xml:space="preserve">Figura </w:t>
                              </w:r>
                              <w:r>
                                <w:fldChar w:fldCharType="begin"/>
                              </w:r>
                              <w:r>
                                <w:instrText xml:space="preserve"> SEQ Figura \* ARABIC </w:instrText>
                              </w:r>
                              <w:r>
                                <w:fldChar w:fldCharType="separate"/>
                              </w:r>
                              <w:ins w:id="8941" w:author="Graván Serrano Eduardo" w:date="2020-09-07T15:18:00Z">
                                <w:r>
                                  <w:rPr>
                                    <w:noProof/>
                                  </w:rPr>
                                  <w:t>93</w:t>
                                </w:r>
                              </w:ins>
                              <w:del w:id="8942" w:author="Graván Serrano Eduardo" w:date="2020-09-07T15:18:00Z">
                                <w:r w:rsidDel="00FA5913">
                                  <w:rPr>
                                    <w:noProof/>
                                  </w:rPr>
                                  <w:delText>66</w:delText>
                                </w:r>
                              </w:del>
                              <w:r>
                                <w:fldChar w:fldCharType="end"/>
                              </w:r>
                              <w:r>
                                <w:t>. Menú de baja de empleado y respuesta correcta del servidor.</w:t>
                              </w:r>
                              <w:bookmarkEnd w:id="89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B66513" id="Text Box 303" o:spid="_x0000_s1059" type="#_x0000_t202" style="position:absolute;left:0;text-align:left;margin-left:0;margin-top:150.75pt;width:425.5pt;height: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" stroked="f">
                  <v:textbox style="mso-fit-shape-to-text:t" inset="0,0,0,0">
                    <w:txbxContent>
                      <w:p w14:paraId="029714D8" w14:textId="52086D6C" w:rsidR="00374611" w:rsidRPr="00937FAD" w:rsidRDefault="00374611" w:rsidP="00D244E2">
                        <w:pPr>
                          <w:pStyle w:val="Descripcin"/>
                          <w:jc w:val="center"/>
                          <w:rPr>
                            <w:noProof/>
                            <w:szCs w:val="24"/>
                          </w:rPr>
                        </w:pPr>
                        <w:bookmarkStart w:id="8943" w:name="_Toc50736914"/>
                        <w:r>
                          <w:t xml:space="preserve">Figura </w:t>
                        </w:r>
                        <w:r>
                          <w:fldChar w:fldCharType="begin"/>
                        </w:r>
                        <w:r>
                          <w:instrText xml:space="preserve"> SEQ Figura \* ARABIC </w:instrText>
                        </w:r>
                        <w:r>
                          <w:fldChar w:fldCharType="separate"/>
                        </w:r>
                        <w:ins w:id="8944" w:author="Graván Serrano Eduardo" w:date="2020-09-07T15:18:00Z">
                          <w:r>
                            <w:rPr>
                              <w:noProof/>
                            </w:rPr>
                            <w:t>93</w:t>
                          </w:r>
                        </w:ins>
                        <w:del w:id="8945" w:author="Graván Serrano Eduardo" w:date="2020-09-07T15:18:00Z">
                          <w:r w:rsidDel="00FA5913">
                            <w:rPr>
                              <w:noProof/>
                            </w:rPr>
                            <w:delText>66</w:delText>
                          </w:r>
                        </w:del>
                        <w:r>
                          <w:fldChar w:fldCharType="end"/>
                        </w:r>
                        <w:r>
                          <w:t>. Menú de baja de empleado y respuesta correcta del servidor.</w:t>
                        </w:r>
                        <w:bookmarkEnd w:id="8943"/>
                      </w:p>
                    </w:txbxContent>
                  </v:textbox>
                </v:shape>
              </w:pict>
            </mc:Fallback>
          </mc:AlternateContent>
        </w:r>
        <w:r>
          <w:rPr>
            <w:noProof/>
          </w:rPr>
          <mc:AlternateContent>
            <mc:Choice Requires="wpc">
              <w:drawing>
                <wp:anchor distT="0" distB="0" distL="114300" distR="114300" simplePos="0" relativeHeight="251666944" behindDoc="0" locked="0" layoutInCell="1" allowOverlap="1" wp14:anchorId="4E3D3FA0" wp14:editId="1EBEC14E">
                  <wp:simplePos x="0" y="0"/>
                  <wp:positionH relativeFrom="character">
                    <wp:posOffset>0</wp:posOffset>
                  </wp:positionH>
                  <wp:positionV relativeFrom="line">
                    <wp:posOffset>0</wp:posOffset>
                  </wp:positionV>
                  <wp:extent cx="5403850" cy="1857375"/>
                  <wp:effectExtent l="0" t="0" r="0" b="0"/>
                  <wp:wrapNone/>
                  <wp:docPr id="254" name="Lienzo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4" name="Picture 2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100" cy="1857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78767FA" id="Lienzo 254" o:spid="_x0000_s1026" editas="canvas" style="position:absolute;margin-left:0;margin-top:0;width:425.5pt;height:146.25pt;z-index:251666944;mso-position-horizontal-relative:char;mso-position-vertical-relative:line" coordsize="54038,185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">
                  <v:shape id="_x0000_s1027" type="#_x0000_t75" style="position:absolute;width:54038;height:18573;visibility:visible;mso-wrap-style:square">
                    <v:fill o:detectmouseclick="t"/>
                    <v:path o:connecttype="none"/>
                  </v:shape>
                  <v:shape id="Picture 256" o:spid="_x0000_s1028" type="#_x0000_t75" style="position:absolute;width:5400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">
                    <v:imagedata r:id="rId111" o:title=""/>
                  </v:shape>
                  <w10:wrap anchory="line"/>
                </v:group>
              </w:pict>
            </mc:Fallback>
          </mc:AlternateContent>
        </w:r>
        <w:r>
          <w:rPr>
            <w:noProof/>
          </w:rPr>
          <mc:AlternateContent>
            <mc:Choice Requires="wps">
              <w:drawing>
                <wp:inline distT="0" distB="0" distL="0" distR="0" wp14:anchorId="170AA18F" wp14:editId="0DE4A4B9">
                  <wp:extent cx="5401310" cy="1860550"/>
                  <wp:effectExtent l="0" t="0" r="0" b="0"/>
                  <wp:docPr id="10"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B5FB6" id="AutoShape 98" o:spid="_x0000_s1026" style="width:425.3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" filled="f" stroked="f">
                  <o:lock v:ext="edit" aspectratio="t"/>
                  <w10:anchorlock/>
                </v:rect>
              </w:pict>
            </mc:Fallback>
          </mc:AlternateContent>
        </w:r>
      </w:ins>
    </w:p>
    <w:p w14:paraId="750B14B9" w14:textId="77777777" w:rsidR="00D244E2" w:rsidRDefault="00D244E2" w:rsidP="00D244E2">
      <w:pPr>
        <w:rPr>
          <w:ins w:id="8946" w:author="Castillo Martínez Ana" w:date="2020-09-04T17:56:00Z"/>
          <w:noProof/>
        </w:rPr>
      </w:pPr>
    </w:p>
    <w:p w14:paraId="45270055" w14:textId="77777777" w:rsidR="00D244E2" w:rsidRDefault="00D244E2" w:rsidP="00D244E2">
      <w:pPr>
        <w:rPr>
          <w:ins w:id="8947" w:author="Castillo Martínez Ana" w:date="2020-09-04T17:56:00Z"/>
          <w:noProof/>
        </w:rPr>
      </w:pPr>
    </w:p>
    <w:p w14:paraId="044491ED" w14:textId="77777777" w:rsidR="00D244E2" w:rsidRDefault="00D244E2">
      <w:pPr>
        <w:pStyle w:val="Texto"/>
        <w:rPr>
          <w:ins w:id="8948" w:author="Castillo Martínez Ana" w:date="2020-09-04T17:56:00Z"/>
        </w:rPr>
        <w:pPrChange w:id="8949" w:author="Castillo Martínez Ana" w:date="2020-09-10T17:48:00Z">
          <w:pPr/>
        </w:pPrChange>
      </w:pPr>
      <w:ins w:id="8950" w:author="Castillo Martínez Ana" w:date="2020-09-04T17:56:00Z">
        <w:r>
          <w:t>Por último, tenemos el menú de Consultar empleado. Este menú tiene la funcionalidad de recuperar información sobre empleados en base a su nombre. Está pensado para recuperar el email u otros datos de un empleado cuando el administrador no se acuerde de su email y solo tenga el nombre (o un nombre parcial).</w:t>
        </w:r>
      </w:ins>
    </w:p>
    <w:p w14:paraId="4CA24257" w14:textId="3B11F171" w:rsidR="00D244E2" w:rsidRDefault="00D244E2" w:rsidP="000F63C6">
      <w:pPr>
        <w:pStyle w:val="Texto"/>
        <w:rPr>
          <w:ins w:id="8951" w:author="Castillo Martínez Ana" w:date="2020-09-10T17:48:00Z"/>
        </w:rPr>
      </w:pPr>
      <w:ins w:id="8952" w:author="Castillo Martínez Ana" w:date="2020-09-04T17:56:00Z">
        <w:r>
          <w:t>El menú cuenta con un campo de búsqueda en el cual se nos pide el nombre y una tabla. La tabla será rellenada con los datos recuperados del servidor:</w:t>
        </w:r>
      </w:ins>
    </w:p>
    <w:p w14:paraId="3A6843D5" w14:textId="77777777" w:rsidR="000F63C6" w:rsidRDefault="000F63C6">
      <w:pPr>
        <w:pStyle w:val="Texto"/>
        <w:rPr>
          <w:ins w:id="8953" w:author="Castillo Martínez Ana" w:date="2020-09-04T17:56:00Z"/>
        </w:rPr>
        <w:pPrChange w:id="8954" w:author="Castillo Martínez Ana" w:date="2020-09-10T17:48:00Z">
          <w:pPr/>
        </w:pPrChange>
      </w:pPr>
    </w:p>
    <w:p w14:paraId="07D7E038" w14:textId="77777777" w:rsidR="00D244E2" w:rsidRDefault="003C4173" w:rsidP="00D244E2">
      <w:pPr>
        <w:rPr>
          <w:ins w:id="8955" w:author="Castillo Martínez Ana" w:date="2020-09-04T17:56:00Z"/>
        </w:rPr>
      </w:pPr>
      <w:ins w:id="8956" w:author="Castillo Martínez Ana" w:date="2020-09-04T17:56:00Z">
        <w:r>
          <w:rPr>
            <w:noProof/>
          </w:rPr>
          <w:lastRenderedPageBreak/>
          <mc:AlternateContent>
            <mc:Choice Requires="wps">
              <w:drawing>
                <wp:anchor distT="0" distB="0" distL="114300" distR="114300" simplePos="0" relativeHeight="251693568" behindDoc="0" locked="0" layoutInCell="1" allowOverlap="1" wp14:anchorId="17900269" wp14:editId="0AB92846">
                  <wp:simplePos x="0" y="0"/>
                  <wp:positionH relativeFrom="column">
                    <wp:posOffset>3810</wp:posOffset>
                  </wp:positionH>
                  <wp:positionV relativeFrom="paragraph">
                    <wp:posOffset>1533525</wp:posOffset>
                  </wp:positionV>
                  <wp:extent cx="5400040" cy="146050"/>
                  <wp:effectExtent l="0" t="0" r="0" b="0"/>
                  <wp:wrapNone/>
                  <wp:docPr id="123"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4F274" w14:textId="519E6E6A" w:rsidR="00374611" w:rsidRPr="00112F3B" w:rsidRDefault="00374611" w:rsidP="00D244E2">
                              <w:pPr>
                                <w:pStyle w:val="Descripcin"/>
                                <w:jc w:val="center"/>
                                <w:rPr>
                                  <w:szCs w:val="24"/>
                                </w:rPr>
                              </w:pPr>
                              <w:bookmarkStart w:id="8957" w:name="_Toc50736915"/>
                              <w:r>
                                <w:t xml:space="preserve">Figura </w:t>
                              </w:r>
                              <w:r>
                                <w:fldChar w:fldCharType="begin"/>
                              </w:r>
                              <w:r>
                                <w:instrText xml:space="preserve"> SEQ Figura \* ARABIC </w:instrText>
                              </w:r>
                              <w:r>
                                <w:fldChar w:fldCharType="separate"/>
                              </w:r>
                              <w:ins w:id="8958" w:author="Graván Serrano Eduardo" w:date="2020-09-07T15:18:00Z">
                                <w:r>
                                  <w:rPr>
                                    <w:noProof/>
                                  </w:rPr>
                                  <w:t>94</w:t>
                                </w:r>
                              </w:ins>
                              <w:del w:id="8959" w:author="Graván Serrano Eduardo" w:date="2020-09-07T15:18:00Z">
                                <w:r w:rsidDel="00FA5913">
                                  <w:rPr>
                                    <w:noProof/>
                                  </w:rPr>
                                  <w:delText>67</w:delText>
                                </w:r>
                              </w:del>
                              <w:r>
                                <w:fldChar w:fldCharType="end"/>
                              </w:r>
                              <w:r>
                                <w:t>. Menú de información de usuario y respuesta de la aplicación.</w:t>
                              </w:r>
                              <w:bookmarkEnd w:id="89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900269" id="Text Box 304" o:spid="_x0000_s1060" type="#_x0000_t202" style="position:absolute;left:0;text-align:left;margin-left:.3pt;margin-top:120.75pt;width:425.2pt;height: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" stroked="f">
                  <v:textbox style="mso-fit-shape-to-text:t" inset="0,0,0,0">
                    <w:txbxContent>
                      <w:p w14:paraId="29D4F274" w14:textId="519E6E6A" w:rsidR="00374611" w:rsidRPr="00112F3B" w:rsidRDefault="00374611" w:rsidP="00D244E2">
                        <w:pPr>
                          <w:pStyle w:val="Descripcin"/>
                          <w:jc w:val="center"/>
                          <w:rPr>
                            <w:szCs w:val="24"/>
                          </w:rPr>
                        </w:pPr>
                        <w:bookmarkStart w:id="8960" w:name="_Toc50736915"/>
                        <w:r>
                          <w:t xml:space="preserve">Figura </w:t>
                        </w:r>
                        <w:r>
                          <w:fldChar w:fldCharType="begin"/>
                        </w:r>
                        <w:r>
                          <w:instrText xml:space="preserve"> SEQ Figura \* ARABIC </w:instrText>
                        </w:r>
                        <w:r>
                          <w:fldChar w:fldCharType="separate"/>
                        </w:r>
                        <w:ins w:id="8961" w:author="Graván Serrano Eduardo" w:date="2020-09-07T15:18:00Z">
                          <w:r>
                            <w:rPr>
                              <w:noProof/>
                            </w:rPr>
                            <w:t>94</w:t>
                          </w:r>
                        </w:ins>
                        <w:del w:id="8962" w:author="Graván Serrano Eduardo" w:date="2020-09-07T15:18:00Z">
                          <w:r w:rsidDel="00FA5913">
                            <w:rPr>
                              <w:noProof/>
                            </w:rPr>
                            <w:delText>67</w:delText>
                          </w:r>
                        </w:del>
                        <w:r>
                          <w:fldChar w:fldCharType="end"/>
                        </w:r>
                        <w:r>
                          <w:t>. Menú de información de usuario y respuesta de la aplicación.</w:t>
                        </w:r>
                        <w:bookmarkEnd w:id="8960"/>
                      </w:p>
                    </w:txbxContent>
                  </v:textbox>
                </v:shape>
              </w:pict>
            </mc:Fallback>
          </mc:AlternateContent>
        </w:r>
        <w:r>
          <w:rPr>
            <w:noProof/>
          </w:rPr>
          <mc:AlternateContent>
            <mc:Choice Requires="wpc">
              <w:drawing>
                <wp:anchor distT="0" distB="0" distL="114300" distR="114300" simplePos="0" relativeHeight="251660800" behindDoc="0" locked="0" layoutInCell="1" allowOverlap="1" wp14:anchorId="7C4ACCC2" wp14:editId="5C9E2BAE">
                  <wp:simplePos x="0" y="0"/>
                  <wp:positionH relativeFrom="character">
                    <wp:posOffset>0</wp:posOffset>
                  </wp:positionH>
                  <wp:positionV relativeFrom="line">
                    <wp:posOffset>0</wp:posOffset>
                  </wp:positionV>
                  <wp:extent cx="5400040" cy="1476375"/>
                  <wp:effectExtent l="0" t="0" r="0" b="0"/>
                  <wp:wrapNone/>
                  <wp:docPr id="236" name="Lienzo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2" name="Picture 2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476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D10EACE" id="Lienzo 236" o:spid="_x0000_s1026" editas="canvas" style="position:absolute;margin-left:0;margin-top:0;width:425.2pt;height:116.25pt;z-index:251660800;mso-position-horizontal-relative:char;mso-position-vertical-relative:line" coordsize="54000,147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">
                  <v:shape id="_x0000_s1027" type="#_x0000_t75" style="position:absolute;width:54000;height:14763;visibility:visible;mso-wrap-style:square">
                    <v:fill o:detectmouseclick="t"/>
                    <v:path o:connecttype="none"/>
                  </v:shape>
                  <v:shape id="Picture 238" o:spid="_x0000_s1028" type="#_x0000_t75" style="position:absolute;width:5400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">
                    <v:imagedata r:id="rId113" o:title=""/>
                  </v:shape>
                  <w10:wrap anchory="line"/>
                </v:group>
              </w:pict>
            </mc:Fallback>
          </mc:AlternateContent>
        </w:r>
        <w:r>
          <w:rPr>
            <w:noProof/>
          </w:rPr>
          <mc:AlternateContent>
            <mc:Choice Requires="wps">
              <w:drawing>
                <wp:inline distT="0" distB="0" distL="0" distR="0" wp14:anchorId="3AFEA022" wp14:editId="5551FDBC">
                  <wp:extent cx="5401310" cy="1477645"/>
                  <wp:effectExtent l="0" t="0" r="0" b="0"/>
                  <wp:docPr id="9" name="AutoShap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38851" id="AutoShape 99" o:spid="_x0000_s1026" style="width:425.3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" filled="f" stroked="f">
                  <o:lock v:ext="edit" aspectratio="t"/>
                  <w10:anchorlock/>
                </v:rect>
              </w:pict>
            </mc:Fallback>
          </mc:AlternateContent>
        </w:r>
      </w:ins>
    </w:p>
    <w:p w14:paraId="7FC18B4C" w14:textId="77777777" w:rsidR="00D244E2" w:rsidRDefault="00D244E2" w:rsidP="00D244E2">
      <w:pPr>
        <w:rPr>
          <w:ins w:id="8963" w:author="Castillo Martínez Ana" w:date="2020-09-04T17:56:00Z"/>
        </w:rPr>
      </w:pPr>
    </w:p>
    <w:p w14:paraId="3F09E356" w14:textId="77777777" w:rsidR="00D244E2" w:rsidRDefault="00D244E2" w:rsidP="00D244E2">
      <w:pPr>
        <w:rPr>
          <w:ins w:id="8964" w:author="Castillo Martínez Ana" w:date="2020-09-04T17:56:00Z"/>
        </w:rPr>
      </w:pPr>
    </w:p>
    <w:p w14:paraId="7963367A" w14:textId="77777777" w:rsidR="00D244E2" w:rsidRDefault="00D244E2">
      <w:pPr>
        <w:pStyle w:val="Texto"/>
        <w:rPr>
          <w:ins w:id="8965" w:author="Castillo Martínez Ana" w:date="2020-09-04T17:56:00Z"/>
          <w:noProof/>
        </w:rPr>
        <w:pPrChange w:id="8966" w:author="Castillo Martínez Ana" w:date="2020-09-10T17:48:00Z">
          <w:pPr/>
        </w:pPrChange>
      </w:pPr>
      <w:ins w:id="8967" w:author="Castillo Martínez Ana" w:date="2020-09-04T17:56:00Z">
        <w:r>
          <w:rPr>
            <w:noProof/>
          </w:rPr>
          <w:t>Pasándo al menú de gestión de horarios, volvemos a tener tres posibilidades. La primera de ellas es la de añadir nuevos horarios.</w:t>
        </w:r>
      </w:ins>
    </w:p>
    <w:p w14:paraId="6FA42F03" w14:textId="77777777" w:rsidR="00D244E2" w:rsidRDefault="00D244E2">
      <w:pPr>
        <w:pStyle w:val="Texto"/>
        <w:rPr>
          <w:ins w:id="8968" w:author="Castillo Martínez Ana" w:date="2020-09-04T17:56:00Z"/>
          <w:noProof/>
        </w:rPr>
        <w:pPrChange w:id="8969" w:author="Castillo Martínez Ana" w:date="2020-09-10T17:48:00Z">
          <w:pPr/>
        </w:pPrChange>
      </w:pPr>
      <w:ins w:id="8970" w:author="Castillo Martínez Ana" w:date="2020-09-04T17:56:00Z">
        <w:r>
          <w:rPr>
            <w:noProof/>
          </w:rPr>
          <w:t>El menú para añadir nuevos horarios nos pide el email del empleado sobre el que queremos crear el horario, y nos presenta con una serie de menus de elección para escoger tanto la fecha exacta del registro horario, como las horas de entradas y salida que tendrá el registro para ese día:</w:t>
        </w:r>
      </w:ins>
    </w:p>
    <w:p w14:paraId="08AC6E52" w14:textId="77777777" w:rsidR="00D244E2" w:rsidRDefault="00D244E2" w:rsidP="00D244E2">
      <w:pPr>
        <w:rPr>
          <w:ins w:id="8971" w:author="Castillo Martínez Ana" w:date="2020-09-04T17:56:00Z"/>
          <w:noProof/>
        </w:rPr>
      </w:pPr>
    </w:p>
    <w:p w14:paraId="5A10E660" w14:textId="77777777" w:rsidR="00D244E2" w:rsidRDefault="003C4173" w:rsidP="00D244E2">
      <w:pPr>
        <w:keepNext/>
        <w:jc w:val="center"/>
        <w:rPr>
          <w:ins w:id="8972" w:author="Castillo Martínez Ana" w:date="2020-09-04T17:56:00Z"/>
        </w:rPr>
      </w:pPr>
      <w:ins w:id="8973" w:author="Castillo Martínez Ana" w:date="2020-09-04T17:56:00Z">
        <w:r>
          <w:rPr>
            <w:noProof/>
          </w:rPr>
          <w:drawing>
            <wp:inline distT="0" distB="0" distL="0" distR="0" wp14:anchorId="457FF6C7" wp14:editId="592B1632">
              <wp:extent cx="2583815" cy="2604770"/>
              <wp:effectExtent l="0" t="0" r="0" b="0"/>
              <wp:docPr id="10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83815" cy="2604770"/>
                      </a:xfrm>
                      <a:prstGeom prst="rect">
                        <a:avLst/>
                      </a:prstGeom>
                      <a:noFill/>
                      <a:ln>
                        <a:noFill/>
                      </a:ln>
                    </pic:spPr>
                  </pic:pic>
                </a:graphicData>
              </a:graphic>
            </wp:inline>
          </w:drawing>
        </w:r>
      </w:ins>
    </w:p>
    <w:p w14:paraId="5562DF9E" w14:textId="40858447" w:rsidR="00D244E2" w:rsidRDefault="00D244E2" w:rsidP="00D244E2">
      <w:pPr>
        <w:pStyle w:val="Descripcin"/>
        <w:jc w:val="center"/>
        <w:rPr>
          <w:ins w:id="8974" w:author="Castillo Martínez Ana" w:date="2020-09-04T17:56:00Z"/>
          <w:noProof/>
        </w:rPr>
      </w:pPr>
      <w:bookmarkStart w:id="8975" w:name="_Toc50736916"/>
      <w:ins w:id="8976" w:author="Castillo Martínez Ana" w:date="2020-09-04T17:56:00Z">
        <w:r>
          <w:t xml:space="preserve">Figura </w:t>
        </w:r>
        <w:r>
          <w:fldChar w:fldCharType="begin"/>
        </w:r>
        <w:r>
          <w:instrText xml:space="preserve"> SEQ Figura \* ARABIC </w:instrText>
        </w:r>
        <w:r>
          <w:fldChar w:fldCharType="separate"/>
        </w:r>
      </w:ins>
      <w:ins w:id="8977" w:author="Graván Serrano Eduardo" w:date="2020-09-07T15:18:00Z">
        <w:r w:rsidR="00FA5913">
          <w:rPr>
            <w:noProof/>
          </w:rPr>
          <w:t>95</w:t>
        </w:r>
      </w:ins>
      <w:ins w:id="8978" w:author="Castillo Martínez Ana" w:date="2020-09-04T17:56:00Z">
        <w:del w:id="8979" w:author="Graván Serrano Eduardo" w:date="2020-09-07T15:18:00Z">
          <w:r w:rsidDel="00FA5913">
            <w:rPr>
              <w:noProof/>
            </w:rPr>
            <w:delText>68</w:delText>
          </w:r>
        </w:del>
        <w:r>
          <w:fldChar w:fldCharType="end"/>
        </w:r>
        <w:r>
          <w:t>. Menú de creación de horarios.</w:t>
        </w:r>
        <w:bookmarkEnd w:id="8975"/>
      </w:ins>
    </w:p>
    <w:p w14:paraId="4D299C12" w14:textId="77777777" w:rsidR="00D244E2" w:rsidRDefault="00D244E2" w:rsidP="00D244E2">
      <w:pPr>
        <w:jc w:val="center"/>
        <w:rPr>
          <w:ins w:id="8980" w:author="Castillo Martínez Ana" w:date="2020-09-04T17:56:00Z"/>
          <w:noProof/>
        </w:rPr>
      </w:pPr>
    </w:p>
    <w:p w14:paraId="5055390D" w14:textId="77777777" w:rsidR="00D244E2" w:rsidRDefault="00D244E2">
      <w:pPr>
        <w:pStyle w:val="Texto"/>
        <w:rPr>
          <w:ins w:id="8981" w:author="Castillo Martínez Ana" w:date="2020-09-04T17:56:00Z"/>
          <w:noProof/>
        </w:rPr>
        <w:pPrChange w:id="8982" w:author="Castillo Martínez Ana" w:date="2020-09-10T17:48:00Z">
          <w:pPr/>
        </w:pPrChange>
      </w:pPr>
      <w:ins w:id="8983" w:author="Castillo Martínez Ana" w:date="2020-09-04T17:56:00Z">
        <w:r>
          <w:rPr>
            <w:noProof/>
          </w:rPr>
          <w:t>Cuando pulsemos el botón para crear, la aplicación nos mostrará un mensaje con la respuesta del servidor:</w:t>
        </w:r>
      </w:ins>
    </w:p>
    <w:p w14:paraId="707A91BE" w14:textId="77777777" w:rsidR="00D244E2" w:rsidRDefault="003C4173" w:rsidP="00D244E2">
      <w:pPr>
        <w:rPr>
          <w:ins w:id="8984" w:author="Castillo Martínez Ana" w:date="2020-09-04T17:56:00Z"/>
          <w:noProof/>
        </w:rPr>
      </w:pPr>
      <w:ins w:id="8985" w:author="Castillo Martínez Ana" w:date="2020-09-04T17:56:00Z">
        <w:r>
          <w:rPr>
            <w:noProof/>
          </w:rPr>
          <w:lastRenderedPageBreak/>
          <mc:AlternateContent>
            <mc:Choice Requires="wps">
              <w:drawing>
                <wp:anchor distT="0" distB="0" distL="114300" distR="114300" simplePos="0" relativeHeight="251694592" behindDoc="0" locked="0" layoutInCell="1" allowOverlap="1" wp14:anchorId="64FF5733" wp14:editId="32C133F8">
                  <wp:simplePos x="0" y="0"/>
                  <wp:positionH relativeFrom="column">
                    <wp:posOffset>3810</wp:posOffset>
                  </wp:positionH>
                  <wp:positionV relativeFrom="paragraph">
                    <wp:posOffset>4134485</wp:posOffset>
                  </wp:positionV>
                  <wp:extent cx="5400040" cy="146050"/>
                  <wp:effectExtent l="0" t="0" r="0" b="0"/>
                  <wp:wrapNone/>
                  <wp:docPr id="12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57FD" w14:textId="610CF4D3" w:rsidR="00374611" w:rsidRPr="00B52B48" w:rsidRDefault="00374611" w:rsidP="00D244E2">
                              <w:pPr>
                                <w:pStyle w:val="Descripcin"/>
                                <w:rPr>
                                  <w:noProof/>
                                  <w:szCs w:val="24"/>
                                </w:rPr>
                              </w:pPr>
                              <w:bookmarkStart w:id="8986" w:name="_Toc50736917"/>
                              <w:r>
                                <w:t xml:space="preserve">Figura </w:t>
                              </w:r>
                              <w:r>
                                <w:fldChar w:fldCharType="begin"/>
                              </w:r>
                              <w:r>
                                <w:instrText xml:space="preserve"> SEQ Figura \* ARABIC </w:instrText>
                              </w:r>
                              <w:r>
                                <w:fldChar w:fldCharType="separate"/>
                              </w:r>
                              <w:ins w:id="8987" w:author="Graván Serrano Eduardo" w:date="2020-09-07T15:18:00Z">
                                <w:r>
                                  <w:rPr>
                                    <w:noProof/>
                                  </w:rPr>
                                  <w:t>96</w:t>
                                </w:r>
                              </w:ins>
                              <w:del w:id="8988" w:author="Graván Serrano Eduardo" w:date="2020-09-07T15:18:00Z">
                                <w:r w:rsidDel="00FA5913">
                                  <w:rPr>
                                    <w:noProof/>
                                  </w:rPr>
                                  <w:delText>69</w:delText>
                                </w:r>
                              </w:del>
                              <w:r>
                                <w:fldChar w:fldCharType="end"/>
                              </w:r>
                              <w:r>
                                <w:t>. Posibles respuestas del servidor ante la creación de un nuevo horario para un empleado.</w:t>
                              </w:r>
                              <w:bookmarkEnd w:id="89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F5733" id="Text Box 305" o:spid="_x0000_s1061" type="#_x0000_t202" style="position:absolute;left:0;text-align:left;margin-left:.3pt;margin-top:325.55pt;width:425.2pt;height:1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" stroked="f">
                  <v:textbox style="mso-fit-shape-to-text:t" inset="0,0,0,0">
                    <w:txbxContent>
                      <w:p w14:paraId="09EC57FD" w14:textId="610CF4D3" w:rsidR="00374611" w:rsidRPr="00B52B48" w:rsidRDefault="00374611" w:rsidP="00D244E2">
                        <w:pPr>
                          <w:pStyle w:val="Descripcin"/>
                          <w:rPr>
                            <w:noProof/>
                            <w:szCs w:val="24"/>
                          </w:rPr>
                        </w:pPr>
                        <w:bookmarkStart w:id="8989" w:name="_Toc50736917"/>
                        <w:r>
                          <w:t xml:space="preserve">Figura </w:t>
                        </w:r>
                        <w:r>
                          <w:fldChar w:fldCharType="begin"/>
                        </w:r>
                        <w:r>
                          <w:instrText xml:space="preserve"> SEQ Figura \* ARABIC </w:instrText>
                        </w:r>
                        <w:r>
                          <w:fldChar w:fldCharType="separate"/>
                        </w:r>
                        <w:ins w:id="8990" w:author="Graván Serrano Eduardo" w:date="2020-09-07T15:18:00Z">
                          <w:r>
                            <w:rPr>
                              <w:noProof/>
                            </w:rPr>
                            <w:t>96</w:t>
                          </w:r>
                        </w:ins>
                        <w:del w:id="8991" w:author="Graván Serrano Eduardo" w:date="2020-09-07T15:18:00Z">
                          <w:r w:rsidDel="00FA5913">
                            <w:rPr>
                              <w:noProof/>
                            </w:rPr>
                            <w:delText>69</w:delText>
                          </w:r>
                        </w:del>
                        <w:r>
                          <w:fldChar w:fldCharType="end"/>
                        </w:r>
                        <w:r>
                          <w:t>. Posibles respuestas del servidor ante la creación de un nuevo horario para un empleado.</w:t>
                        </w:r>
                        <w:bookmarkEnd w:id="8989"/>
                      </w:p>
                    </w:txbxContent>
                  </v:textbox>
                </v:shape>
              </w:pict>
            </mc:Fallback>
          </mc:AlternateContent>
        </w:r>
        <w:r>
          <w:rPr>
            <w:noProof/>
          </w:rPr>
          <mc:AlternateContent>
            <mc:Choice Requires="wpc">
              <w:drawing>
                <wp:anchor distT="0" distB="0" distL="114300" distR="114300" simplePos="0" relativeHeight="251665920" behindDoc="0" locked="0" layoutInCell="1" allowOverlap="1" wp14:anchorId="38F36EE9" wp14:editId="6DF2B4DD">
                  <wp:simplePos x="0" y="0"/>
                  <wp:positionH relativeFrom="character">
                    <wp:posOffset>0</wp:posOffset>
                  </wp:positionH>
                  <wp:positionV relativeFrom="line">
                    <wp:posOffset>0</wp:posOffset>
                  </wp:positionV>
                  <wp:extent cx="5400040" cy="4077335"/>
                  <wp:effectExtent l="0" t="0" r="0" b="0"/>
                  <wp:wrapNone/>
                  <wp:docPr id="251" name="Lienzo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0" name="Picture 2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40773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D489582" id="Lienzo 251" o:spid="_x0000_s1026" editas="canvas" style="position:absolute;margin-left:0;margin-top:0;width:425.2pt;height:321.05pt;z-index:251665920;mso-position-horizontal-relative:char;mso-position-vertical-relative:line" coordsize="54000,407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">
                  <v:shape id="_x0000_s1027" type="#_x0000_t75" style="position:absolute;width:54000;height:40773;visibility:visible;mso-wrap-style:square">
                    <v:fill o:detectmouseclick="t"/>
                    <v:path o:connecttype="none"/>
                  </v:shape>
                  <v:shape id="Picture 253" o:spid="_x0000_s1028" type="#_x0000_t75" style="position:absolute;width:54000;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">
                    <v:imagedata r:id="rId116" o:title=""/>
                  </v:shape>
                  <w10:wrap anchory="line"/>
                </v:group>
              </w:pict>
            </mc:Fallback>
          </mc:AlternateContent>
        </w:r>
        <w:r>
          <w:rPr>
            <w:noProof/>
          </w:rPr>
          <mc:AlternateContent>
            <mc:Choice Requires="wps">
              <w:drawing>
                <wp:inline distT="0" distB="0" distL="0" distR="0" wp14:anchorId="1311626C" wp14:editId="1CF97E83">
                  <wp:extent cx="5401310" cy="4072255"/>
                  <wp:effectExtent l="0" t="0" r="0" b="0"/>
                  <wp:docPr id="8" name="AutoShap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967AA" id="AutoShape 101"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" filled="f" stroked="f">
                  <o:lock v:ext="edit" aspectratio="t"/>
                  <w10:anchorlock/>
                </v:rect>
              </w:pict>
            </mc:Fallback>
          </mc:AlternateContent>
        </w:r>
      </w:ins>
    </w:p>
    <w:p w14:paraId="2936270D" w14:textId="77777777" w:rsidR="00D244E2" w:rsidRDefault="00D244E2" w:rsidP="00D244E2">
      <w:pPr>
        <w:rPr>
          <w:ins w:id="8992" w:author="Castillo Martínez Ana" w:date="2020-09-04T17:56:00Z"/>
          <w:noProof/>
        </w:rPr>
      </w:pPr>
    </w:p>
    <w:p w14:paraId="1D84EF79" w14:textId="77777777" w:rsidR="00D244E2" w:rsidRDefault="00D244E2" w:rsidP="00D244E2">
      <w:pPr>
        <w:rPr>
          <w:ins w:id="8993" w:author="Castillo Martínez Ana" w:date="2020-09-04T17:56:00Z"/>
          <w:noProof/>
        </w:rPr>
      </w:pPr>
    </w:p>
    <w:p w14:paraId="0FE3AEF4" w14:textId="77777777" w:rsidR="00D244E2" w:rsidRDefault="00D244E2">
      <w:pPr>
        <w:pStyle w:val="Texto"/>
        <w:rPr>
          <w:ins w:id="8994" w:author="Castillo Martínez Ana" w:date="2020-09-04T17:56:00Z"/>
          <w:noProof/>
        </w:rPr>
        <w:pPrChange w:id="8995" w:author="Castillo Martínez Ana" w:date="2020-09-10T17:48:00Z">
          <w:pPr/>
        </w:pPrChange>
      </w:pPr>
      <w:ins w:id="8996" w:author="Castillo Martínez Ana" w:date="2020-09-04T17:56:00Z">
        <w:r>
          <w:rPr>
            <w:noProof/>
          </w:rPr>
          <w:t>La segunda funcionalidad relacionada con los horarios es la de eliminar un horario. En este caso, el menú nos pedirá el email del empleado sobre el que se quiera borrar el horario, y la fecha del horario que se quiere borrar. De nuevo, la aplicación nos enseñará la respuesta del servidor a través de un popup:</w:t>
        </w:r>
      </w:ins>
    </w:p>
    <w:p w14:paraId="32ACBB84" w14:textId="77777777" w:rsidR="00D244E2" w:rsidRDefault="003C4173" w:rsidP="00D244E2">
      <w:pPr>
        <w:rPr>
          <w:ins w:id="8997" w:author="Castillo Martínez Ana" w:date="2020-09-04T17:56:00Z"/>
          <w:noProof/>
        </w:rPr>
      </w:pPr>
      <w:ins w:id="8998" w:author="Castillo Martínez Ana" w:date="2020-09-04T17:56:00Z">
        <w:r>
          <w:rPr>
            <w:noProof/>
          </w:rPr>
          <mc:AlternateContent>
            <mc:Choice Requires="wps">
              <w:drawing>
                <wp:anchor distT="0" distB="0" distL="114300" distR="114300" simplePos="0" relativeHeight="251695616" behindDoc="0" locked="0" layoutInCell="1" allowOverlap="1" wp14:anchorId="2A7720B0" wp14:editId="372DC326">
                  <wp:simplePos x="0" y="0"/>
                  <wp:positionH relativeFrom="column">
                    <wp:posOffset>3810</wp:posOffset>
                  </wp:positionH>
                  <wp:positionV relativeFrom="paragraph">
                    <wp:posOffset>3230880</wp:posOffset>
                  </wp:positionV>
                  <wp:extent cx="5097145" cy="146050"/>
                  <wp:effectExtent l="0" t="0" r="0" b="0"/>
                  <wp:wrapNone/>
                  <wp:docPr id="119"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91981" w14:textId="0D76BC2B" w:rsidR="00374611" w:rsidRPr="00695145" w:rsidRDefault="00374611" w:rsidP="00D244E2">
                              <w:pPr>
                                <w:pStyle w:val="Descripcin"/>
                                <w:jc w:val="center"/>
                                <w:rPr>
                                  <w:noProof/>
                                  <w:szCs w:val="24"/>
                                </w:rPr>
                              </w:pPr>
                              <w:bookmarkStart w:id="8999" w:name="_Toc50736918"/>
                              <w:r>
                                <w:t xml:space="preserve">Figura </w:t>
                              </w:r>
                              <w:r>
                                <w:fldChar w:fldCharType="begin"/>
                              </w:r>
                              <w:r>
                                <w:instrText xml:space="preserve"> SEQ Figura \* ARABIC </w:instrText>
                              </w:r>
                              <w:r>
                                <w:fldChar w:fldCharType="separate"/>
                              </w:r>
                              <w:ins w:id="9000" w:author="Graván Serrano Eduardo" w:date="2020-09-07T15:18:00Z">
                                <w:r>
                                  <w:rPr>
                                    <w:noProof/>
                                  </w:rPr>
                                  <w:t>97</w:t>
                                </w:r>
                              </w:ins>
                              <w:del w:id="9001" w:author="Graván Serrano Eduardo" w:date="2020-09-07T15:18:00Z">
                                <w:r w:rsidDel="00FA5913">
                                  <w:rPr>
                                    <w:noProof/>
                                  </w:rPr>
                                  <w:delText>70</w:delText>
                                </w:r>
                              </w:del>
                              <w:r>
                                <w:fldChar w:fldCharType="end"/>
                              </w:r>
                              <w:r>
                                <w:t>. Menú de eliminación de un horario para un empleado.</w:t>
                              </w:r>
                              <w:bookmarkEnd w:id="89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7720B0" id="Text Box 306" o:spid="_x0000_s1062" type="#_x0000_t202" style="position:absolute;left:0;text-align:left;margin-left:.3pt;margin-top:254.4pt;width:401.35pt;height:1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" stroked="f">
                  <v:textbox style="mso-fit-shape-to-text:t" inset="0,0,0,0">
                    <w:txbxContent>
                      <w:p w14:paraId="2D591981" w14:textId="0D76BC2B" w:rsidR="00374611" w:rsidRPr="00695145" w:rsidRDefault="00374611" w:rsidP="00D244E2">
                        <w:pPr>
                          <w:pStyle w:val="Descripcin"/>
                          <w:jc w:val="center"/>
                          <w:rPr>
                            <w:noProof/>
                            <w:szCs w:val="24"/>
                          </w:rPr>
                        </w:pPr>
                        <w:bookmarkStart w:id="9002" w:name="_Toc50736918"/>
                        <w:r>
                          <w:t xml:space="preserve">Figura </w:t>
                        </w:r>
                        <w:r>
                          <w:fldChar w:fldCharType="begin"/>
                        </w:r>
                        <w:r>
                          <w:instrText xml:space="preserve"> SEQ Figura \* ARABIC </w:instrText>
                        </w:r>
                        <w:r>
                          <w:fldChar w:fldCharType="separate"/>
                        </w:r>
                        <w:ins w:id="9003" w:author="Graván Serrano Eduardo" w:date="2020-09-07T15:18:00Z">
                          <w:r>
                            <w:rPr>
                              <w:noProof/>
                            </w:rPr>
                            <w:t>97</w:t>
                          </w:r>
                        </w:ins>
                        <w:del w:id="9004" w:author="Graván Serrano Eduardo" w:date="2020-09-07T15:18:00Z">
                          <w:r w:rsidDel="00FA5913">
                            <w:rPr>
                              <w:noProof/>
                            </w:rPr>
                            <w:delText>70</w:delText>
                          </w:r>
                        </w:del>
                        <w:r>
                          <w:fldChar w:fldCharType="end"/>
                        </w:r>
                        <w:r>
                          <w:t>. Menú de eliminación de un horario para un empleado.</w:t>
                        </w:r>
                        <w:bookmarkEnd w:id="9002"/>
                      </w:p>
                    </w:txbxContent>
                  </v:textbox>
                </v:shape>
              </w:pict>
            </mc:Fallback>
          </mc:AlternateContent>
        </w:r>
        <w:r>
          <w:rPr>
            <w:noProof/>
          </w:rPr>
          <mc:AlternateContent>
            <mc:Choice Requires="wpc">
              <w:drawing>
                <wp:anchor distT="0" distB="0" distL="114300" distR="114300" simplePos="0" relativeHeight="251661824" behindDoc="0" locked="0" layoutInCell="1" allowOverlap="1" wp14:anchorId="71A46005" wp14:editId="4A048A24">
                  <wp:simplePos x="0" y="0"/>
                  <wp:positionH relativeFrom="character">
                    <wp:posOffset>0</wp:posOffset>
                  </wp:positionH>
                  <wp:positionV relativeFrom="line">
                    <wp:posOffset>0</wp:posOffset>
                  </wp:positionV>
                  <wp:extent cx="5097145" cy="3173730"/>
                  <wp:effectExtent l="0" t="0" r="0" b="0"/>
                  <wp:wrapNone/>
                  <wp:docPr id="239" name="Lienzo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Picture 2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97145" cy="31737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0D53F76" id="Lienzo 239" o:spid="_x0000_s1026" editas="canvas" style="position:absolute;margin-left:0;margin-top:0;width:401.35pt;height:249.9pt;z-index:251661824;mso-position-horizontal-relative:char;mso-position-vertical-relative:line" coordsize="50971,317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">
                  <v:shape id="_x0000_s1027" type="#_x0000_t75" style="position:absolute;width:50971;height:31737;visibility:visible;mso-wrap-style:square">
                    <v:fill o:detectmouseclick="t"/>
                    <v:path o:connecttype="none"/>
                  </v:shape>
                  <v:shape id="Picture 241" o:spid="_x0000_s1028" type="#_x0000_t75" style="position:absolute;width:50971;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">
                    <v:imagedata r:id="rId118" o:title=""/>
                  </v:shape>
                  <w10:wrap anchory="line"/>
                </v:group>
              </w:pict>
            </mc:Fallback>
          </mc:AlternateContent>
        </w:r>
        <w:r>
          <w:rPr>
            <w:noProof/>
          </w:rPr>
          <mc:AlternateContent>
            <mc:Choice Requires="wps">
              <w:drawing>
                <wp:inline distT="0" distB="0" distL="0" distR="0" wp14:anchorId="2B345754" wp14:editId="1206F99A">
                  <wp:extent cx="5092700" cy="3179445"/>
                  <wp:effectExtent l="0" t="0" r="0" b="0"/>
                  <wp:docPr id="7" name="AutoShap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92700" cy="3179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B3D2C" id="AutoShape 102" o:spid="_x0000_s1026" style="width:401pt;height:2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" filled="f" stroked="f">
                  <o:lock v:ext="edit" aspectratio="t"/>
                  <w10:anchorlock/>
                </v:rect>
              </w:pict>
            </mc:Fallback>
          </mc:AlternateContent>
        </w:r>
      </w:ins>
    </w:p>
    <w:p w14:paraId="1FFEAB6C" w14:textId="77777777" w:rsidR="00D244E2" w:rsidRDefault="00D244E2">
      <w:pPr>
        <w:pStyle w:val="Texto"/>
        <w:rPr>
          <w:ins w:id="9005" w:author="Castillo Martínez Ana" w:date="2020-09-04T17:56:00Z"/>
          <w:noProof/>
        </w:rPr>
        <w:pPrChange w:id="9006" w:author="Castillo Martínez Ana" w:date="2020-09-10T17:49:00Z">
          <w:pPr/>
        </w:pPrChange>
      </w:pPr>
      <w:ins w:id="9007" w:author="Castillo Martínez Ana" w:date="2020-09-04T17:56:00Z">
        <w:r>
          <w:rPr>
            <w:noProof/>
          </w:rPr>
          <w:lastRenderedPageBreak/>
          <w:t>Por último, tenemos la funcionalidad de consultar horarios. En esta ventana, se nos pide el correo electrónico del empleado al que estamos consultando, y tendremos que escoger el mes y año sobre el que estamos buscando los registros horarios. De esta forma, se reducen los resultados y se hace que todo sea más visible.</w:t>
        </w:r>
      </w:ins>
    </w:p>
    <w:p w14:paraId="080324A1" w14:textId="77777777" w:rsidR="00D244E2" w:rsidRDefault="003C4173" w:rsidP="00D244E2">
      <w:pPr>
        <w:rPr>
          <w:ins w:id="9008" w:author="Castillo Martínez Ana" w:date="2020-09-04T17:56:00Z"/>
          <w:noProof/>
        </w:rPr>
      </w:pPr>
      <w:ins w:id="9009" w:author="Castillo Martínez Ana" w:date="2020-09-04T17:56:00Z">
        <w:r>
          <w:rPr>
            <w:noProof/>
          </w:rPr>
          <mc:AlternateContent>
            <mc:Choice Requires="wps">
              <w:drawing>
                <wp:anchor distT="0" distB="0" distL="114300" distR="114300" simplePos="0" relativeHeight="251696640" behindDoc="0" locked="0" layoutInCell="1" allowOverlap="1" wp14:anchorId="30A23262" wp14:editId="59739E3C">
                  <wp:simplePos x="0" y="0"/>
                  <wp:positionH relativeFrom="column">
                    <wp:posOffset>0</wp:posOffset>
                  </wp:positionH>
                  <wp:positionV relativeFrom="paragraph">
                    <wp:posOffset>4291330</wp:posOffset>
                  </wp:positionV>
                  <wp:extent cx="5400040" cy="146050"/>
                  <wp:effectExtent l="0" t="0" r="0" b="0"/>
                  <wp:wrapNone/>
                  <wp:docPr id="1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E04FB" w14:textId="3B86852E" w:rsidR="00374611" w:rsidRPr="0076590C" w:rsidRDefault="00374611" w:rsidP="00D244E2">
                              <w:pPr>
                                <w:pStyle w:val="Descripcin"/>
                                <w:jc w:val="center"/>
                                <w:rPr>
                                  <w:noProof/>
                                  <w:szCs w:val="24"/>
                                </w:rPr>
                              </w:pPr>
                              <w:bookmarkStart w:id="9010" w:name="_Toc50736919"/>
                              <w:r>
                                <w:t xml:space="preserve">Figura </w:t>
                              </w:r>
                              <w:r>
                                <w:fldChar w:fldCharType="begin"/>
                              </w:r>
                              <w:r>
                                <w:instrText xml:space="preserve"> SEQ Figura \* ARABIC </w:instrText>
                              </w:r>
                              <w:r>
                                <w:fldChar w:fldCharType="separate"/>
                              </w:r>
                              <w:ins w:id="9011" w:author="Graván Serrano Eduardo" w:date="2020-09-07T15:18:00Z">
                                <w:r>
                                  <w:rPr>
                                    <w:noProof/>
                                  </w:rPr>
                                  <w:t>98</w:t>
                                </w:r>
                              </w:ins>
                              <w:del w:id="9012" w:author="Graván Serrano Eduardo" w:date="2020-09-07T15:18:00Z">
                                <w:r w:rsidDel="00FA5913">
                                  <w:rPr>
                                    <w:noProof/>
                                  </w:rPr>
                                  <w:delText>71</w:delText>
                                </w:r>
                              </w:del>
                              <w:r>
                                <w:fldChar w:fldCharType="end"/>
                              </w:r>
                              <w:r>
                                <w:t>. Menú de consulta de información de horarios de empleados.</w:t>
                              </w:r>
                              <w:bookmarkEnd w:id="90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23262" id="Text Box 307" o:spid="_x0000_s1063" type="#_x0000_t202" style="position:absolute;left:0;text-align:left;margin-left:0;margin-top:337.9pt;width:425.2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" stroked="f">
                  <v:textbox style="mso-fit-shape-to-text:t" inset="0,0,0,0">
                    <w:txbxContent>
                      <w:p w14:paraId="430E04FB" w14:textId="3B86852E" w:rsidR="00374611" w:rsidRPr="0076590C" w:rsidRDefault="00374611" w:rsidP="00D244E2">
                        <w:pPr>
                          <w:pStyle w:val="Descripcin"/>
                          <w:jc w:val="center"/>
                          <w:rPr>
                            <w:noProof/>
                            <w:szCs w:val="24"/>
                          </w:rPr>
                        </w:pPr>
                        <w:bookmarkStart w:id="9013" w:name="_Toc50736919"/>
                        <w:r>
                          <w:t xml:space="preserve">Figura </w:t>
                        </w:r>
                        <w:r>
                          <w:fldChar w:fldCharType="begin"/>
                        </w:r>
                        <w:r>
                          <w:instrText xml:space="preserve"> SEQ Figura \* ARABIC </w:instrText>
                        </w:r>
                        <w:r>
                          <w:fldChar w:fldCharType="separate"/>
                        </w:r>
                        <w:ins w:id="9014" w:author="Graván Serrano Eduardo" w:date="2020-09-07T15:18:00Z">
                          <w:r>
                            <w:rPr>
                              <w:noProof/>
                            </w:rPr>
                            <w:t>98</w:t>
                          </w:r>
                        </w:ins>
                        <w:del w:id="9015" w:author="Graván Serrano Eduardo" w:date="2020-09-07T15:18:00Z">
                          <w:r w:rsidDel="00FA5913">
                            <w:rPr>
                              <w:noProof/>
                            </w:rPr>
                            <w:delText>71</w:delText>
                          </w:r>
                        </w:del>
                        <w:r>
                          <w:fldChar w:fldCharType="end"/>
                        </w:r>
                        <w:r>
                          <w:t>. Menú de consulta de información de horarios de empleados.</w:t>
                        </w:r>
                        <w:bookmarkEnd w:id="9013"/>
                      </w:p>
                    </w:txbxContent>
                  </v:textbox>
                </v:shape>
              </w:pict>
            </mc:Fallback>
          </mc:AlternateContent>
        </w:r>
        <w:r>
          <w:rPr>
            <w:noProof/>
          </w:rPr>
          <mc:AlternateContent>
            <mc:Choice Requires="wpc">
              <w:drawing>
                <wp:anchor distT="0" distB="0" distL="114300" distR="114300" simplePos="0" relativeHeight="251664896" behindDoc="0" locked="0" layoutInCell="1" allowOverlap="1" wp14:anchorId="438A4C52" wp14:editId="2B9ECE8A">
                  <wp:simplePos x="0" y="0"/>
                  <wp:positionH relativeFrom="character">
                    <wp:posOffset>0</wp:posOffset>
                  </wp:positionH>
                  <wp:positionV relativeFrom="line">
                    <wp:posOffset>160655</wp:posOffset>
                  </wp:positionV>
                  <wp:extent cx="5400040" cy="4073525"/>
                  <wp:effectExtent l="0" t="0" r="0" b="0"/>
                  <wp:wrapNone/>
                  <wp:docPr id="248" name="Lienzo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6" name="Picture 2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05753" y="0"/>
                              <a:ext cx="4680035" cy="4073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D07869C" id="Lienzo 248" o:spid="_x0000_s1026" editas="canvas" style="position:absolute;margin-left:0;margin-top:12.65pt;width:425.2pt;height:320.75pt;z-index:251664896;mso-position-horizontal-relative:char;mso-position-vertical-relative:line" coordsize="54000,407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">
                  <v:shape id="_x0000_s1027" type="#_x0000_t75" style="position:absolute;width:54000;height:40735;visibility:visible;mso-wrap-style:square">
                    <v:fill o:detectmouseclick="t"/>
                    <v:path o:connecttype="none"/>
                  </v:shape>
                  <v:shape id="Picture 250" o:spid="_x0000_s1028" type="#_x0000_t75" style="position:absolute;left:4057;width:46800;height:40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">
                    <v:imagedata r:id="rId120" o:title=""/>
                  </v:shape>
                  <w10:wrap anchory="line"/>
                </v:group>
              </w:pict>
            </mc:Fallback>
          </mc:AlternateContent>
        </w:r>
      </w:ins>
    </w:p>
    <w:p w14:paraId="7BA0F885" w14:textId="77777777" w:rsidR="00D244E2" w:rsidRDefault="003C4173" w:rsidP="00D244E2">
      <w:pPr>
        <w:rPr>
          <w:ins w:id="9016" w:author="Castillo Martínez Ana" w:date="2020-09-04T17:56:00Z"/>
          <w:noProof/>
        </w:rPr>
      </w:pPr>
      <w:ins w:id="9017" w:author="Castillo Martínez Ana" w:date="2020-09-04T17:56:00Z">
        <w:r>
          <w:rPr>
            <w:noProof/>
          </w:rPr>
          <mc:AlternateContent>
            <mc:Choice Requires="wps">
              <w:drawing>
                <wp:inline distT="0" distB="0" distL="0" distR="0" wp14:anchorId="06665B6E" wp14:editId="1FCE2F87">
                  <wp:extent cx="5401310" cy="4072255"/>
                  <wp:effectExtent l="0" t="0" r="0" b="0"/>
                  <wp:docPr id="6"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58798" id="AutoShape 103"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" filled="f" stroked="f">
                  <o:lock v:ext="edit" aspectratio="t"/>
                  <w10:anchorlock/>
                </v:rect>
              </w:pict>
            </mc:Fallback>
          </mc:AlternateContent>
        </w:r>
      </w:ins>
    </w:p>
    <w:p w14:paraId="696B03D2" w14:textId="77777777" w:rsidR="00D244E2" w:rsidRDefault="00D244E2" w:rsidP="00D244E2">
      <w:pPr>
        <w:rPr>
          <w:ins w:id="9018" w:author="Castillo Martínez Ana" w:date="2020-09-04T17:56:00Z"/>
          <w:noProof/>
        </w:rPr>
      </w:pPr>
    </w:p>
    <w:p w14:paraId="497E72B8" w14:textId="77777777" w:rsidR="00D244E2" w:rsidRDefault="00D244E2" w:rsidP="00D244E2">
      <w:pPr>
        <w:rPr>
          <w:ins w:id="9019" w:author="Castillo Martínez Ana" w:date="2020-09-04T17:56:00Z"/>
          <w:noProof/>
        </w:rPr>
      </w:pPr>
    </w:p>
    <w:p w14:paraId="1303D81C" w14:textId="77777777" w:rsidR="00D244E2" w:rsidRDefault="00D244E2">
      <w:pPr>
        <w:pStyle w:val="Texto"/>
        <w:rPr>
          <w:ins w:id="9020" w:author="Castillo Martínez Ana" w:date="2020-09-04T17:56:00Z"/>
          <w:noProof/>
        </w:rPr>
        <w:pPrChange w:id="9021" w:author="Castillo Martínez Ana" w:date="2020-09-10T17:49:00Z">
          <w:pPr/>
        </w:pPrChange>
      </w:pPr>
      <w:ins w:id="9022" w:author="Castillo Martínez Ana" w:date="2020-09-04T17:56:00Z">
        <w:r>
          <w:rPr>
            <w:noProof/>
          </w:rPr>
          <w:t>Nos quedan las funcionalidades referentes a los registros de asistencia de los empleados. La primera funcionalidad nos da la posibilidad de consultar la asistencia de los empleados. Este menú es muy parecido al de consulta de información de horarios.</w:t>
        </w:r>
      </w:ins>
    </w:p>
    <w:p w14:paraId="60222B32" w14:textId="77777777" w:rsidR="00D244E2" w:rsidRDefault="00D244E2">
      <w:pPr>
        <w:pStyle w:val="Texto"/>
        <w:rPr>
          <w:ins w:id="9023" w:author="Castillo Martínez Ana" w:date="2020-09-04T17:56:00Z"/>
          <w:noProof/>
        </w:rPr>
        <w:pPrChange w:id="9024" w:author="Castillo Martínez Ana" w:date="2020-09-10T17:49:00Z">
          <w:pPr/>
        </w:pPrChange>
      </w:pPr>
      <w:ins w:id="9025" w:author="Castillo Martínez Ana" w:date="2020-09-04T17:56:00Z">
        <w:r>
          <w:rPr>
            <w:noProof/>
          </w:rPr>
          <w:t>Se nos pide introducir el email y el mes y año sobre el que consultar. Una vez hemos introducido estos datos, se nos recupera toda la información de asistencia para ese mes del empleado cuyo email hemos introducido.</w:t>
        </w:r>
      </w:ins>
    </w:p>
    <w:p w14:paraId="19E018E0" w14:textId="77777777" w:rsidR="00D244E2" w:rsidRDefault="00D244E2" w:rsidP="00D244E2">
      <w:pPr>
        <w:rPr>
          <w:ins w:id="9026" w:author="Castillo Martínez Ana" w:date="2020-09-04T17:56:00Z"/>
          <w:noProof/>
        </w:rPr>
      </w:pPr>
    </w:p>
    <w:p w14:paraId="4526F894" w14:textId="77777777" w:rsidR="00D244E2" w:rsidRDefault="003C4173" w:rsidP="00D244E2">
      <w:pPr>
        <w:rPr>
          <w:ins w:id="9027" w:author="Castillo Martínez Ana" w:date="2020-09-04T17:56:00Z"/>
          <w:noProof/>
        </w:rPr>
      </w:pPr>
      <w:ins w:id="9028" w:author="Castillo Martínez Ana" w:date="2020-09-04T17:56:00Z">
        <w:r>
          <w:rPr>
            <w:noProof/>
          </w:rPr>
          <w:lastRenderedPageBreak/>
          <mc:AlternateContent>
            <mc:Choice Requires="wps">
              <w:drawing>
                <wp:anchor distT="0" distB="0" distL="114300" distR="114300" simplePos="0" relativeHeight="251697664" behindDoc="0" locked="0" layoutInCell="1" allowOverlap="1" wp14:anchorId="44021A18" wp14:editId="1FAFF292">
                  <wp:simplePos x="0" y="0"/>
                  <wp:positionH relativeFrom="column">
                    <wp:posOffset>3810</wp:posOffset>
                  </wp:positionH>
                  <wp:positionV relativeFrom="paragraph">
                    <wp:posOffset>4933950</wp:posOffset>
                  </wp:positionV>
                  <wp:extent cx="5400040" cy="146050"/>
                  <wp:effectExtent l="0" t="0" r="0" b="0"/>
                  <wp:wrapNone/>
                  <wp:docPr id="11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6975E" w14:textId="756D87E1" w:rsidR="00374611" w:rsidRPr="0007212B" w:rsidRDefault="00374611" w:rsidP="00D244E2">
                              <w:pPr>
                                <w:pStyle w:val="Descripcin"/>
                                <w:jc w:val="center"/>
                                <w:rPr>
                                  <w:noProof/>
                                  <w:szCs w:val="24"/>
                                </w:rPr>
                              </w:pPr>
                              <w:bookmarkStart w:id="9029" w:name="_Toc50736920"/>
                              <w:r>
                                <w:t xml:space="preserve">Figura </w:t>
                              </w:r>
                              <w:r>
                                <w:fldChar w:fldCharType="begin"/>
                              </w:r>
                              <w:r>
                                <w:instrText xml:space="preserve"> SEQ Figura \* ARABIC </w:instrText>
                              </w:r>
                              <w:r>
                                <w:fldChar w:fldCharType="separate"/>
                              </w:r>
                              <w:ins w:id="9030" w:author="Graván Serrano Eduardo" w:date="2020-09-07T15:18:00Z">
                                <w:r>
                                  <w:rPr>
                                    <w:noProof/>
                                  </w:rPr>
                                  <w:t>99</w:t>
                                </w:r>
                              </w:ins>
                              <w:del w:id="9031" w:author="Graván Serrano Eduardo" w:date="2020-09-07T15:18:00Z">
                                <w:r w:rsidDel="00FA5913">
                                  <w:rPr>
                                    <w:noProof/>
                                  </w:rPr>
                                  <w:delText>72</w:delText>
                                </w:r>
                              </w:del>
                              <w:r>
                                <w:fldChar w:fldCharType="end"/>
                              </w:r>
                              <w:r>
                                <w:t>. Menú de comprobación de asistencia de un empleado.</w:t>
                              </w:r>
                              <w:bookmarkEnd w:id="90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021A18" id="Text Box 308" o:spid="_x0000_s1064" type="#_x0000_t202" style="position:absolute;left:0;text-align:left;margin-left:.3pt;margin-top:388.5pt;width:425.2pt;height:1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" stroked="f">
                  <v:textbox style="mso-fit-shape-to-text:t" inset="0,0,0,0">
                    <w:txbxContent>
                      <w:p w14:paraId="74F6975E" w14:textId="756D87E1" w:rsidR="00374611" w:rsidRPr="0007212B" w:rsidRDefault="00374611" w:rsidP="00D244E2">
                        <w:pPr>
                          <w:pStyle w:val="Descripcin"/>
                          <w:jc w:val="center"/>
                          <w:rPr>
                            <w:noProof/>
                            <w:szCs w:val="24"/>
                          </w:rPr>
                        </w:pPr>
                        <w:bookmarkStart w:id="9032" w:name="_Toc50736920"/>
                        <w:r>
                          <w:t xml:space="preserve">Figura </w:t>
                        </w:r>
                        <w:r>
                          <w:fldChar w:fldCharType="begin"/>
                        </w:r>
                        <w:r>
                          <w:instrText xml:space="preserve"> SEQ Figura \* ARABIC </w:instrText>
                        </w:r>
                        <w:r>
                          <w:fldChar w:fldCharType="separate"/>
                        </w:r>
                        <w:ins w:id="9033" w:author="Graván Serrano Eduardo" w:date="2020-09-07T15:18:00Z">
                          <w:r>
                            <w:rPr>
                              <w:noProof/>
                            </w:rPr>
                            <w:t>99</w:t>
                          </w:r>
                        </w:ins>
                        <w:del w:id="9034" w:author="Graván Serrano Eduardo" w:date="2020-09-07T15:18:00Z">
                          <w:r w:rsidDel="00FA5913">
                            <w:rPr>
                              <w:noProof/>
                            </w:rPr>
                            <w:delText>72</w:delText>
                          </w:r>
                        </w:del>
                        <w:r>
                          <w:fldChar w:fldCharType="end"/>
                        </w:r>
                        <w:r>
                          <w:t>. Menú de comprobación de asistencia de un empleado.</w:t>
                        </w:r>
                        <w:bookmarkEnd w:id="9032"/>
                      </w:p>
                    </w:txbxContent>
                  </v:textbox>
                </v:shape>
              </w:pict>
            </mc:Fallback>
          </mc:AlternateContent>
        </w:r>
        <w:r>
          <w:rPr>
            <w:noProof/>
          </w:rPr>
          <mc:AlternateContent>
            <mc:Choice Requires="wpc">
              <w:drawing>
                <wp:anchor distT="0" distB="0" distL="114300" distR="114300" simplePos="0" relativeHeight="251663872" behindDoc="0" locked="0" layoutInCell="1" allowOverlap="1" wp14:anchorId="3BF99B70" wp14:editId="71CCEDB4">
                  <wp:simplePos x="0" y="0"/>
                  <wp:positionH relativeFrom="character">
                    <wp:posOffset>0</wp:posOffset>
                  </wp:positionH>
                  <wp:positionV relativeFrom="line">
                    <wp:posOffset>0</wp:posOffset>
                  </wp:positionV>
                  <wp:extent cx="5400040" cy="4876800"/>
                  <wp:effectExtent l="0" t="0" r="0" b="0"/>
                  <wp:wrapNone/>
                  <wp:docPr id="245" name="Lienzo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4" name="Picture 2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4876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D7E2414" id="Lienzo 245" o:spid="_x0000_s1026" editas="canvas" style="position:absolute;margin-left:0;margin-top:0;width:425.2pt;height:384pt;z-index:251663872;mso-position-horizontal-relative:char;mso-position-vertical-relative:line" coordsize="54000,48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">
                  <v:shape id="_x0000_s1027" type="#_x0000_t75" style="position:absolute;width:54000;height:48768;visibility:visible;mso-wrap-style:square">
                    <v:fill o:detectmouseclick="t"/>
                    <v:path o:connecttype="none"/>
                  </v:shape>
                  <v:shape id="Picture 247" o:spid="_x0000_s1028" type="#_x0000_t75" style="position:absolute;width:5400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">
                    <v:imagedata r:id="rId122" o:title=""/>
                  </v:shape>
                  <w10:wrap anchory="line"/>
                </v:group>
              </w:pict>
            </mc:Fallback>
          </mc:AlternateContent>
        </w:r>
        <w:r>
          <w:rPr>
            <w:noProof/>
          </w:rPr>
          <mc:AlternateContent>
            <mc:Choice Requires="wps">
              <w:drawing>
                <wp:inline distT="0" distB="0" distL="0" distR="0" wp14:anchorId="5DC8004F" wp14:editId="5CC0C285">
                  <wp:extent cx="5401310" cy="4880610"/>
                  <wp:effectExtent l="0" t="0" r="0" b="0"/>
                  <wp:docPr id="5"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88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E80EF" id="AutoShape 104" o:spid="_x0000_s1026" style="width:425.3pt;height:3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" filled="f" stroked="f">
                  <o:lock v:ext="edit" aspectratio="t"/>
                  <w10:anchorlock/>
                </v:rect>
              </w:pict>
            </mc:Fallback>
          </mc:AlternateContent>
        </w:r>
      </w:ins>
    </w:p>
    <w:p w14:paraId="031B303E" w14:textId="77777777" w:rsidR="00D244E2" w:rsidRDefault="00D244E2" w:rsidP="00D244E2">
      <w:pPr>
        <w:rPr>
          <w:ins w:id="9035" w:author="Castillo Martínez Ana" w:date="2020-09-04T17:56:00Z"/>
          <w:noProof/>
        </w:rPr>
      </w:pPr>
    </w:p>
    <w:p w14:paraId="45167245" w14:textId="77777777" w:rsidR="00D244E2" w:rsidRDefault="00D244E2" w:rsidP="00D244E2">
      <w:pPr>
        <w:rPr>
          <w:ins w:id="9036" w:author="Castillo Martínez Ana" w:date="2020-09-04T17:56:00Z"/>
          <w:noProof/>
        </w:rPr>
      </w:pPr>
    </w:p>
    <w:p w14:paraId="092AA04E" w14:textId="77777777" w:rsidR="00D244E2" w:rsidRDefault="00D244E2">
      <w:pPr>
        <w:pStyle w:val="Texto"/>
        <w:rPr>
          <w:ins w:id="9037" w:author="Castillo Martínez Ana" w:date="2020-09-04T17:56:00Z"/>
          <w:noProof/>
        </w:rPr>
        <w:pPrChange w:id="9038" w:author="Castillo Martínez Ana" w:date="2020-09-10T17:49:00Z">
          <w:pPr/>
        </w:pPrChange>
      </w:pPr>
      <w:ins w:id="9039" w:author="Castillo Martínez Ana" w:date="2020-09-04T17:56:00Z">
        <w:r>
          <w:rPr>
            <w:noProof/>
          </w:rPr>
          <w:t>En la tabla, los campos de entrada/salida que estén en blanco, indican que ese el día el empleado no fichó, es decir, son faltas de asistencia.</w:t>
        </w:r>
      </w:ins>
    </w:p>
    <w:p w14:paraId="1EFDB575" w14:textId="77777777" w:rsidR="00D244E2" w:rsidRDefault="00D244E2">
      <w:pPr>
        <w:pStyle w:val="Texto"/>
        <w:rPr>
          <w:ins w:id="9040" w:author="Castillo Martínez Ana" w:date="2020-09-04T17:56:00Z"/>
          <w:noProof/>
        </w:rPr>
        <w:pPrChange w:id="9041" w:author="Castillo Martínez Ana" w:date="2020-09-10T17:49:00Z">
          <w:pPr/>
        </w:pPrChange>
      </w:pPr>
      <w:ins w:id="9042" w:author="Castillo Martínez Ana" w:date="2020-09-04T17:56:00Z">
        <w:r>
          <w:rPr>
            <w:noProof/>
          </w:rPr>
          <w:t>La segunda funcionalidad es la de generar informes en base a la asistencia de un empleado. De nuevo, se nos pide el email, el mes y el año sobre el que generar el informe. En caso de que hayamos escogido el mes actual, la aplicación nos informa de que el informe puede no ser 100% representativo en cuanto a la relación de horas asignadas/horas trabajadas:</w:t>
        </w:r>
      </w:ins>
    </w:p>
    <w:p w14:paraId="06270D2B" w14:textId="77777777" w:rsidR="00D244E2" w:rsidRDefault="003C4173" w:rsidP="00D244E2">
      <w:pPr>
        <w:keepNext/>
        <w:jc w:val="center"/>
        <w:rPr>
          <w:ins w:id="9043" w:author="Castillo Martínez Ana" w:date="2020-09-04T17:56:00Z"/>
          <w:noProof/>
        </w:rPr>
      </w:pPr>
      <w:ins w:id="9044" w:author="Castillo Martínez Ana" w:date="2020-09-04T17:56:00Z">
        <w:r>
          <w:rPr>
            <w:noProof/>
          </w:rPr>
          <w:lastRenderedPageBreak/>
          <w:drawing>
            <wp:inline distT="0" distB="0" distL="0" distR="0" wp14:anchorId="69F350C4" wp14:editId="366E50FC">
              <wp:extent cx="3625850" cy="3509010"/>
              <wp:effectExtent l="0" t="0" r="0" b="0"/>
              <wp:docPr id="10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25850" cy="3509010"/>
                      </a:xfrm>
                      <a:prstGeom prst="rect">
                        <a:avLst/>
                      </a:prstGeom>
                      <a:noFill/>
                      <a:ln>
                        <a:noFill/>
                      </a:ln>
                    </pic:spPr>
                  </pic:pic>
                </a:graphicData>
              </a:graphic>
            </wp:inline>
          </w:drawing>
        </w:r>
      </w:ins>
    </w:p>
    <w:p w14:paraId="2330DEEC" w14:textId="6BCD2165" w:rsidR="00D244E2" w:rsidRDefault="00D244E2" w:rsidP="00D244E2">
      <w:pPr>
        <w:pStyle w:val="Descripcin"/>
        <w:jc w:val="center"/>
        <w:rPr>
          <w:ins w:id="9045" w:author="Castillo Martínez Ana" w:date="2020-09-04T17:56:00Z"/>
        </w:rPr>
      </w:pPr>
      <w:bookmarkStart w:id="9046" w:name="_Toc50736921"/>
      <w:ins w:id="9047" w:author="Castillo Martínez Ana" w:date="2020-09-04T17:56:00Z">
        <w:r>
          <w:t xml:space="preserve">Figura </w:t>
        </w:r>
        <w:r>
          <w:fldChar w:fldCharType="begin"/>
        </w:r>
        <w:r>
          <w:instrText xml:space="preserve"> SEQ Figura \* ARABIC </w:instrText>
        </w:r>
        <w:r>
          <w:fldChar w:fldCharType="separate"/>
        </w:r>
      </w:ins>
      <w:ins w:id="9048" w:author="Graván Serrano Eduardo" w:date="2020-09-07T15:18:00Z">
        <w:r w:rsidR="00FA5913">
          <w:rPr>
            <w:noProof/>
          </w:rPr>
          <w:t>100</w:t>
        </w:r>
      </w:ins>
      <w:ins w:id="9049" w:author="Castillo Martínez Ana" w:date="2020-09-04T17:56:00Z">
        <w:del w:id="9050" w:author="Graván Serrano Eduardo" w:date="2020-09-07T15:18:00Z">
          <w:r w:rsidDel="00FA5913">
            <w:rPr>
              <w:noProof/>
            </w:rPr>
            <w:delText>73</w:delText>
          </w:r>
        </w:del>
        <w:r>
          <w:fldChar w:fldCharType="end"/>
        </w:r>
        <w:r>
          <w:t>. Menú de análisis de horas trabajas por un empleado.</w:t>
        </w:r>
        <w:bookmarkEnd w:id="9046"/>
      </w:ins>
    </w:p>
    <w:p w14:paraId="24E4D555" w14:textId="77777777" w:rsidR="00D244E2" w:rsidRPr="00CD6BFB" w:rsidRDefault="00D244E2" w:rsidP="00D244E2">
      <w:pPr>
        <w:rPr>
          <w:ins w:id="9051" w:author="Castillo Martínez Ana" w:date="2020-09-04T17:56:00Z"/>
        </w:rPr>
      </w:pPr>
    </w:p>
    <w:p w14:paraId="79D8F04C" w14:textId="77777777" w:rsidR="00D244E2" w:rsidRPr="00CD6BFB" w:rsidRDefault="003C4173" w:rsidP="00D244E2">
      <w:pPr>
        <w:rPr>
          <w:ins w:id="9052" w:author="Castillo Martínez Ana" w:date="2020-09-04T17:56:00Z"/>
        </w:rPr>
      </w:pPr>
      <w:ins w:id="9053" w:author="Castillo Martínez Ana" w:date="2020-09-04T17:56:00Z">
        <w:r>
          <w:rPr>
            <w:noProof/>
          </w:rPr>
          <mc:AlternateContent>
            <mc:Choice Requires="wps">
              <w:drawing>
                <wp:anchor distT="0" distB="0" distL="114300" distR="114300" simplePos="0" relativeHeight="251698688" behindDoc="0" locked="0" layoutInCell="1" allowOverlap="1" wp14:anchorId="4125AEF6" wp14:editId="5DB5DDEB">
                  <wp:simplePos x="0" y="0"/>
                  <wp:positionH relativeFrom="column">
                    <wp:posOffset>0</wp:posOffset>
                  </wp:positionH>
                  <wp:positionV relativeFrom="paragraph">
                    <wp:posOffset>2620645</wp:posOffset>
                  </wp:positionV>
                  <wp:extent cx="5447665" cy="146050"/>
                  <wp:effectExtent l="0" t="0" r="0" b="0"/>
                  <wp:wrapNone/>
                  <wp:docPr id="113"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66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441FC" w14:textId="0FFD219B" w:rsidR="00374611" w:rsidRPr="00DC024E" w:rsidRDefault="00374611" w:rsidP="00D244E2">
                              <w:pPr>
                                <w:pStyle w:val="Descripcin"/>
                                <w:jc w:val="center"/>
                                <w:rPr>
                                  <w:szCs w:val="24"/>
                                </w:rPr>
                              </w:pPr>
                              <w:bookmarkStart w:id="9054" w:name="_Toc50736922"/>
                              <w:r>
                                <w:t xml:space="preserve">Figura </w:t>
                              </w:r>
                              <w:r>
                                <w:fldChar w:fldCharType="begin"/>
                              </w:r>
                              <w:r>
                                <w:instrText xml:space="preserve"> SEQ Figura \* ARABIC </w:instrText>
                              </w:r>
                              <w:r>
                                <w:fldChar w:fldCharType="separate"/>
                              </w:r>
                              <w:ins w:id="9055" w:author="Graván Serrano Eduardo" w:date="2020-09-07T15:18:00Z">
                                <w:r>
                                  <w:rPr>
                                    <w:noProof/>
                                  </w:rPr>
                                  <w:t>101</w:t>
                                </w:r>
                              </w:ins>
                              <w:del w:id="9056" w:author="Graván Serrano Eduardo" w:date="2020-09-07T15:18:00Z">
                                <w:r w:rsidDel="00FA5913">
                                  <w:rPr>
                                    <w:noProof/>
                                  </w:rPr>
                                  <w:delText>74</w:delText>
                                </w:r>
                              </w:del>
                              <w:r>
                                <w:fldChar w:fldCharType="end"/>
                              </w:r>
                              <w:r>
                                <w:t>. Posibles respuestas después de rellenar el formulario de análisis de horas de empleados.</w:t>
                              </w:r>
                              <w:bookmarkEnd w:id="90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25AEF6" id="Text Box 309" o:spid="_x0000_s1065" type="#_x0000_t202" style="position:absolute;left:0;text-align:left;margin-left:0;margin-top:206.35pt;width:428.95pt;height:1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" stroked="f">
                  <v:textbox style="mso-fit-shape-to-text:t" inset="0,0,0,0">
                    <w:txbxContent>
                      <w:p w14:paraId="01F441FC" w14:textId="0FFD219B" w:rsidR="00374611" w:rsidRPr="00DC024E" w:rsidRDefault="00374611" w:rsidP="00D244E2">
                        <w:pPr>
                          <w:pStyle w:val="Descripcin"/>
                          <w:jc w:val="center"/>
                          <w:rPr>
                            <w:szCs w:val="24"/>
                          </w:rPr>
                        </w:pPr>
                        <w:bookmarkStart w:id="9057" w:name="_Toc50736922"/>
                        <w:r>
                          <w:t xml:space="preserve">Figura </w:t>
                        </w:r>
                        <w:r>
                          <w:fldChar w:fldCharType="begin"/>
                        </w:r>
                        <w:r>
                          <w:instrText xml:space="preserve"> SEQ Figura \* ARABIC </w:instrText>
                        </w:r>
                        <w:r>
                          <w:fldChar w:fldCharType="separate"/>
                        </w:r>
                        <w:ins w:id="9058" w:author="Graván Serrano Eduardo" w:date="2020-09-07T15:18:00Z">
                          <w:r>
                            <w:rPr>
                              <w:noProof/>
                            </w:rPr>
                            <w:t>101</w:t>
                          </w:r>
                        </w:ins>
                        <w:del w:id="9059" w:author="Graván Serrano Eduardo" w:date="2020-09-07T15:18:00Z">
                          <w:r w:rsidDel="00FA5913">
                            <w:rPr>
                              <w:noProof/>
                            </w:rPr>
                            <w:delText>74</w:delText>
                          </w:r>
                        </w:del>
                        <w:r>
                          <w:fldChar w:fldCharType="end"/>
                        </w:r>
                        <w:r>
                          <w:t>. Posibles respuestas después de rellenar el formulario de análisis de horas de empleados.</w:t>
                        </w:r>
                        <w:bookmarkEnd w:id="9057"/>
                      </w:p>
                    </w:txbxContent>
                  </v:textbox>
                </v:shape>
              </w:pict>
            </mc:Fallback>
          </mc:AlternateContent>
        </w:r>
        <w:r>
          <w:rPr>
            <w:noProof/>
          </w:rPr>
          <mc:AlternateContent>
            <mc:Choice Requires="wpc">
              <w:drawing>
                <wp:anchor distT="0" distB="0" distL="114300" distR="114300" simplePos="0" relativeHeight="251662848" behindDoc="0" locked="0" layoutInCell="1" allowOverlap="1" wp14:anchorId="250F764F" wp14:editId="5D3A8ACA">
                  <wp:simplePos x="0" y="0"/>
                  <wp:positionH relativeFrom="character">
                    <wp:posOffset>0</wp:posOffset>
                  </wp:positionH>
                  <wp:positionV relativeFrom="line">
                    <wp:posOffset>0</wp:posOffset>
                  </wp:positionV>
                  <wp:extent cx="5447665" cy="2562225"/>
                  <wp:effectExtent l="0" t="0" r="0" b="0"/>
                  <wp:wrapNone/>
                  <wp:docPr id="242" name="Lienzo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 name="Picture 2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411" cy="2562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12B7A65" id="Lienzo 242" o:spid="_x0000_s1026" editas="canvas" style="position:absolute;margin-left:0;margin-top:0;width:428.95pt;height:201.75pt;z-index:251662848;mso-position-horizontal-relative:char;mso-position-vertical-relative:line" coordsize="54476,2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">
                  <v:shape id="_x0000_s1027" type="#_x0000_t75" style="position:absolute;width:54476;height:25622;visibility:visible;mso-wrap-style:square">
                    <v:fill o:detectmouseclick="t"/>
                    <v:path o:connecttype="none"/>
                  </v:shape>
                  <v:shape id="Picture 244" o:spid="_x0000_s1028" type="#_x0000_t75" style="position:absolute;width:5400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">
                    <v:imagedata r:id="rId125" o:title=""/>
                  </v:shape>
                  <w10:wrap anchory="line"/>
                </v:group>
              </w:pict>
            </mc:Fallback>
          </mc:AlternateContent>
        </w:r>
        <w:r>
          <w:rPr>
            <w:noProof/>
          </w:rPr>
          <mc:AlternateContent>
            <mc:Choice Requires="wps">
              <w:drawing>
                <wp:inline distT="0" distB="0" distL="0" distR="0" wp14:anchorId="29EB5C46" wp14:editId="453FAAB1">
                  <wp:extent cx="5454650" cy="2562225"/>
                  <wp:effectExtent l="0" t="0" r="0" b="0"/>
                  <wp:docPr id="4" name="AutoShap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5465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916C8" id="AutoShape 106" o:spid="_x0000_s1026" style="width:429.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" filled="f" stroked="f">
                  <o:lock v:ext="edit" aspectratio="t"/>
                  <w10:anchorlock/>
                </v:rect>
              </w:pict>
            </mc:Fallback>
          </mc:AlternateContent>
        </w:r>
      </w:ins>
    </w:p>
    <w:p w14:paraId="12878C52" w14:textId="77777777" w:rsidR="00D244E2" w:rsidRDefault="00D244E2" w:rsidP="00D244E2">
      <w:pPr>
        <w:rPr>
          <w:ins w:id="9060" w:author="Castillo Martínez Ana" w:date="2020-09-04T17:56:00Z"/>
          <w:noProof/>
        </w:rPr>
      </w:pPr>
    </w:p>
    <w:p w14:paraId="751EF13D" w14:textId="77777777" w:rsidR="00D244E2" w:rsidRDefault="003C4173" w:rsidP="00D244E2">
      <w:pPr>
        <w:keepNext/>
        <w:jc w:val="center"/>
        <w:rPr>
          <w:ins w:id="9061" w:author="Castillo Martínez Ana" w:date="2020-09-04T17:56:00Z"/>
        </w:rPr>
      </w:pPr>
      <w:ins w:id="9062" w:author="Castillo Martínez Ana" w:date="2020-09-04T17:56:00Z">
        <w:r>
          <w:rPr>
            <w:noProof/>
          </w:rPr>
          <w:lastRenderedPageBreak/>
          <w:drawing>
            <wp:inline distT="0" distB="0" distL="0" distR="0" wp14:anchorId="36842A28" wp14:editId="075222EA">
              <wp:extent cx="3104515" cy="2998470"/>
              <wp:effectExtent l="0" t="0" r="0" b="0"/>
              <wp:docPr id="10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4515" cy="2998470"/>
                      </a:xfrm>
                      <a:prstGeom prst="rect">
                        <a:avLst/>
                      </a:prstGeom>
                      <a:noFill/>
                      <a:ln>
                        <a:noFill/>
                      </a:ln>
                    </pic:spPr>
                  </pic:pic>
                </a:graphicData>
              </a:graphic>
            </wp:inline>
          </w:drawing>
        </w:r>
      </w:ins>
    </w:p>
    <w:p w14:paraId="3F19ADFE" w14:textId="3B943722" w:rsidR="00D244E2" w:rsidRDefault="00D244E2" w:rsidP="00D244E2">
      <w:pPr>
        <w:pStyle w:val="Descripcin"/>
        <w:jc w:val="center"/>
        <w:rPr>
          <w:ins w:id="9063" w:author="Castillo Martínez Ana" w:date="2020-09-04T17:56:00Z"/>
          <w:noProof/>
        </w:rPr>
      </w:pPr>
      <w:bookmarkStart w:id="9064" w:name="_Toc50736923"/>
      <w:ins w:id="9065" w:author="Castillo Martínez Ana" w:date="2020-09-04T17:56:00Z">
        <w:r>
          <w:t xml:space="preserve">Figura </w:t>
        </w:r>
        <w:r>
          <w:fldChar w:fldCharType="begin"/>
        </w:r>
        <w:r>
          <w:instrText xml:space="preserve"> SEQ Figura \* ARABIC </w:instrText>
        </w:r>
        <w:r>
          <w:fldChar w:fldCharType="separate"/>
        </w:r>
      </w:ins>
      <w:ins w:id="9066" w:author="Graván Serrano Eduardo" w:date="2020-09-07T15:18:00Z">
        <w:r w:rsidR="00FA5913">
          <w:rPr>
            <w:noProof/>
          </w:rPr>
          <w:t>102</w:t>
        </w:r>
      </w:ins>
      <w:ins w:id="9067" w:author="Castillo Martínez Ana" w:date="2020-09-04T17:56:00Z">
        <w:del w:id="9068" w:author="Graván Serrano Eduardo" w:date="2020-09-07T15:18:00Z">
          <w:r w:rsidDel="00FA5913">
            <w:rPr>
              <w:noProof/>
            </w:rPr>
            <w:delText>75</w:delText>
          </w:r>
        </w:del>
        <w:r>
          <w:fldChar w:fldCharType="end"/>
        </w:r>
        <w:r>
          <w:t>. Respuesta de la consulta de horas trabajadas de un empleado en un mes con faltas.</w:t>
        </w:r>
        <w:bookmarkEnd w:id="9064"/>
      </w:ins>
    </w:p>
    <w:p w14:paraId="5734B46D" w14:textId="77777777" w:rsidR="00D244E2" w:rsidRDefault="00D244E2" w:rsidP="00D244E2">
      <w:pPr>
        <w:jc w:val="center"/>
        <w:rPr>
          <w:ins w:id="9069" w:author="Castillo Martínez Ana" w:date="2020-09-04T17:56:00Z"/>
          <w:noProof/>
        </w:rPr>
      </w:pPr>
    </w:p>
    <w:p w14:paraId="1BFA9A8F" w14:textId="77777777" w:rsidR="00D244E2" w:rsidRDefault="003C4173" w:rsidP="00D244E2">
      <w:pPr>
        <w:keepNext/>
        <w:jc w:val="center"/>
        <w:rPr>
          <w:ins w:id="9070" w:author="Castillo Martínez Ana" w:date="2020-09-04T17:56:00Z"/>
        </w:rPr>
      </w:pPr>
      <w:ins w:id="9071" w:author="Castillo Martínez Ana" w:date="2020-09-04T17:56:00Z">
        <w:r>
          <w:rPr>
            <w:noProof/>
          </w:rPr>
          <w:drawing>
            <wp:inline distT="0" distB="0" distL="0" distR="0" wp14:anchorId="75123170" wp14:editId="55FF8C00">
              <wp:extent cx="3147060" cy="3030220"/>
              <wp:effectExtent l="0" t="0" r="0" b="0"/>
              <wp:docPr id="10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7060" cy="3030220"/>
                      </a:xfrm>
                      <a:prstGeom prst="rect">
                        <a:avLst/>
                      </a:prstGeom>
                      <a:noFill/>
                      <a:ln>
                        <a:noFill/>
                      </a:ln>
                    </pic:spPr>
                  </pic:pic>
                </a:graphicData>
              </a:graphic>
            </wp:inline>
          </w:drawing>
        </w:r>
      </w:ins>
    </w:p>
    <w:p w14:paraId="78081512" w14:textId="463F1148" w:rsidR="00D244E2" w:rsidRDefault="00D244E2" w:rsidP="00D244E2">
      <w:pPr>
        <w:pStyle w:val="Descripcin"/>
        <w:jc w:val="center"/>
        <w:rPr>
          <w:ins w:id="9072" w:author="Castillo Martínez Ana" w:date="2020-09-04T17:56:00Z"/>
          <w:noProof/>
        </w:rPr>
      </w:pPr>
      <w:bookmarkStart w:id="9073" w:name="_Toc50736924"/>
      <w:ins w:id="9074" w:author="Castillo Martínez Ana" w:date="2020-09-04T17:56:00Z">
        <w:r>
          <w:t xml:space="preserve">Figura </w:t>
        </w:r>
        <w:r>
          <w:fldChar w:fldCharType="begin"/>
        </w:r>
        <w:r>
          <w:instrText xml:space="preserve"> SEQ Figura \* ARABIC </w:instrText>
        </w:r>
        <w:r>
          <w:fldChar w:fldCharType="separate"/>
        </w:r>
      </w:ins>
      <w:ins w:id="9075" w:author="Graván Serrano Eduardo" w:date="2020-09-07T15:18:00Z">
        <w:r w:rsidR="00FA5913">
          <w:rPr>
            <w:noProof/>
          </w:rPr>
          <w:t>103</w:t>
        </w:r>
      </w:ins>
      <w:ins w:id="9076" w:author="Castillo Martínez Ana" w:date="2020-09-04T17:56:00Z">
        <w:del w:id="9077" w:author="Graván Serrano Eduardo" w:date="2020-09-07T15:18:00Z">
          <w:r w:rsidDel="00FA5913">
            <w:rPr>
              <w:noProof/>
            </w:rPr>
            <w:delText>76</w:delText>
          </w:r>
        </w:del>
        <w:r>
          <w:fldChar w:fldCharType="end"/>
        </w:r>
        <w:r>
          <w:t>. Respuesta de la consulta de horas trabajadas de un empleado en un mes con horas extra.</w:t>
        </w:r>
        <w:bookmarkEnd w:id="9073"/>
      </w:ins>
    </w:p>
    <w:p w14:paraId="691D4B6C" w14:textId="77777777" w:rsidR="00D244E2" w:rsidRDefault="00D244E2" w:rsidP="00D244E2">
      <w:pPr>
        <w:jc w:val="center"/>
        <w:rPr>
          <w:ins w:id="9078" w:author="Castillo Martínez Ana" w:date="2020-09-04T17:56:00Z"/>
          <w:noProof/>
        </w:rPr>
      </w:pPr>
    </w:p>
    <w:p w14:paraId="23E3600D" w14:textId="4CFF1CAB" w:rsidR="009806BA" w:rsidRDefault="009806BA" w:rsidP="004E3A4A">
      <w:pPr>
        <w:rPr>
          <w:ins w:id="9079" w:author="Graván Serrano Eduardo" w:date="2020-09-07T16:19:00Z"/>
        </w:rPr>
      </w:pPr>
    </w:p>
    <w:p w14:paraId="314EF025" w14:textId="77777777" w:rsidR="00527CA3" w:rsidRDefault="00527CA3">
      <w:pPr>
        <w:jc w:val="left"/>
        <w:rPr>
          <w:ins w:id="9080" w:author="Graván Serrano Eduardo" w:date="2020-09-11T16:56:00Z"/>
        </w:rPr>
      </w:pPr>
      <w:ins w:id="9081" w:author="Graván Serrano Eduardo" w:date="2020-09-11T16:56:00Z">
        <w:r>
          <w:br w:type="page"/>
        </w:r>
      </w:ins>
    </w:p>
    <w:p w14:paraId="3C5F7968" w14:textId="08799ADB" w:rsidR="00527CA3" w:rsidRPr="003338EF" w:rsidRDefault="00527CA3">
      <w:pPr>
        <w:pStyle w:val="Ttulo1"/>
        <w:rPr>
          <w:ins w:id="9082" w:author="Graván Serrano Eduardo" w:date="2020-09-11T16:56:00Z"/>
        </w:rPr>
      </w:pPr>
      <w:bookmarkStart w:id="9083" w:name="_Toc50647267"/>
      <w:bookmarkStart w:id="9084" w:name="_Toc50736813"/>
      <w:ins w:id="9085" w:author="Graván Serrano Eduardo" w:date="2020-09-11T16:56:00Z">
        <w:r w:rsidRPr="003338EF">
          <w:lastRenderedPageBreak/>
          <w:t>Anexo B – Elementos adicionales entregables</w:t>
        </w:r>
        <w:bookmarkEnd w:id="9083"/>
        <w:bookmarkEnd w:id="9084"/>
      </w:ins>
    </w:p>
    <w:p w14:paraId="35C16CF0" w14:textId="77777777" w:rsidR="00527CA3" w:rsidRDefault="00527CA3">
      <w:pPr>
        <w:pStyle w:val="Texto"/>
        <w:rPr>
          <w:ins w:id="9086" w:author="Graván Serrano Eduardo" w:date="2020-09-11T16:56:00Z"/>
        </w:rPr>
        <w:pPrChange w:id="9087" w:author="Graván Serrano Eduardo" w:date="2020-09-11T16:58:00Z">
          <w:pPr/>
        </w:pPrChange>
      </w:pPr>
      <w:ins w:id="9088" w:author="Graván Serrano Eduardo" w:date="2020-09-11T16:56:00Z">
        <w:r>
          <w:t>Este anexo recoge una descripción de los elementos que no son entregables directamente con el proyecto, pero que se apreciaría que se tuviesen en cuenta a la hora de evaluar el proyecto.</w:t>
        </w:r>
      </w:ins>
    </w:p>
    <w:p w14:paraId="501EDA94" w14:textId="77777777" w:rsidR="00527CA3" w:rsidRDefault="00527CA3">
      <w:pPr>
        <w:pStyle w:val="Texto"/>
        <w:rPr>
          <w:ins w:id="9089" w:author="Graván Serrano Eduardo" w:date="2020-09-11T16:56:00Z"/>
        </w:rPr>
        <w:pPrChange w:id="9090" w:author="Graván Serrano Eduardo" w:date="2020-09-11T16:58:00Z">
          <w:pPr/>
        </w:pPrChange>
      </w:pPr>
      <w:ins w:id="9091" w:author="Graván Serrano Eduardo" w:date="2020-09-11T16:56:00Z">
        <w:r>
          <w:t xml:space="preserve">Para entregar estos elementos, se ha creado un repositorio de GitHub público que se puede encontrar en el siguiente enlace: </w:t>
        </w:r>
        <w:r>
          <w:fldChar w:fldCharType="begin"/>
        </w:r>
        <w:r>
          <w:instrText xml:space="preserve"> HYPERLINK "https://github.com/Tuskk15/TFG" </w:instrText>
        </w:r>
        <w:r>
          <w:fldChar w:fldCharType="separate"/>
        </w:r>
        <w:r w:rsidRPr="006D3563">
          <w:rPr>
            <w:rStyle w:val="Hipervnculo"/>
          </w:rPr>
          <w:t>https://github.com/Tuskk15/TFG</w:t>
        </w:r>
        <w:r>
          <w:fldChar w:fldCharType="end"/>
        </w:r>
      </w:ins>
    </w:p>
    <w:p w14:paraId="7DD0CF76" w14:textId="298C9C9B" w:rsidR="00527CA3" w:rsidRDefault="00C3333E">
      <w:pPr>
        <w:pStyle w:val="Texto"/>
        <w:rPr>
          <w:ins w:id="9092" w:author="Graván Serrano Eduardo" w:date="2020-09-11T16:56:00Z"/>
        </w:rPr>
        <w:pPrChange w:id="9093" w:author="Graván Serrano Eduardo" w:date="2020-09-11T16:58:00Z">
          <w:pPr/>
        </w:pPrChange>
      </w:pPr>
      <w:ins w:id="9094" w:author="Graván Serrano Eduardo" w:date="2020-09-11T17:05:00Z">
        <w:r>
          <w:t xml:space="preserve">El repositorio de </w:t>
        </w:r>
      </w:ins>
      <w:ins w:id="9095" w:author="Graván Serrano Eduardo" w:date="2020-09-11T16:56:00Z">
        <w:r w:rsidR="00527CA3">
          <w:t>GitHub</w:t>
        </w:r>
      </w:ins>
      <w:ins w:id="9096" w:author="Graván Serrano Eduardo" w:date="2020-09-11T17:06:00Z">
        <w:r>
          <w:t xml:space="preserve"> </w:t>
        </w:r>
      </w:ins>
      <w:ins w:id="9097" w:author="Graván Serrano Eduardo" w:date="2020-09-11T16:56:00Z">
        <w:r w:rsidR="00527CA3">
          <w:t xml:space="preserve">ha sido utilizado como forma de almacenar las versiones en una plataforma online a modo de </w:t>
        </w:r>
        <w:proofErr w:type="spellStart"/>
        <w:r w:rsidR="00527CA3">
          <w:t>backup</w:t>
        </w:r>
      </w:ins>
      <w:proofErr w:type="spellEnd"/>
      <w:ins w:id="9098" w:author="Graván Serrano Eduardo" w:date="2020-09-11T17:07:00Z">
        <w:r>
          <w:t xml:space="preserve"> y control de versiones</w:t>
        </w:r>
      </w:ins>
      <w:ins w:id="9099" w:author="Graván Serrano Eduardo" w:date="2020-09-11T16:56:00Z">
        <w:r w:rsidR="00527CA3">
          <w:t>.</w:t>
        </w:r>
      </w:ins>
    </w:p>
    <w:p w14:paraId="66115CFE" w14:textId="77777777" w:rsidR="00527CA3" w:rsidRDefault="00527CA3">
      <w:pPr>
        <w:pStyle w:val="Texto"/>
        <w:rPr>
          <w:ins w:id="9100" w:author="Graván Serrano Eduardo" w:date="2020-09-11T16:56:00Z"/>
        </w:rPr>
        <w:pPrChange w:id="9101" w:author="Graván Serrano Eduardo" w:date="2020-09-11T16:58:00Z">
          <w:pPr/>
        </w:pPrChange>
      </w:pPr>
      <w:ins w:id="9102" w:author="Graván Serrano Eduardo" w:date="2020-09-11T16:56:00Z">
        <w:r>
          <w:t>Los contenidos que se podrán encontrar en este repositorio son:</w:t>
        </w:r>
      </w:ins>
    </w:p>
    <w:p w14:paraId="432959C9" w14:textId="77777777" w:rsidR="00527CA3" w:rsidRDefault="00527CA3">
      <w:pPr>
        <w:pStyle w:val="Texto"/>
        <w:numPr>
          <w:ilvl w:val="0"/>
          <w:numId w:val="73"/>
        </w:numPr>
        <w:rPr>
          <w:ins w:id="9103" w:author="Graván Serrano Eduardo" w:date="2020-09-11T16:56:00Z"/>
        </w:rPr>
        <w:pPrChange w:id="9104" w:author="Graván Serrano Eduardo" w:date="2020-09-11T16:58:00Z">
          <w:pPr>
            <w:pStyle w:val="Prrafodelista"/>
            <w:numPr>
              <w:numId w:val="72"/>
            </w:numPr>
            <w:ind w:hanging="360"/>
          </w:pPr>
        </w:pPrChange>
      </w:pPr>
      <w:ins w:id="9105" w:author="Graván Serrano Eduardo" w:date="2020-09-11T16:56:00Z">
        <w:r w:rsidRPr="005F2AC4">
          <w:t xml:space="preserve">Código </w:t>
        </w:r>
        <w:r>
          <w:t>f</w:t>
        </w:r>
        <w:r w:rsidRPr="005F2AC4">
          <w:t xml:space="preserve">uente de la aplicación de escritorio para administradores. La estructura de este directorio sigue la estructura básica de un proyecto Maven creado con Apache </w:t>
        </w:r>
        <w:proofErr w:type="spellStart"/>
        <w:r w:rsidRPr="005F2AC4">
          <w:t>Netbeans</w:t>
        </w:r>
        <w:proofErr w:type="spellEnd"/>
        <w:r w:rsidRPr="005F2AC4">
          <w:t>.</w:t>
        </w:r>
      </w:ins>
    </w:p>
    <w:p w14:paraId="246641DF" w14:textId="77777777" w:rsidR="00527CA3" w:rsidRDefault="00527CA3">
      <w:pPr>
        <w:pStyle w:val="Texto"/>
        <w:numPr>
          <w:ilvl w:val="0"/>
          <w:numId w:val="73"/>
        </w:numPr>
        <w:rPr>
          <w:ins w:id="9106" w:author="Graván Serrano Eduardo" w:date="2020-09-11T16:56:00Z"/>
        </w:rPr>
        <w:pPrChange w:id="9107" w:author="Graván Serrano Eduardo" w:date="2020-09-11T16:58:00Z">
          <w:pPr>
            <w:pStyle w:val="Prrafodelista"/>
            <w:numPr>
              <w:numId w:val="72"/>
            </w:numPr>
            <w:ind w:hanging="360"/>
          </w:pPr>
        </w:pPrChange>
      </w:pPr>
      <w:ins w:id="9108" w:author="Graván Serrano Eduardo" w:date="2020-09-11T16:56:00Z">
        <w:r>
          <w:t xml:space="preserve">Código fuente de la aplicación Android desarrollada. La estructura de este directorio sigue la estructura básica de un proyecto </w:t>
        </w:r>
        <w:proofErr w:type="spellStart"/>
        <w:r>
          <w:t>Gradle</w:t>
        </w:r>
        <w:proofErr w:type="spellEnd"/>
        <w:r>
          <w:t xml:space="preserve"> creado con IntelliJ Idea (en su defecto, se puede usar Android Studio perfectamente para abrirlo).</w:t>
        </w:r>
      </w:ins>
    </w:p>
    <w:p w14:paraId="01F9D74A" w14:textId="77777777" w:rsidR="00527CA3" w:rsidRDefault="00527CA3">
      <w:pPr>
        <w:pStyle w:val="Texto"/>
        <w:numPr>
          <w:ilvl w:val="0"/>
          <w:numId w:val="73"/>
        </w:numPr>
        <w:rPr>
          <w:ins w:id="9109" w:author="Graván Serrano Eduardo" w:date="2020-09-11T16:56:00Z"/>
        </w:rPr>
        <w:pPrChange w:id="9110" w:author="Graván Serrano Eduardo" w:date="2020-09-11T16:58:00Z">
          <w:pPr>
            <w:pStyle w:val="Prrafodelista"/>
            <w:numPr>
              <w:numId w:val="72"/>
            </w:numPr>
            <w:ind w:hanging="360"/>
          </w:pPr>
        </w:pPrChange>
      </w:pPr>
      <w:ins w:id="9111" w:author="Graván Serrano Eduardo" w:date="2020-09-11T16:56:00Z">
        <w:r>
          <w:t>Código fuente del servidor HTTP, contando con todas las clases Python que implementan la lógica de la aplicación, el fichero YAML desplegable, etc.</w:t>
        </w:r>
      </w:ins>
    </w:p>
    <w:p w14:paraId="68C4EC1A" w14:textId="77777777" w:rsidR="00527CA3" w:rsidRPr="005F2AC4" w:rsidRDefault="00527CA3">
      <w:pPr>
        <w:pStyle w:val="Texto"/>
        <w:numPr>
          <w:ilvl w:val="0"/>
          <w:numId w:val="73"/>
        </w:numPr>
        <w:rPr>
          <w:ins w:id="9112" w:author="Graván Serrano Eduardo" w:date="2020-09-11T16:56:00Z"/>
        </w:rPr>
        <w:pPrChange w:id="9113" w:author="Graván Serrano Eduardo" w:date="2020-09-11T16:58:00Z">
          <w:pPr>
            <w:pStyle w:val="Prrafodelista"/>
            <w:numPr>
              <w:numId w:val="72"/>
            </w:numPr>
            <w:ind w:hanging="360"/>
          </w:pPr>
        </w:pPrChange>
      </w:pPr>
      <w:ins w:id="9114" w:author="Graván Serrano Eduardo" w:date="2020-09-11T16:56:00Z">
        <w:r>
          <w:t>Dentro del directorio del servidor HTTP, se encuentra también la carpeta de la base de datos SQLite. Se entrega una versión con la base de datos inicializada y cargada con datos, así como los scripts SQL necesarios para crear las tablas y poblarlas con datos de prueba. Para automatizar la ejecución de estos scripts SQL, se ha creado un script en formato .</w:t>
        </w:r>
        <w:proofErr w:type="spellStart"/>
        <w:r>
          <w:t>bat</w:t>
        </w:r>
        <w:proofErr w:type="spellEnd"/>
        <w:r>
          <w:t>.</w:t>
        </w:r>
        <w:r w:rsidRPr="005F2AC4">
          <w:t xml:space="preserve"> </w:t>
        </w:r>
      </w:ins>
    </w:p>
    <w:p w14:paraId="65A28074" w14:textId="77777777" w:rsidR="00527CA3" w:rsidRDefault="00527CA3">
      <w:pPr>
        <w:pStyle w:val="Texto"/>
        <w:numPr>
          <w:ilvl w:val="0"/>
          <w:numId w:val="73"/>
        </w:numPr>
        <w:rPr>
          <w:ins w:id="9115" w:author="Graván Serrano Eduardo" w:date="2020-09-11T16:56:00Z"/>
        </w:rPr>
        <w:pPrChange w:id="9116" w:author="Graván Serrano Eduardo" w:date="2020-09-11T16:58:00Z">
          <w:pPr>
            <w:pStyle w:val="Prrafodelista"/>
            <w:numPr>
              <w:numId w:val="72"/>
            </w:numPr>
            <w:ind w:hanging="360"/>
          </w:pPr>
        </w:pPrChange>
      </w:pPr>
      <w:ins w:id="9117" w:author="Graván Serrano Eduardo" w:date="2020-09-11T16:56:00Z">
        <w:r>
          <w:t xml:space="preserve">Directorio de documentación. En este directorio se podrá encontrar la memoria entregada, la presentación PowerPoint utilizada en la defensa, y una carpeta que guarda los </w:t>
        </w:r>
        <w:proofErr w:type="spellStart"/>
        <w:r>
          <w:t>docs</w:t>
        </w:r>
        <w:proofErr w:type="spellEnd"/>
        <w:r>
          <w:t xml:space="preserve"> de las aplicaciones creadas. Estos </w:t>
        </w:r>
        <w:proofErr w:type="spellStart"/>
        <w:r>
          <w:t>docs</w:t>
        </w:r>
        <w:proofErr w:type="spellEnd"/>
        <w:r>
          <w:t xml:space="preserve"> son </w:t>
        </w:r>
        <w:proofErr w:type="spellStart"/>
        <w:r>
          <w:t>Javadoc</w:t>
        </w:r>
        <w:proofErr w:type="spellEnd"/>
        <w:r>
          <w:t xml:space="preserve"> en formato HTML en el caso del proyecto de Android y la aplicación de escritorio, y un sucedáneo de </w:t>
        </w:r>
        <w:proofErr w:type="spellStart"/>
        <w:r>
          <w:t>Javadoc</w:t>
        </w:r>
        <w:proofErr w:type="spellEnd"/>
        <w:r>
          <w:t xml:space="preserve"> para Python3 conocido como </w:t>
        </w:r>
        <w:proofErr w:type="spellStart"/>
        <w:r>
          <w:t>Sphinx</w:t>
        </w:r>
        <w:proofErr w:type="spellEnd"/>
        <w:r>
          <w:t xml:space="preserve">. Los </w:t>
        </w:r>
        <w:proofErr w:type="spellStart"/>
        <w:r>
          <w:t>docs</w:t>
        </w:r>
        <w:proofErr w:type="spellEnd"/>
        <w:r>
          <w:t xml:space="preserve"> recogen la documentación de todos los métodos y clases creadas para el proyecto.</w:t>
        </w:r>
      </w:ins>
    </w:p>
    <w:p w14:paraId="2626DF46" w14:textId="77777777" w:rsidR="00527CA3" w:rsidRPr="00427D6C" w:rsidRDefault="00527CA3">
      <w:pPr>
        <w:pStyle w:val="Texto"/>
        <w:rPr>
          <w:ins w:id="9118" w:author="Graván Serrano Eduardo" w:date="2020-09-11T16:56:00Z"/>
        </w:rPr>
        <w:pPrChange w:id="9119" w:author="Graván Serrano Eduardo" w:date="2020-09-11T16:58:00Z">
          <w:pPr/>
        </w:pPrChange>
      </w:pPr>
      <w:ins w:id="9120" w:author="Graván Serrano Eduardo" w:date="2020-09-11T16:56:00Z">
        <w:r>
          <w:t xml:space="preserve">Si se quisiese acceder a los </w:t>
        </w:r>
        <w:proofErr w:type="spellStart"/>
        <w:r>
          <w:t>Javadocs</w:t>
        </w:r>
        <w:proofErr w:type="spellEnd"/>
        <w:r>
          <w:t xml:space="preserve">, simplemente tenemos que descargar el repositorio, entrar en la carpeta que almacena los </w:t>
        </w:r>
        <w:proofErr w:type="spellStart"/>
        <w:r>
          <w:t>docs</w:t>
        </w:r>
        <w:proofErr w:type="spellEnd"/>
        <w:r>
          <w:t xml:space="preserve"> y abrir el archivo </w:t>
        </w:r>
        <w:r w:rsidRPr="005F2AC4">
          <w:rPr>
            <w:i/>
            <w:iCs/>
          </w:rPr>
          <w:t>index.html</w:t>
        </w:r>
        <w:r>
          <w:rPr>
            <w:i/>
            <w:iCs/>
          </w:rPr>
          <w:t xml:space="preserve"> </w:t>
        </w:r>
        <w:r>
          <w:t>con del proyecto que queramos consultar con el navegador. Una vez lo hayamos abierto, podemos navegar por toda la documentación de ese proyecto internamente.</w:t>
        </w:r>
      </w:ins>
    </w:p>
    <w:p w14:paraId="6DD84673" w14:textId="77777777" w:rsidR="00527CA3" w:rsidRPr="005F2AC4" w:rsidRDefault="00527CA3">
      <w:pPr>
        <w:pStyle w:val="Texto"/>
        <w:rPr>
          <w:ins w:id="9121" w:author="Graván Serrano Eduardo" w:date="2020-09-11T16:56:00Z"/>
          <w:i/>
          <w:iCs/>
        </w:rPr>
        <w:pPrChange w:id="9122" w:author="Graván Serrano Eduardo" w:date="2020-09-11T16:58:00Z">
          <w:pPr/>
        </w:pPrChange>
      </w:pPr>
      <w:ins w:id="9123" w:author="Graván Serrano Eduardo" w:date="2020-09-11T16:56:00Z">
        <w:r>
          <w:t xml:space="preserve">En el caso de querer probar las aplicaciones, es importante saber que los valores de las </w:t>
        </w:r>
        <w:proofErr w:type="spellStart"/>
        <w:r>
          <w:t>IPs</w:t>
        </w:r>
        <w:proofErr w:type="spellEnd"/>
        <w:r>
          <w:t xml:space="preserve"> del servidor HTTP están “</w:t>
        </w:r>
        <w:proofErr w:type="spellStart"/>
        <w:r>
          <w:t>hardcodeadas</w:t>
        </w:r>
        <w:proofErr w:type="spellEnd"/>
        <w:r>
          <w:t xml:space="preserve">” para conectarse al servidor alojado en el PC de la red local de mi casa, por lo que se tendría que, o bien cambiar todas las </w:t>
        </w:r>
        <w:proofErr w:type="spellStart"/>
        <w:r>
          <w:t>IPs</w:t>
        </w:r>
        <w:proofErr w:type="spellEnd"/>
        <w:r>
          <w:t xml:space="preserve"> de los ficheros de código antes </w:t>
        </w:r>
        <w:r>
          <w:lastRenderedPageBreak/>
          <w:t xml:space="preserve">de ejecutarlos, o modificar el </w:t>
        </w:r>
        <w:proofErr w:type="spellStart"/>
        <w:r>
          <w:t>router</w:t>
        </w:r>
        <w:proofErr w:type="spellEnd"/>
        <w:r>
          <w:t xml:space="preserve"> para que asigne la misma IP utilizada durante pruebas; esta es: “192.168.1.136”. </w:t>
        </w:r>
      </w:ins>
    </w:p>
    <w:p w14:paraId="64BC6D88" w14:textId="1EF82923" w:rsidR="009806BA" w:rsidRDefault="009806BA">
      <w:pPr>
        <w:jc w:val="left"/>
        <w:rPr>
          <w:ins w:id="9124" w:author="Graván Serrano Eduardo" w:date="2020-09-07T16:19:00Z"/>
        </w:rPr>
      </w:pPr>
      <w:ins w:id="9125" w:author="Graván Serrano Eduardo" w:date="2020-09-07T16:19:00Z">
        <w:r>
          <w:br w:type="page"/>
        </w:r>
      </w:ins>
    </w:p>
    <w:p w14:paraId="3C17C595" w14:textId="77777777" w:rsidR="00D244E2" w:rsidDel="009806BA" w:rsidRDefault="00D244E2" w:rsidP="00D244E2">
      <w:pPr>
        <w:rPr>
          <w:ins w:id="9126" w:author="Castillo Martínez Ana" w:date="2020-09-04T17:56:00Z"/>
          <w:del w:id="9127" w:author="Graván Serrano Eduardo" w:date="2020-09-07T16:19:00Z"/>
          <w:noProof/>
        </w:rPr>
      </w:pPr>
    </w:p>
    <w:p w14:paraId="64E8A930" w14:textId="77777777" w:rsidR="004E3A4A" w:rsidRPr="004E3A4A" w:rsidRDefault="004E3A4A" w:rsidP="004E3A4A">
      <w:pPr>
        <w:sectPr w:rsidR="004E3A4A" w:rsidRPr="004E3A4A" w:rsidSect="00420973">
          <w:headerReference w:type="default" r:id="rId132"/>
          <w:pgSz w:w="11906" w:h="16838"/>
          <w:pgMar w:top="1560" w:right="1701" w:bottom="1276" w:left="1701" w:header="1560" w:footer="709" w:gutter="0"/>
          <w:cols w:space="708"/>
          <w:docGrid w:linePitch="360"/>
        </w:sectPr>
      </w:pPr>
    </w:p>
    <w:p w14:paraId="4CAF87CE" w14:textId="77777777" w:rsidR="00CF296B" w:rsidRDefault="00CF296B" w:rsidP="00CF296B">
      <w:pPr>
        <w:jc w:val="center"/>
        <w:rPr>
          <w:sz w:val="32"/>
          <w:szCs w:val="32"/>
        </w:rPr>
        <w:sectPr w:rsidR="00CF296B" w:rsidSect="00FC43BE">
          <w:headerReference w:type="default" r:id="rId133"/>
          <w:pgSz w:w="11906" w:h="16838"/>
          <w:pgMar w:top="3402" w:right="1701" w:bottom="1418" w:left="1701" w:header="709" w:footer="709" w:gutter="0"/>
          <w:cols w:space="708"/>
          <w:docGrid w:linePitch="360"/>
        </w:sectPr>
      </w:pPr>
    </w:p>
    <w:p w14:paraId="04F9BCDC" w14:textId="77777777" w:rsidR="00CF296B" w:rsidRPr="00B52F47" w:rsidRDefault="00CF296B" w:rsidP="00CF296B">
      <w:pPr>
        <w:jc w:val="center"/>
        <w:rPr>
          <w:sz w:val="32"/>
          <w:szCs w:val="32"/>
        </w:rPr>
      </w:pPr>
    </w:p>
    <w:p w14:paraId="7BCF0149" w14:textId="77777777" w:rsidR="00CF296B" w:rsidRDefault="00CF296B" w:rsidP="00CF296B">
      <w:pPr>
        <w:jc w:val="center"/>
        <w:rPr>
          <w:sz w:val="28"/>
          <w:szCs w:val="28"/>
        </w:rPr>
      </w:pPr>
    </w:p>
    <w:p w14:paraId="4F7144A8" w14:textId="77777777" w:rsidR="00CF296B" w:rsidRDefault="00CF296B" w:rsidP="00CF296B">
      <w:pPr>
        <w:jc w:val="center"/>
        <w:rPr>
          <w:sz w:val="28"/>
          <w:szCs w:val="28"/>
        </w:rPr>
      </w:pPr>
    </w:p>
    <w:p w14:paraId="4763B3AD" w14:textId="77777777" w:rsidR="00CF296B" w:rsidRDefault="00CF296B" w:rsidP="00CF296B">
      <w:pPr>
        <w:jc w:val="center"/>
        <w:rPr>
          <w:sz w:val="28"/>
          <w:szCs w:val="28"/>
        </w:rPr>
      </w:pPr>
    </w:p>
    <w:p w14:paraId="56F0DB19" w14:textId="77777777" w:rsidR="00CF296B" w:rsidRPr="00B52F47" w:rsidRDefault="00CF296B" w:rsidP="00CF296B">
      <w:pPr>
        <w:jc w:val="center"/>
        <w:rPr>
          <w:sz w:val="28"/>
          <w:szCs w:val="28"/>
        </w:rPr>
      </w:pPr>
    </w:p>
    <w:p w14:paraId="71123375" w14:textId="77777777" w:rsidR="00334276" w:rsidRDefault="00334276">
      <w:pPr>
        <w:rPr>
          <w:b/>
        </w:rPr>
      </w:pPr>
    </w:p>
    <w:p w14:paraId="624D067D" w14:textId="77777777" w:rsidR="00CF296B" w:rsidRDefault="00CF296B">
      <w:pPr>
        <w:rPr>
          <w:b/>
        </w:rPr>
      </w:pPr>
    </w:p>
    <w:p w14:paraId="3FFED455" w14:textId="77777777" w:rsidR="00CF296B" w:rsidRDefault="003C4173">
      <w:pPr>
        <w:rPr>
          <w:b/>
        </w:rPr>
      </w:pPr>
      <w:r>
        <w:rPr>
          <w:noProof/>
        </w:rPr>
        <w:drawing>
          <wp:anchor distT="0" distB="0" distL="114300" distR="114300" simplePos="0" relativeHeight="251637248" behindDoc="0" locked="0" layoutInCell="1" allowOverlap="1" wp14:anchorId="47AAAEA5" wp14:editId="79FAD730">
            <wp:simplePos x="0" y="0"/>
            <wp:positionH relativeFrom="column">
              <wp:posOffset>1133475</wp:posOffset>
            </wp:positionH>
            <wp:positionV relativeFrom="margin">
              <wp:posOffset>6354445</wp:posOffset>
            </wp:positionV>
            <wp:extent cx="3028950" cy="960120"/>
            <wp:effectExtent l="0" t="0" r="0" b="0"/>
            <wp:wrapSquare wrapText="bothSides"/>
            <wp:docPr id="126" name="1 Imagen"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4A270" w14:textId="77777777" w:rsidR="00CF296B" w:rsidRPr="00CF296B" w:rsidRDefault="00CF296B" w:rsidP="00CF296B"/>
    <w:p w14:paraId="4E786932" w14:textId="77777777" w:rsidR="00CF296B" w:rsidRDefault="00CF296B" w:rsidP="00CF296B"/>
    <w:p w14:paraId="7C687A14" w14:textId="77777777" w:rsidR="00CF296B" w:rsidRDefault="00CF296B" w:rsidP="00CF296B"/>
    <w:p w14:paraId="4F204614" w14:textId="77777777" w:rsidR="00CF296B" w:rsidRPr="00CF296B" w:rsidRDefault="00CF296B" w:rsidP="00CF296B">
      <w:pPr>
        <w:jc w:val="center"/>
      </w:pPr>
    </w:p>
    <w:sectPr w:rsidR="00CF296B" w:rsidRPr="00CF296B" w:rsidSect="00FC43BE">
      <w:headerReference w:type="default" r:id="rId135"/>
      <w:type w:val="continuous"/>
      <w:pgSz w:w="11906" w:h="16838"/>
      <w:pgMar w:top="3402"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97" w:author="Castillo Martínez Ana" w:date="2020-09-10T17:12:00Z" w:initials="CMA">
    <w:p w14:paraId="79DD4579" w14:textId="6C1644ED" w:rsidR="00374611" w:rsidRDefault="00374611">
      <w:pPr>
        <w:pStyle w:val="Textocomentario"/>
      </w:pPr>
      <w:r>
        <w:rPr>
          <w:rStyle w:val="Refdecomentario"/>
        </w:rPr>
        <w:annotationRef/>
      </w:r>
      <w:r>
        <w:t xml:space="preserve">Pon la referencia al decreto de ley y di cual es La referencia es: </w:t>
      </w:r>
      <w:r w:rsidRPr="00540065">
        <w:t>https://www.boe.es/boe/dias/2019/03/12/pdfs/BOE-A-2019-3481.pdf</w:t>
      </w:r>
      <w:r>
        <w:t>.</w:t>
      </w:r>
    </w:p>
  </w:comment>
  <w:comment w:id="1958" w:author="Castillo Martínez Ana" w:date="2020-09-10T17:16:00Z" w:initials="CMA">
    <w:p w14:paraId="2E33C785" w14:textId="2471729C" w:rsidR="00374611" w:rsidRDefault="00374611">
      <w:pPr>
        <w:pStyle w:val="Textocomentario"/>
      </w:pPr>
      <w:r>
        <w:rPr>
          <w:rStyle w:val="Refdecomentario"/>
        </w:rPr>
        <w:annotationRef/>
      </w:r>
      <w:r>
        <w:t>Al no ser una imagen tuya tienes que poner la referencia de dónde sal</w:t>
      </w:r>
    </w:p>
  </w:comment>
  <w:comment w:id="2074" w:author="Castillo Martínez Ana" w:date="2020-09-04T16:19:00Z" w:initials="CMA">
    <w:p w14:paraId="174E5ACA" w14:textId="77777777" w:rsidR="00374611" w:rsidRDefault="00374611">
      <w:pPr>
        <w:pStyle w:val="Textocomentario"/>
      </w:pPr>
      <w:r>
        <w:rPr>
          <w:rStyle w:val="Refdecomentario"/>
        </w:rPr>
        <w:annotationRef/>
      </w:r>
      <w:r>
        <w:t xml:space="preserve">Habría que justificar en algún punto de la memoria (el estado del arte puede ser un buen sitio) el uso de tecnologías móviles para asegurarse de la presencialidad de la persona, para que el usuario tenga acceso a su información etc. No vale con decir que es así </w:t>
      </w:r>
      <w:proofErr w:type="spellStart"/>
      <w:r>
        <w:t>xq</w:t>
      </w:r>
      <w:proofErr w:type="spellEnd"/>
      <w:r>
        <w:t xml:space="preserve"> </w:t>
      </w:r>
      <w:proofErr w:type="gramStart"/>
      <w:r>
        <w:t>sí</w:t>
      </w:r>
      <w:proofErr w:type="gramEnd"/>
      <w:r>
        <w:t xml:space="preserve"> sino que se debe buscar una justificación</w:t>
      </w:r>
    </w:p>
  </w:comment>
  <w:comment w:id="2075" w:author="Graván Serrano Eduardo" w:date="2020-09-11T14:28:00Z" w:initials="GSE">
    <w:p w14:paraId="3BDA3BFA" w14:textId="3A1616ED" w:rsidR="00374611" w:rsidRDefault="00374611">
      <w:pPr>
        <w:pStyle w:val="Textocomentario"/>
      </w:pPr>
      <w:r>
        <w:rPr>
          <w:rStyle w:val="Refdecomentario"/>
        </w:rPr>
        <w:annotationRef/>
      </w:r>
      <w:r>
        <w:t>Añadidas referencias a la presencialidad en varios puntos de la memoria</w:t>
      </w:r>
      <w:r w:rsidR="00643B60">
        <w:t xml:space="preserve"> (introducción, objetivo</w:t>
      </w:r>
      <w:r w:rsidR="001D7FF5">
        <w:t>, estado del arte al hablar de los usos de NFC). No sé si debería profundizar más.</w:t>
      </w:r>
    </w:p>
  </w:comment>
  <w:comment w:id="2081" w:author="Castillo Martínez Ana" w:date="2020-09-06T19:54:00Z" w:initials="CMA">
    <w:p w14:paraId="33FDC5C2" w14:textId="77777777" w:rsidR="00374611" w:rsidRDefault="00374611">
      <w:pPr>
        <w:pStyle w:val="Textocomentario"/>
      </w:pPr>
      <w:r>
        <w:rPr>
          <w:rStyle w:val="Refdecomentario"/>
        </w:rPr>
        <w:annotationRef/>
      </w:r>
      <w:r>
        <w:t>Queda un poco confuso que en el objetivo no se hable de la aplicación de escritorio, sorprende encontrarla más adelante porque no se habla de ella en ningún momento</w:t>
      </w:r>
    </w:p>
  </w:comment>
  <w:comment w:id="2100" w:author="Graván Serrano Eduardo" w:date="2020-09-07T13:34:00Z" w:initials="GSE">
    <w:p w14:paraId="7F448AB0" w14:textId="10537686" w:rsidR="00374611" w:rsidRPr="00843AC1" w:rsidRDefault="00374611">
      <w:pPr>
        <w:pStyle w:val="Textocomentario"/>
        <w:rPr>
          <w:sz w:val="16"/>
          <w:szCs w:val="16"/>
        </w:rPr>
      </w:pPr>
      <w:r>
        <w:rPr>
          <w:rStyle w:val="Refdecomentario"/>
        </w:rPr>
        <w:annotationRef/>
      </w:r>
      <w:r>
        <w:rPr>
          <w:rStyle w:val="Refdecomentario"/>
        </w:rPr>
        <w:t>He expandido un poco la descripción de la aplicación de escritorio para administradores</w:t>
      </w:r>
    </w:p>
  </w:comment>
  <w:comment w:id="2346" w:author="Castillo Martínez Ana" w:date="2020-09-04T16:56:00Z" w:initials="CMA">
    <w:p w14:paraId="02269153" w14:textId="77777777" w:rsidR="00374611" w:rsidRDefault="00374611">
      <w:pPr>
        <w:pStyle w:val="Textocomentario"/>
      </w:pPr>
      <w:r>
        <w:rPr>
          <w:rStyle w:val="Refdecomentario"/>
        </w:rPr>
        <w:annotationRef/>
      </w:r>
      <w:r>
        <w:t>Los principales usos más que aplicaciones</w:t>
      </w:r>
    </w:p>
  </w:comment>
  <w:comment w:id="2405" w:author="Castillo Martínez Ana" w:date="2020-09-04T16:56:00Z" w:initials="CMA">
    <w:p w14:paraId="287F0447" w14:textId="77777777" w:rsidR="00374611" w:rsidRDefault="00374611">
      <w:pPr>
        <w:pStyle w:val="Textocomentario"/>
      </w:pPr>
      <w:r>
        <w:rPr>
          <w:rStyle w:val="Refdecomentario"/>
        </w:rPr>
        <w:annotationRef/>
      </w:r>
      <w:r>
        <w:t xml:space="preserve">En este apartado no </w:t>
      </w:r>
    </w:p>
  </w:comment>
  <w:comment w:id="2415" w:author="Castillo Martínez Ana" w:date="2020-09-04T16:57:00Z" w:initials="CMA">
    <w:p w14:paraId="2BD3E20C" w14:textId="77777777" w:rsidR="00374611" w:rsidRDefault="00374611">
      <w:pPr>
        <w:pStyle w:val="Textocomentario"/>
      </w:pPr>
      <w:r>
        <w:rPr>
          <w:rStyle w:val="Refdecomentario"/>
        </w:rPr>
        <w:annotationRef/>
      </w:r>
      <w:r>
        <w:t>Queda un poco metido a capón. Si vas a hablar de tipos te formatos ponlo como título ya que de golpe ver eso queda un poco raro. Si hay algún tipo de formato más se debería poner algo</w:t>
      </w:r>
    </w:p>
  </w:comment>
  <w:comment w:id="2416" w:author="Graván Serrano Eduardo" w:date="2020-09-07T15:07:00Z" w:initials="GSE">
    <w:p w14:paraId="22B08609" w14:textId="4F7502BB" w:rsidR="00374611" w:rsidRDefault="00374611">
      <w:pPr>
        <w:pStyle w:val="Textocomentario"/>
      </w:pPr>
      <w:r>
        <w:rPr>
          <w:rStyle w:val="Refdecomentario"/>
        </w:rPr>
        <w:annotationRef/>
      </w:r>
      <w:r>
        <w:t>He movido la introducción a NDEF hecha en el apartado principal de NFC justo antes del apartado para que no quede tan metido a la fuerza.</w:t>
      </w:r>
    </w:p>
  </w:comment>
  <w:comment w:id="2397" w:author="Castillo Martínez Ana" w:date="2020-09-10T17:23:00Z" w:initials="CMA">
    <w:p w14:paraId="17BC561F" w14:textId="26166EFB" w:rsidR="00374611" w:rsidRDefault="00374611">
      <w:pPr>
        <w:pStyle w:val="Textocomentario"/>
      </w:pPr>
      <w:r>
        <w:rPr>
          <w:rStyle w:val="Refdecomentario"/>
        </w:rPr>
        <w:annotationRef/>
      </w:r>
      <w:r>
        <w:t>He quitado el título que había del apartado porque queda mejor hilado así</w:t>
      </w:r>
    </w:p>
  </w:comment>
  <w:comment w:id="2458" w:author="Castillo Martínez Ana" w:date="2020-09-04T17:42:00Z" w:initials="CMA">
    <w:p w14:paraId="7A93C06C" w14:textId="77777777" w:rsidR="00374611" w:rsidRDefault="00374611">
      <w:pPr>
        <w:pStyle w:val="Textocomentario"/>
      </w:pPr>
      <w:r>
        <w:rPr>
          <w:rStyle w:val="Refdecomentario"/>
        </w:rPr>
        <w:annotationRef/>
      </w:r>
      <w:r>
        <w:t>Quizá algo de información sobre esos tipos de etiquetas quedaría bien</w:t>
      </w:r>
    </w:p>
  </w:comment>
  <w:comment w:id="2517" w:author="Castillo Martínez Ana" w:date="2020-09-10T17:32:00Z" w:initials="CMA">
    <w:p w14:paraId="2A5EB9FD" w14:textId="1AB4AC75" w:rsidR="00374611" w:rsidRDefault="00374611">
      <w:pPr>
        <w:pStyle w:val="Textocomentario"/>
      </w:pPr>
      <w:r>
        <w:rPr>
          <w:rStyle w:val="Refdecomentario"/>
        </w:rPr>
        <w:annotationRef/>
      </w:r>
      <w:r>
        <w:t xml:space="preserve">Según he leído hay un 5º tipo. Mira la siguiente referencia en la página 11-12. Quedaría bien poner la tabla que hay en la página 11 (referenciando todo claro) a modo de resumen, y poniendo como título que es una tabla, añadiendo un índice de tablas. </w:t>
      </w:r>
    </w:p>
    <w:p w14:paraId="545F1E2D" w14:textId="3EB7787A" w:rsidR="00374611" w:rsidRDefault="00374611">
      <w:pPr>
        <w:pStyle w:val="Textocomentario"/>
      </w:pPr>
      <w:r w:rsidRPr="00716277">
        <w:t>https://www.st.com/content/ccc/resource/technical/document/technical_note/f9/a8/5a/0f/61/bf/42/29/DM00190233.pdf/files/DM00190233.pdf/jcr:content/translations/en.DM00190233.pdf</w:t>
      </w:r>
    </w:p>
  </w:comment>
  <w:comment w:id="2964" w:author="Castillo Martínez Ana" w:date="2020-09-10T17:26:00Z" w:initials="CMA">
    <w:p w14:paraId="49D7F8C9" w14:textId="2543B9AB" w:rsidR="00374611" w:rsidRDefault="00374611">
      <w:pPr>
        <w:pStyle w:val="Textocomentario"/>
      </w:pPr>
      <w:r>
        <w:rPr>
          <w:rStyle w:val="Refdecomentario"/>
        </w:rPr>
        <w:annotationRef/>
      </w:r>
      <w:r>
        <w:t xml:space="preserve">Yo quitaría este subapartado porque solo te vas a </w:t>
      </w:r>
      <w:proofErr w:type="spellStart"/>
      <w:r>
        <w:t>centar</w:t>
      </w:r>
      <w:proofErr w:type="spellEnd"/>
      <w:r>
        <w:t xml:space="preserve"> en 1 tipo, si fueses a analizar los 4 sí lo pondría, pero con el texto que hay lo quitaba</w:t>
      </w:r>
    </w:p>
  </w:comment>
  <w:comment w:id="2965" w:author="Graván Serrano Eduardo" w:date="2020-09-11T14:09:00Z" w:initials="GSE">
    <w:p w14:paraId="08E29D69" w14:textId="2667E1A7" w:rsidR="00374611" w:rsidRDefault="00374611">
      <w:pPr>
        <w:pStyle w:val="Textocomentario"/>
      </w:pPr>
      <w:r>
        <w:rPr>
          <w:rStyle w:val="Refdecomentario"/>
        </w:rPr>
        <w:annotationRef/>
      </w:r>
      <w:r>
        <w:t>Creo que es necesario hablar del protocolo de comunicación de este tipo de etiquetas ya que el emulador de Android está basado en esta especificación.</w:t>
      </w:r>
    </w:p>
  </w:comment>
  <w:comment w:id="3565" w:author="Castillo Martínez Ana" w:date="2020-09-10T18:03:00Z" w:initials="CMA">
    <w:p w14:paraId="785DA690" w14:textId="038708C1" w:rsidR="00374611" w:rsidRDefault="00374611">
      <w:pPr>
        <w:pStyle w:val="Textocomentario"/>
      </w:pPr>
      <w:r>
        <w:rPr>
          <w:rStyle w:val="Refdecomentario"/>
        </w:rPr>
        <w:annotationRef/>
      </w:r>
      <w:r>
        <w:t>He cambiado el orden</w:t>
      </w:r>
    </w:p>
  </w:comment>
  <w:comment w:id="3604" w:author="Castillo Martínez Ana" w:date="2020-09-10T18:11:00Z" w:initials="CMA">
    <w:p w14:paraId="6DCD6F4D" w14:textId="44399DCE" w:rsidR="00374611" w:rsidRDefault="00374611">
      <w:pPr>
        <w:pStyle w:val="Textocomentario"/>
      </w:pPr>
      <w:r>
        <w:rPr>
          <w:rStyle w:val="Refdecomentario"/>
        </w:rPr>
        <w:annotationRef/>
      </w:r>
      <w:r>
        <w:t>Yo lo llamaría Base de datos y así lo haría coincidir con las piezas de la arquitectura</w:t>
      </w:r>
    </w:p>
  </w:comment>
  <w:comment w:id="3627" w:author="Castillo Martínez Ana" w:date="2020-09-10T18:07:00Z" w:initials="CMA">
    <w:p w14:paraId="0A834A65" w14:textId="1A042771" w:rsidR="00374611" w:rsidRDefault="00374611">
      <w:pPr>
        <w:pStyle w:val="Textocomentario"/>
      </w:pPr>
      <w:r>
        <w:rPr>
          <w:rStyle w:val="Refdecomentario"/>
        </w:rPr>
        <w:annotationRef/>
      </w:r>
      <w:r>
        <w:t xml:space="preserve">Lo pondría al final del apartado o al inicio, queda raro hablar de las tablas, luego de </w:t>
      </w:r>
      <w:proofErr w:type="spellStart"/>
      <w:r>
        <w:t>sqlite</w:t>
      </w:r>
      <w:proofErr w:type="spellEnd"/>
      <w:r>
        <w:t xml:space="preserve"> y luego de las tablas. Si quieres corta todo este bloque y pégalo al final, así introduces el modelo de datos de forma genérica, las tablas, </w:t>
      </w:r>
      <w:proofErr w:type="spellStart"/>
      <w:r>
        <w:t>etc</w:t>
      </w:r>
      <w:proofErr w:type="spellEnd"/>
      <w:r>
        <w:t xml:space="preserve"> y luego ya dices qué vas a usar</w:t>
      </w:r>
    </w:p>
  </w:comment>
  <w:comment w:id="3641" w:author="Castillo Martínez Ana" w:date="2020-09-10T18:09:00Z" w:initials="CMA">
    <w:p w14:paraId="13851E8A" w14:textId="4D33214A" w:rsidR="00374611" w:rsidRDefault="00374611">
      <w:pPr>
        <w:pStyle w:val="Textocomentario"/>
      </w:pPr>
      <w:r>
        <w:rPr>
          <w:rStyle w:val="Refdecomentario"/>
        </w:rPr>
        <w:annotationRef/>
      </w:r>
      <w:proofErr w:type="spellStart"/>
      <w:r>
        <w:t>Fihura</w:t>
      </w:r>
      <w:proofErr w:type="spellEnd"/>
      <w:r>
        <w:t xml:space="preserve"> 7?? Si esa era de la estructura de mensajes NDEF</w:t>
      </w:r>
    </w:p>
  </w:comment>
  <w:comment w:id="3664" w:author="Castillo Martínez Ana" w:date="2020-09-10T18:07:00Z" w:initials="CMA">
    <w:p w14:paraId="64FDDA91" w14:textId="77777777" w:rsidR="00374611" w:rsidRDefault="00374611" w:rsidP="00F05D83">
      <w:pPr>
        <w:pStyle w:val="Textocomentario"/>
      </w:pPr>
      <w:r>
        <w:rPr>
          <w:rStyle w:val="Refdecomentario"/>
        </w:rPr>
        <w:annotationRef/>
      </w:r>
      <w:r>
        <w:t xml:space="preserve">Lo pondría al final del apartado o al inicio, queda raro hablar de las tablas, luego de </w:t>
      </w:r>
      <w:proofErr w:type="spellStart"/>
      <w:r>
        <w:t>sqlite</w:t>
      </w:r>
      <w:proofErr w:type="spellEnd"/>
      <w:r>
        <w:t xml:space="preserve"> y luego de las tablas. Si quieres corta todo este bloque y pégalo al final, así introduces el modelo de datos de forma genérica, las tablas, </w:t>
      </w:r>
      <w:proofErr w:type="spellStart"/>
      <w:r>
        <w:t>etc</w:t>
      </w:r>
      <w:proofErr w:type="spellEnd"/>
      <w:r>
        <w:t xml:space="preserve"> y luego ya dices qué vas a usar</w:t>
      </w:r>
    </w:p>
  </w:comment>
  <w:comment w:id="3677" w:author="Castillo Martínez Ana" w:date="2020-09-10T18:10:00Z" w:initials="CMA">
    <w:p w14:paraId="3D90EF85" w14:textId="6E6D2FBE" w:rsidR="00374611" w:rsidRDefault="00374611">
      <w:pPr>
        <w:pStyle w:val="Textocomentario"/>
      </w:pPr>
      <w:r>
        <w:rPr>
          <w:rStyle w:val="Refdecomentario"/>
        </w:rPr>
        <w:annotationRef/>
      </w:r>
      <w:r>
        <w:t>Añade justo antes de este párrafo lo de arriba de SQLITE</w:t>
      </w:r>
    </w:p>
  </w:comment>
  <w:comment w:id="3709" w:author="Castillo Martínez Ana" w:date="2020-09-10T18:14:00Z" w:initials="CMA">
    <w:p w14:paraId="45381E7D" w14:textId="1154D3CE" w:rsidR="00374611" w:rsidRDefault="00374611">
      <w:pPr>
        <w:pStyle w:val="Textocomentario"/>
      </w:pPr>
      <w:r>
        <w:rPr>
          <w:rStyle w:val="Refdecomentario"/>
        </w:rPr>
        <w:annotationRef/>
      </w:r>
      <w:r>
        <w:t>Yo lo dejaría como servidor HTTP para que coincida con la arquitectura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DD4579" w15:done="1"/>
  <w15:commentEx w15:paraId="2E33C785" w15:done="1"/>
  <w15:commentEx w15:paraId="174E5ACA" w15:done="0"/>
  <w15:commentEx w15:paraId="3BDA3BFA" w15:paraIdParent="174E5ACA" w15:done="0"/>
  <w15:commentEx w15:paraId="33FDC5C2" w15:done="1"/>
  <w15:commentEx w15:paraId="7F448AB0" w15:done="1"/>
  <w15:commentEx w15:paraId="02269153" w15:done="0"/>
  <w15:commentEx w15:paraId="287F0447" w15:done="0"/>
  <w15:commentEx w15:paraId="2BD3E20C" w15:done="0"/>
  <w15:commentEx w15:paraId="22B08609" w15:paraIdParent="2BD3E20C" w15:done="0"/>
  <w15:commentEx w15:paraId="17BC561F" w15:done="1"/>
  <w15:commentEx w15:paraId="7A93C06C" w15:done="1"/>
  <w15:commentEx w15:paraId="545F1E2D" w15:done="1"/>
  <w15:commentEx w15:paraId="49D7F8C9" w15:done="0"/>
  <w15:commentEx w15:paraId="08E29D69" w15:paraIdParent="49D7F8C9" w15:done="0"/>
  <w15:commentEx w15:paraId="785DA690" w15:done="1"/>
  <w15:commentEx w15:paraId="6DCD6F4D" w15:done="1"/>
  <w15:commentEx w15:paraId="0A834A65" w15:done="1"/>
  <w15:commentEx w15:paraId="13851E8A" w15:done="1"/>
  <w15:commentEx w15:paraId="64FDDA91" w15:done="1"/>
  <w15:commentEx w15:paraId="3D90EF85" w15:done="1"/>
  <w15:commentEx w15:paraId="45381E7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DD4579" w16cid:durableId="2304DCEA"/>
  <w16cid:commentId w16cid:paraId="2E33C785" w16cid:durableId="2304DDE6"/>
  <w16cid:commentId w16cid:paraId="174E5ACA" w16cid:durableId="22FCE7A7"/>
  <w16cid:commentId w16cid:paraId="3BDA3BFA" w16cid:durableId="23060820"/>
  <w16cid:commentId w16cid:paraId="33FDC5C2" w16cid:durableId="22FFBCED"/>
  <w16cid:commentId w16cid:paraId="7F448AB0" w16cid:durableId="2300B548"/>
  <w16cid:commentId w16cid:paraId="02269153" w16cid:durableId="22FCF02A"/>
  <w16cid:commentId w16cid:paraId="287F0447" w16cid:durableId="22FCF049"/>
  <w16cid:commentId w16cid:paraId="2BD3E20C" w16cid:durableId="22FCF08B"/>
  <w16cid:commentId w16cid:paraId="22B08609" w16cid:durableId="2300CB1E"/>
  <w16cid:commentId w16cid:paraId="17BC561F" w16cid:durableId="2304DF8E"/>
  <w16cid:commentId w16cid:paraId="7A93C06C" w16cid:durableId="22FCFAF8"/>
  <w16cid:commentId w16cid:paraId="545F1E2D" w16cid:durableId="2304E1BD"/>
  <w16cid:commentId w16cid:paraId="49D7F8C9" w16cid:durableId="2304E055"/>
  <w16cid:commentId w16cid:paraId="08E29D69" w16cid:durableId="230603AE"/>
  <w16cid:commentId w16cid:paraId="785DA690" w16cid:durableId="2304E908"/>
  <w16cid:commentId w16cid:paraId="6DCD6F4D" w16cid:durableId="2304EAD8"/>
  <w16cid:commentId w16cid:paraId="0A834A65" w16cid:durableId="2304E9F5"/>
  <w16cid:commentId w16cid:paraId="13851E8A" w16cid:durableId="2304EA50"/>
  <w16cid:commentId w16cid:paraId="64FDDA91" w16cid:durableId="23051B81"/>
  <w16cid:commentId w16cid:paraId="3D90EF85" w16cid:durableId="2304EAAB"/>
  <w16cid:commentId w16cid:paraId="45381E7D" w16cid:durableId="2304EB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8D2950" w14:textId="77777777" w:rsidR="00636F63" w:rsidRDefault="00636F63">
      <w:r>
        <w:separator/>
      </w:r>
    </w:p>
  </w:endnote>
  <w:endnote w:type="continuationSeparator" w:id="0">
    <w:p w14:paraId="682FF1C9" w14:textId="77777777" w:rsidR="00636F63" w:rsidRDefault="00636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A6B26" w14:textId="77777777" w:rsidR="00636F63" w:rsidRDefault="00636F63">
      <w:r>
        <w:separator/>
      </w:r>
    </w:p>
  </w:footnote>
  <w:footnote w:type="continuationSeparator" w:id="0">
    <w:p w14:paraId="5E9F8C3F" w14:textId="77777777" w:rsidR="00636F63" w:rsidRDefault="00636F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31E4" w14:textId="77777777" w:rsidR="00374611" w:rsidRDefault="00636F63">
    <w:pPr>
      <w:pStyle w:val="Encabezado"/>
    </w:pPr>
    <w:r>
      <w:rPr>
        <w:noProof/>
      </w:rPr>
      <w:pict w14:anchorId="582B0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2054" type="#_x0000_t75" style="position:absolute;left:0;text-align:left;margin-left:0;margin-top:0;width:424.9pt;height:309.1pt;z-index:-251659776;mso-position-horizontal:center;mso-position-horizontal-relative:margin;mso-position-vertical:center;mso-position-vertical-relative:margin" o:allowincell="f">
          <v:imagedata r:id="rId1" o:tit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25B94" w14:textId="77777777" w:rsidR="00374611" w:rsidRDefault="00636F63">
    <w:pPr>
      <w:pStyle w:val="Encabezado"/>
    </w:pPr>
    <w:r>
      <w:rPr>
        <w:noProof/>
      </w:rPr>
      <w:pict w14:anchorId="06C39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2055" type="#_x0000_t75" style="position:absolute;left:0;text-align:left;margin-left:0;margin-top:0;width:424.9pt;height:309.1pt;z-index:-251658752;mso-position-horizontal:center;mso-position-horizontal-relative:margin;mso-position-vertical:center;mso-position-vertical-relative:margin" o:allowincell="f">
          <v:imagedata r:id="rId1" o:title="" gain="19661f" blacklevel="22938f"/>
          <w10:wrap anchorx="margin" anchory="margin"/>
        </v:shape>
      </w:pict>
    </w:r>
    <w:r w:rsidR="00374611">
      <w:rPr>
        <w:noProof/>
      </w:rPr>
      <mc:AlternateContent>
        <mc:Choice Requires="wps">
          <w:drawing>
            <wp:anchor distT="0" distB="0" distL="114300" distR="114300" simplePos="0" relativeHeight="251654656" behindDoc="0" locked="0" layoutInCell="1" allowOverlap="1" wp14:anchorId="18E72B8A" wp14:editId="777E1B21">
              <wp:simplePos x="0" y="0"/>
              <wp:positionH relativeFrom="column">
                <wp:posOffset>-1144905</wp:posOffset>
              </wp:positionH>
              <wp:positionV relativeFrom="paragraph">
                <wp:posOffset>-450215</wp:posOffset>
              </wp:positionV>
              <wp:extent cx="7690485" cy="1943100"/>
              <wp:effectExtent l="0"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5CEF426B" w14:textId="77777777" w:rsidR="00374611" w:rsidRDefault="00374611" w:rsidP="00FC43BE">
                          <w:pPr>
                            <w:jc w:val="center"/>
                          </w:pPr>
                        </w:p>
                        <w:p w14:paraId="61D3EADF" w14:textId="77777777" w:rsidR="00374611" w:rsidRPr="00B52F47" w:rsidRDefault="00374611" w:rsidP="00FC43BE">
                          <w:pPr>
                            <w:jc w:val="center"/>
                            <w:rPr>
                              <w:color w:val="D0CD66"/>
                            </w:rPr>
                          </w:pPr>
                        </w:p>
                        <w:p w14:paraId="19E64B59" w14:textId="77777777" w:rsidR="00374611" w:rsidRDefault="00374611" w:rsidP="00FC43BE">
                          <w:pPr>
                            <w:jc w:val="center"/>
                            <w:rPr>
                              <w:color w:val="D0CD66"/>
                              <w:sz w:val="48"/>
                              <w:szCs w:val="48"/>
                            </w:rPr>
                          </w:pPr>
                          <w:r w:rsidRPr="00B52F47">
                            <w:rPr>
                              <w:color w:val="D0CD66"/>
                              <w:sz w:val="48"/>
                              <w:szCs w:val="48"/>
                            </w:rPr>
                            <w:t>Universidad de Alcalá</w:t>
                          </w:r>
                        </w:p>
                        <w:p w14:paraId="32E5631C" w14:textId="77777777" w:rsidR="00374611" w:rsidRPr="00B52F47" w:rsidRDefault="00374611"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72B8A" id="Rectangle 4" o:spid="_x0000_s1066"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" fillcolor="#987634">
              <v:textbox>
                <w:txbxContent>
                  <w:p w14:paraId="5CEF426B" w14:textId="77777777" w:rsidR="00374611" w:rsidRDefault="00374611" w:rsidP="00FC43BE">
                    <w:pPr>
                      <w:jc w:val="center"/>
                    </w:pPr>
                  </w:p>
                  <w:p w14:paraId="61D3EADF" w14:textId="77777777" w:rsidR="00374611" w:rsidRPr="00B52F47" w:rsidRDefault="00374611" w:rsidP="00FC43BE">
                    <w:pPr>
                      <w:jc w:val="center"/>
                      <w:rPr>
                        <w:color w:val="D0CD66"/>
                      </w:rPr>
                    </w:pPr>
                  </w:p>
                  <w:p w14:paraId="19E64B59" w14:textId="77777777" w:rsidR="00374611" w:rsidRDefault="00374611" w:rsidP="00FC43BE">
                    <w:pPr>
                      <w:jc w:val="center"/>
                      <w:rPr>
                        <w:color w:val="D0CD66"/>
                        <w:sz w:val="48"/>
                        <w:szCs w:val="48"/>
                      </w:rPr>
                    </w:pPr>
                    <w:r w:rsidRPr="00B52F47">
                      <w:rPr>
                        <w:color w:val="D0CD66"/>
                        <w:sz w:val="48"/>
                        <w:szCs w:val="48"/>
                      </w:rPr>
                      <w:t>Universidad de Alcalá</w:t>
                    </w:r>
                  </w:p>
                  <w:p w14:paraId="32E5631C" w14:textId="77777777" w:rsidR="00374611" w:rsidRPr="00B52F47" w:rsidRDefault="00374611"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DACA4" w14:textId="77777777" w:rsidR="00374611" w:rsidRDefault="00636F63">
    <w:pPr>
      <w:pStyle w:val="Encabezado"/>
    </w:pPr>
    <w:r>
      <w:rPr>
        <w:noProof/>
      </w:rPr>
      <w:pict w14:anchorId="3BE3C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3" o:spid="_x0000_s2053" type="#_x0000_t75" style="position:absolute;left:0;text-align:left;margin-left:0;margin-top:0;width:424.9pt;height:309.1pt;z-index:-251660800;mso-position-horizontal:center;mso-position-horizontal-relative:margin;mso-position-vertical:center;mso-position-vertical-relative:margin" o:allowincell="f">
          <v:imagedata r:id="rId1" o:titl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3CE4A" w14:textId="77777777" w:rsidR="00374611" w:rsidRDefault="00374611">
    <w:pPr>
      <w:pStyle w:val="Encabezado"/>
    </w:pPr>
  </w:p>
  <w:p w14:paraId="071DA95B" w14:textId="77777777" w:rsidR="00374611" w:rsidRDefault="00374611">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10F7D" w14:textId="77777777" w:rsidR="00374611" w:rsidRDefault="00636F63">
    <w:pPr>
      <w:pStyle w:val="Encabezado"/>
    </w:pPr>
    <w:r>
      <w:rPr>
        <w:noProof/>
      </w:rPr>
      <w:pict w14:anchorId="2BF8A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0;margin-top:0;width:424.9pt;height:309.1pt;z-index:-251655680;mso-position-horizontal:center;mso-position-horizontal-relative:margin;mso-position-vertical:center;mso-position-vertical-relative:margin" o:allowincell="f">
          <v:imagedata r:id="rId1" o:title="" gain="19661f" blacklevel="22938f"/>
          <w10:wrap anchorx="margin" anchory="margin"/>
        </v:shape>
      </w:pict>
    </w:r>
    <w:r w:rsidR="00374611">
      <w:rPr>
        <w:noProof/>
      </w:rPr>
      <mc:AlternateContent>
        <mc:Choice Requires="wps">
          <w:drawing>
            <wp:anchor distT="0" distB="0" distL="114300" distR="114300" simplePos="0" relativeHeight="251659776" behindDoc="0" locked="0" layoutInCell="1" allowOverlap="1" wp14:anchorId="7C38066C" wp14:editId="0C5B62AF">
              <wp:simplePos x="0" y="0"/>
              <wp:positionH relativeFrom="column">
                <wp:posOffset>-1144905</wp:posOffset>
              </wp:positionH>
              <wp:positionV relativeFrom="paragraph">
                <wp:posOffset>-450215</wp:posOffset>
              </wp:positionV>
              <wp:extent cx="7690485" cy="1943100"/>
              <wp:effectExtent l="0" t="0" r="0" b="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297BA07" w14:textId="77777777" w:rsidR="00374611" w:rsidRDefault="00374611" w:rsidP="00FC43BE">
                          <w:pPr>
                            <w:jc w:val="center"/>
                          </w:pPr>
                        </w:p>
                        <w:p w14:paraId="31C856D1" w14:textId="77777777" w:rsidR="00374611" w:rsidRPr="00B52F47" w:rsidRDefault="00374611" w:rsidP="00FC43BE">
                          <w:pPr>
                            <w:jc w:val="center"/>
                            <w:rPr>
                              <w:color w:val="D0CD66"/>
                            </w:rPr>
                          </w:pPr>
                        </w:p>
                        <w:p w14:paraId="6DB75335" w14:textId="77777777" w:rsidR="00374611" w:rsidRDefault="00374611" w:rsidP="00FC43BE">
                          <w:pPr>
                            <w:jc w:val="center"/>
                            <w:rPr>
                              <w:color w:val="D0CD66"/>
                              <w:sz w:val="48"/>
                              <w:szCs w:val="48"/>
                            </w:rPr>
                          </w:pPr>
                          <w:r w:rsidRPr="00B52F47">
                            <w:rPr>
                              <w:color w:val="D0CD66"/>
                              <w:sz w:val="48"/>
                              <w:szCs w:val="48"/>
                            </w:rPr>
                            <w:t>Universidad de Alcalá</w:t>
                          </w:r>
                        </w:p>
                        <w:p w14:paraId="2D001CCE" w14:textId="77777777" w:rsidR="00374611" w:rsidRPr="00B52F47" w:rsidRDefault="00374611"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8066C" id="Rectangle 13" o:spid="_x0000_s1067" style="position:absolute;left:0;text-align:left;margin-left:-90.15pt;margin-top:-35.45pt;width:605.55pt;height: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" fillcolor="#987634">
              <v:textbox>
                <w:txbxContent>
                  <w:p w14:paraId="2297BA07" w14:textId="77777777" w:rsidR="00374611" w:rsidRDefault="00374611" w:rsidP="00FC43BE">
                    <w:pPr>
                      <w:jc w:val="center"/>
                    </w:pPr>
                  </w:p>
                  <w:p w14:paraId="31C856D1" w14:textId="77777777" w:rsidR="00374611" w:rsidRPr="00B52F47" w:rsidRDefault="00374611" w:rsidP="00FC43BE">
                    <w:pPr>
                      <w:jc w:val="center"/>
                      <w:rPr>
                        <w:color w:val="D0CD66"/>
                      </w:rPr>
                    </w:pPr>
                  </w:p>
                  <w:p w14:paraId="6DB75335" w14:textId="77777777" w:rsidR="00374611" w:rsidRDefault="00374611" w:rsidP="00FC43BE">
                    <w:pPr>
                      <w:jc w:val="center"/>
                      <w:rPr>
                        <w:color w:val="D0CD66"/>
                        <w:sz w:val="48"/>
                        <w:szCs w:val="48"/>
                      </w:rPr>
                    </w:pPr>
                    <w:r w:rsidRPr="00B52F47">
                      <w:rPr>
                        <w:color w:val="D0CD66"/>
                        <w:sz w:val="48"/>
                        <w:szCs w:val="48"/>
                      </w:rPr>
                      <w:t>Universidad de Alcalá</w:t>
                    </w:r>
                  </w:p>
                  <w:p w14:paraId="2D001CCE" w14:textId="77777777" w:rsidR="00374611" w:rsidRPr="00B52F47" w:rsidRDefault="00374611"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B057" w14:textId="77777777" w:rsidR="00374611" w:rsidRDefault="00374611">
    <w:pPr>
      <w:pStyle w:val="Encabezado"/>
    </w:pPr>
    <w:r>
      <w:rPr>
        <w:noProof/>
      </w:rPr>
      <mc:AlternateContent>
        <mc:Choice Requires="wps">
          <w:drawing>
            <wp:anchor distT="0" distB="0" distL="114300" distR="114300" simplePos="0" relativeHeight="251658752" behindDoc="0" locked="0" layoutInCell="1" allowOverlap="1" wp14:anchorId="28E59A62" wp14:editId="0B606E08">
              <wp:simplePos x="0" y="0"/>
              <wp:positionH relativeFrom="column">
                <wp:posOffset>-1144905</wp:posOffset>
              </wp:positionH>
              <wp:positionV relativeFrom="paragraph">
                <wp:posOffset>-450215</wp:posOffset>
              </wp:positionV>
              <wp:extent cx="7690485" cy="1943100"/>
              <wp:effectExtent l="0" t="0" r="0" b="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4137FF44" w14:textId="77777777" w:rsidR="00374611" w:rsidRDefault="00374611" w:rsidP="00FC43BE">
                          <w:pPr>
                            <w:jc w:val="center"/>
                          </w:pPr>
                        </w:p>
                        <w:p w14:paraId="1C48B38A" w14:textId="77777777" w:rsidR="00374611" w:rsidRPr="00B52F47" w:rsidRDefault="00374611"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59A62" id="Rectangle 8" o:spid="_x0000_s1068" style="position:absolute;left:0;text-align:left;margin-left:-90.15pt;margin-top:-35.45pt;width:605.55pt;height:1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" fillcolor="#987634">
              <v:textbox>
                <w:txbxContent>
                  <w:p w14:paraId="4137FF44" w14:textId="77777777" w:rsidR="00374611" w:rsidRDefault="00374611" w:rsidP="00FC43BE">
                    <w:pPr>
                      <w:jc w:val="center"/>
                    </w:pPr>
                  </w:p>
                  <w:p w14:paraId="1C48B38A" w14:textId="77777777" w:rsidR="00374611" w:rsidRPr="00B52F47" w:rsidRDefault="00374611" w:rsidP="00FC43BE">
                    <w:pPr>
                      <w:jc w:val="center"/>
                      <w:rPr>
                        <w:color w:val="D0CD66"/>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03D"/>
    <w:multiLevelType w:val="hybridMultilevel"/>
    <w:tmpl w:val="9046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1488C"/>
    <w:multiLevelType w:val="hybridMultilevel"/>
    <w:tmpl w:val="EE84C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865AB"/>
    <w:multiLevelType w:val="hybridMultilevel"/>
    <w:tmpl w:val="8876BFCC"/>
    <w:lvl w:ilvl="0" w:tplc="08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612"/>
    <w:multiLevelType w:val="multilevel"/>
    <w:tmpl w:val="D342091A"/>
    <w:lvl w:ilvl="0">
      <w:start w:val="1"/>
      <w:numFmt w:val="decimal"/>
      <w:lvlText w:val="%1"/>
      <w:lvlJc w:val="left"/>
      <w:pPr>
        <w:ind w:left="555" w:hanging="555"/>
      </w:pPr>
      <w:rPr>
        <w:rFonts w:hint="default"/>
      </w:rPr>
    </w:lvl>
    <w:lvl w:ilvl="1">
      <w:start w:val="3"/>
      <w:numFmt w:val="decimal"/>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1B32B3"/>
    <w:multiLevelType w:val="hybridMultilevel"/>
    <w:tmpl w:val="991EA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3B733A"/>
    <w:multiLevelType w:val="multilevel"/>
    <w:tmpl w:val="F73096A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0C926CAF"/>
    <w:multiLevelType w:val="hybridMultilevel"/>
    <w:tmpl w:val="92E4A33E"/>
    <w:lvl w:ilvl="0" w:tplc="0809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0AA6B84"/>
    <w:multiLevelType w:val="hybridMultilevel"/>
    <w:tmpl w:val="DDB62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9389D"/>
    <w:multiLevelType w:val="hybridMultilevel"/>
    <w:tmpl w:val="58145B6A"/>
    <w:lvl w:ilvl="0" w:tplc="483201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B6B44"/>
    <w:multiLevelType w:val="hybridMultilevel"/>
    <w:tmpl w:val="CC3A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7B3F17"/>
    <w:multiLevelType w:val="hybridMultilevel"/>
    <w:tmpl w:val="0B702390"/>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FD3DF9"/>
    <w:multiLevelType w:val="hybridMultilevel"/>
    <w:tmpl w:val="506EF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BD0705"/>
    <w:multiLevelType w:val="hybridMultilevel"/>
    <w:tmpl w:val="FA4A9C3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1D554C"/>
    <w:multiLevelType w:val="hybridMultilevel"/>
    <w:tmpl w:val="3CF63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EB07CD"/>
    <w:multiLevelType w:val="hybridMultilevel"/>
    <w:tmpl w:val="8B7A2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7A11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532A47"/>
    <w:multiLevelType w:val="hybridMultilevel"/>
    <w:tmpl w:val="5292029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5E7A1F"/>
    <w:multiLevelType w:val="multilevel"/>
    <w:tmpl w:val="4B8C9AA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0A6805"/>
    <w:multiLevelType w:val="hybridMultilevel"/>
    <w:tmpl w:val="B1661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B31B3A"/>
    <w:multiLevelType w:val="hybridMultilevel"/>
    <w:tmpl w:val="7ED2DEF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BD07FA"/>
    <w:multiLevelType w:val="hybridMultilevel"/>
    <w:tmpl w:val="51FA58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356543"/>
    <w:multiLevelType w:val="hybridMultilevel"/>
    <w:tmpl w:val="105C0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0B12B6"/>
    <w:multiLevelType w:val="multilevel"/>
    <w:tmpl w:val="ECB6B980"/>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6677C0"/>
    <w:multiLevelType w:val="multilevel"/>
    <w:tmpl w:val="A8624382"/>
    <w:lvl w:ilvl="0">
      <w:start w:val="3"/>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2F10ACD"/>
    <w:multiLevelType w:val="hybridMultilevel"/>
    <w:tmpl w:val="2594EE0C"/>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F813B0"/>
    <w:multiLevelType w:val="hybridMultilevel"/>
    <w:tmpl w:val="01D4812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26" w15:restartNumberingAfterBreak="0">
    <w:nsid w:val="37CB3544"/>
    <w:multiLevelType w:val="hybridMultilevel"/>
    <w:tmpl w:val="61601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2E6CDF"/>
    <w:multiLevelType w:val="hybridMultilevel"/>
    <w:tmpl w:val="F6665A4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80EB7"/>
    <w:multiLevelType w:val="hybridMultilevel"/>
    <w:tmpl w:val="66E25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DD04C1"/>
    <w:multiLevelType w:val="hybridMultilevel"/>
    <w:tmpl w:val="05584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1942A0"/>
    <w:multiLevelType w:val="hybridMultilevel"/>
    <w:tmpl w:val="5EFA3B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45910861"/>
    <w:multiLevelType w:val="multilevel"/>
    <w:tmpl w:val="64904FE0"/>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5B14890"/>
    <w:multiLevelType w:val="hybridMultilevel"/>
    <w:tmpl w:val="0DF23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26BBC"/>
    <w:multiLevelType w:val="hybridMultilevel"/>
    <w:tmpl w:val="C42C86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4" w15:restartNumberingAfterBreak="0">
    <w:nsid w:val="4A5C7A48"/>
    <w:multiLevelType w:val="hybridMultilevel"/>
    <w:tmpl w:val="E098C6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E840A6"/>
    <w:multiLevelType w:val="hybridMultilevel"/>
    <w:tmpl w:val="BEEAAC98"/>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36" w15:restartNumberingAfterBreak="0">
    <w:nsid w:val="4C4A6A99"/>
    <w:multiLevelType w:val="hybridMultilevel"/>
    <w:tmpl w:val="906CE46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D5B7496"/>
    <w:multiLevelType w:val="hybridMultilevel"/>
    <w:tmpl w:val="CD06086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8" w15:restartNumberingAfterBreak="0">
    <w:nsid w:val="4EFB3067"/>
    <w:multiLevelType w:val="hybridMultilevel"/>
    <w:tmpl w:val="312CC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0187EBB"/>
    <w:multiLevelType w:val="hybridMultilevel"/>
    <w:tmpl w:val="25C09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A100AA"/>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056D31"/>
    <w:multiLevelType w:val="hybridMultilevel"/>
    <w:tmpl w:val="79866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946437"/>
    <w:multiLevelType w:val="multilevel"/>
    <w:tmpl w:val="0F22F5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234B82"/>
    <w:multiLevelType w:val="hybridMultilevel"/>
    <w:tmpl w:val="02641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5689079A"/>
    <w:multiLevelType w:val="hybridMultilevel"/>
    <w:tmpl w:val="83DAA45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7D97019"/>
    <w:multiLevelType w:val="hybridMultilevel"/>
    <w:tmpl w:val="BFF237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5A1777E8"/>
    <w:multiLevelType w:val="hybridMultilevel"/>
    <w:tmpl w:val="9AB48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B7062F"/>
    <w:multiLevelType w:val="hybridMultilevel"/>
    <w:tmpl w:val="007E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1754AC"/>
    <w:multiLevelType w:val="hybridMultilevel"/>
    <w:tmpl w:val="D2DC00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22578E"/>
    <w:multiLevelType w:val="hybridMultilevel"/>
    <w:tmpl w:val="43ACA662"/>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5292A41"/>
    <w:multiLevelType w:val="hybridMultilevel"/>
    <w:tmpl w:val="623AE374"/>
    <w:lvl w:ilvl="0" w:tplc="822E8D9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B420658"/>
    <w:multiLevelType w:val="hybridMultilevel"/>
    <w:tmpl w:val="1FAEA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C1E06"/>
    <w:multiLevelType w:val="hybridMultilevel"/>
    <w:tmpl w:val="294470E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DB7043"/>
    <w:multiLevelType w:val="hybridMultilevel"/>
    <w:tmpl w:val="3A04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EA6DDC"/>
    <w:multiLevelType w:val="hybridMultilevel"/>
    <w:tmpl w:val="B600CE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58130AC"/>
    <w:multiLevelType w:val="hybridMultilevel"/>
    <w:tmpl w:val="06AEAB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76224B5A"/>
    <w:multiLevelType w:val="hybridMultilevel"/>
    <w:tmpl w:val="E4320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3659FD"/>
    <w:multiLevelType w:val="hybridMultilevel"/>
    <w:tmpl w:val="11DC7CF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9E4628"/>
    <w:multiLevelType w:val="hybridMultilevel"/>
    <w:tmpl w:val="69B601C6"/>
    <w:lvl w:ilvl="0" w:tplc="68AE65AE">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15:restartNumberingAfterBreak="0">
    <w:nsid w:val="7ABD7C5A"/>
    <w:multiLevelType w:val="hybridMultilevel"/>
    <w:tmpl w:val="A4AE1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E441DB"/>
    <w:multiLevelType w:val="hybridMultilevel"/>
    <w:tmpl w:val="49B2B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B52E0B"/>
    <w:multiLevelType w:val="hybridMultilevel"/>
    <w:tmpl w:val="0BF62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FD7485"/>
    <w:multiLevelType w:val="hybridMultilevel"/>
    <w:tmpl w:val="CC021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E842F7"/>
    <w:multiLevelType w:val="hybridMultilevel"/>
    <w:tmpl w:val="A73E9D6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0"/>
  </w:num>
  <w:num w:numId="2">
    <w:abstractNumId w:val="5"/>
  </w:num>
  <w:num w:numId="3">
    <w:abstractNumId w:val="22"/>
  </w:num>
  <w:num w:numId="4">
    <w:abstractNumId w:val="58"/>
  </w:num>
  <w:num w:numId="5">
    <w:abstractNumId w:val="1"/>
  </w:num>
  <w:num w:numId="6">
    <w:abstractNumId w:val="7"/>
  </w:num>
  <w:num w:numId="7">
    <w:abstractNumId w:val="46"/>
  </w:num>
  <w:num w:numId="8">
    <w:abstractNumId w:val="29"/>
  </w:num>
  <w:num w:numId="9">
    <w:abstractNumId w:val="14"/>
  </w:num>
  <w:num w:numId="10">
    <w:abstractNumId w:val="37"/>
  </w:num>
  <w:num w:numId="11">
    <w:abstractNumId w:val="34"/>
  </w:num>
  <w:num w:numId="12">
    <w:abstractNumId w:val="11"/>
  </w:num>
  <w:num w:numId="13">
    <w:abstractNumId w:val="62"/>
  </w:num>
  <w:num w:numId="14">
    <w:abstractNumId w:val="17"/>
  </w:num>
  <w:num w:numId="15">
    <w:abstractNumId w:val="55"/>
  </w:num>
  <w:num w:numId="16">
    <w:abstractNumId w:val="35"/>
  </w:num>
  <w:num w:numId="17">
    <w:abstractNumId w:val="30"/>
  </w:num>
  <w:num w:numId="18">
    <w:abstractNumId w:val="43"/>
  </w:num>
  <w:num w:numId="19">
    <w:abstractNumId w:val="25"/>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56"/>
  </w:num>
  <w:num w:numId="23">
    <w:abstractNumId w:val="8"/>
  </w:num>
  <w:num w:numId="24">
    <w:abstractNumId w:val="31"/>
  </w:num>
  <w:num w:numId="25">
    <w:abstractNumId w:val="21"/>
  </w:num>
  <w:num w:numId="26">
    <w:abstractNumId w:val="59"/>
  </w:num>
  <w:num w:numId="27">
    <w:abstractNumId w:val="3"/>
  </w:num>
  <w:num w:numId="28">
    <w:abstractNumId w:val="23"/>
  </w:num>
  <w:num w:numId="29">
    <w:abstractNumId w:val="60"/>
  </w:num>
  <w:num w:numId="30">
    <w:abstractNumId w:val="9"/>
  </w:num>
  <w:num w:numId="31">
    <w:abstractNumId w:val="53"/>
  </w:num>
  <w:num w:numId="32">
    <w:abstractNumId w:val="47"/>
  </w:num>
  <w:num w:numId="33">
    <w:abstractNumId w:val="18"/>
  </w:num>
  <w:num w:numId="34">
    <w:abstractNumId w:val="38"/>
  </w:num>
  <w:num w:numId="35">
    <w:abstractNumId w:val="13"/>
  </w:num>
  <w:num w:numId="36">
    <w:abstractNumId w:val="61"/>
  </w:num>
  <w:num w:numId="37">
    <w:abstractNumId w:val="4"/>
  </w:num>
  <w:num w:numId="38">
    <w:abstractNumId w:val="0"/>
  </w:num>
  <w:num w:numId="39">
    <w:abstractNumId w:val="48"/>
  </w:num>
  <w:num w:numId="40">
    <w:abstractNumId w:val="22"/>
  </w:num>
  <w:num w:numId="41">
    <w:abstractNumId w:val="3"/>
  </w:num>
  <w:num w:numId="42">
    <w:abstractNumId w:val="6"/>
  </w:num>
  <w:num w:numId="43">
    <w:abstractNumId w:val="26"/>
  </w:num>
  <w:num w:numId="44">
    <w:abstractNumId w:val="2"/>
  </w:num>
  <w:num w:numId="45">
    <w:abstractNumId w:val="24"/>
  </w:num>
  <w:num w:numId="46">
    <w:abstractNumId w:val="63"/>
  </w:num>
  <w:num w:numId="47">
    <w:abstractNumId w:val="10"/>
  </w:num>
  <w:num w:numId="48">
    <w:abstractNumId w:val="44"/>
  </w:num>
  <w:num w:numId="49">
    <w:abstractNumId w:val="20"/>
  </w:num>
  <w:num w:numId="50">
    <w:abstractNumId w:val="16"/>
  </w:num>
  <w:num w:numId="51">
    <w:abstractNumId w:val="19"/>
  </w:num>
  <w:num w:numId="52">
    <w:abstractNumId w:val="27"/>
  </w:num>
  <w:num w:numId="53">
    <w:abstractNumId w:val="36"/>
  </w:num>
  <w:num w:numId="54">
    <w:abstractNumId w:val="12"/>
  </w:num>
  <w:num w:numId="55">
    <w:abstractNumId w:val="54"/>
  </w:num>
  <w:num w:numId="56">
    <w:abstractNumId w:val="57"/>
  </w:num>
  <w:num w:numId="57">
    <w:abstractNumId w:val="52"/>
  </w:num>
  <w:num w:numId="58">
    <w:abstractNumId w:val="49"/>
  </w:num>
  <w:num w:numId="59">
    <w:abstractNumId w:val="31"/>
  </w:num>
  <w:num w:numId="60">
    <w:abstractNumId w:val="17"/>
  </w:num>
  <w:num w:numId="61">
    <w:abstractNumId w:val="58"/>
  </w:num>
  <w:num w:numId="62">
    <w:abstractNumId w:val="15"/>
  </w:num>
  <w:num w:numId="63">
    <w:abstractNumId w:val="42"/>
  </w:num>
  <w:num w:numId="64">
    <w:abstractNumId w:val="42"/>
  </w:num>
  <w:num w:numId="65">
    <w:abstractNumId w:val="42"/>
  </w:num>
  <w:num w:numId="66">
    <w:abstractNumId w:val="42"/>
  </w:num>
  <w:num w:numId="67">
    <w:abstractNumId w:val="42"/>
  </w:num>
  <w:num w:numId="68">
    <w:abstractNumId w:val="42"/>
  </w:num>
  <w:num w:numId="69">
    <w:abstractNumId w:val="28"/>
  </w:num>
  <w:num w:numId="70">
    <w:abstractNumId w:val="51"/>
  </w:num>
  <w:num w:numId="71">
    <w:abstractNumId w:val="32"/>
  </w:num>
  <w:num w:numId="72">
    <w:abstractNumId w:val="39"/>
  </w:num>
  <w:num w:numId="73">
    <w:abstractNumId w:val="41"/>
  </w:num>
  <w:num w:numId="74">
    <w:abstractNumId w:val="50"/>
  </w:num>
  <w:num w:numId="75">
    <w:abstractNumId w:val="42"/>
    <w:lvlOverride w:ilvl="0">
      <w:startOverride w:val="9"/>
    </w:lvlOverride>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aván Serrano Eduardo">
    <w15:presenceInfo w15:providerId="AD" w15:userId="S::eduardo.gravan@edu.uah.es::1f20a747-25a7-4a17-b917-f6e4aa1a7c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US" w:vendorID="64" w:dllVersion="6" w:nlCheck="1" w:checkStyle="0"/>
  <w:activeWritingStyle w:appName="MSWord" w:lang="es-ES_tradnl" w:vendorID="64" w:dllVersion="0" w:nlCheck="1" w:checkStyle="0"/>
  <w:activeWritingStyle w:appName="MSWord" w:lang="es-ES" w:vendorID="64" w:dllVersion="0" w:nlCheck="1" w:checkStyle="0"/>
  <w:activeWritingStyle w:appName="MSWord" w:lang="fr-FR" w:vendorID="64" w:dllVersion="0" w:nlCheck="1" w:checkStyle="0"/>
  <w:activeWritingStyle w:appName="MSWord" w:lang="en-GB"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drawingGridHorizontalSpacing w:val="119"/>
  <w:drawingGridVerticalSpacing w:val="119"/>
  <w:displayHorizontalDrawingGridEvery w:val="0"/>
  <w:displayVerticalDrawingGridEvery w:val="3"/>
  <w:doNotUseMarginsForDrawingGridOrigin/>
  <w:drawingGridVerticalOrigin w:val="1985"/>
  <w:doNotShadeFormData/>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92"/>
    <w:rsid w:val="0000002A"/>
    <w:rsid w:val="00001CA1"/>
    <w:rsid w:val="00002A64"/>
    <w:rsid w:val="000039D4"/>
    <w:rsid w:val="000047B6"/>
    <w:rsid w:val="00004D38"/>
    <w:rsid w:val="000071AA"/>
    <w:rsid w:val="00007234"/>
    <w:rsid w:val="00012301"/>
    <w:rsid w:val="00021CC1"/>
    <w:rsid w:val="00023E75"/>
    <w:rsid w:val="0002413F"/>
    <w:rsid w:val="00024308"/>
    <w:rsid w:val="0002448E"/>
    <w:rsid w:val="000264AC"/>
    <w:rsid w:val="00031B67"/>
    <w:rsid w:val="000325F0"/>
    <w:rsid w:val="00032DFF"/>
    <w:rsid w:val="000336AE"/>
    <w:rsid w:val="000348BA"/>
    <w:rsid w:val="00035AE2"/>
    <w:rsid w:val="000362F3"/>
    <w:rsid w:val="000367CF"/>
    <w:rsid w:val="00040BA3"/>
    <w:rsid w:val="00043A05"/>
    <w:rsid w:val="00043D85"/>
    <w:rsid w:val="00044F31"/>
    <w:rsid w:val="0005137A"/>
    <w:rsid w:val="000525DF"/>
    <w:rsid w:val="00053551"/>
    <w:rsid w:val="00053D8B"/>
    <w:rsid w:val="00061AEB"/>
    <w:rsid w:val="000663E3"/>
    <w:rsid w:val="0006665B"/>
    <w:rsid w:val="00071C53"/>
    <w:rsid w:val="0007423F"/>
    <w:rsid w:val="000806AF"/>
    <w:rsid w:val="000820EE"/>
    <w:rsid w:val="000843DE"/>
    <w:rsid w:val="0008497A"/>
    <w:rsid w:val="00093CE5"/>
    <w:rsid w:val="00093F1E"/>
    <w:rsid w:val="00093FCF"/>
    <w:rsid w:val="00095355"/>
    <w:rsid w:val="000973C0"/>
    <w:rsid w:val="0009776F"/>
    <w:rsid w:val="000A1F82"/>
    <w:rsid w:val="000A3C87"/>
    <w:rsid w:val="000A3F10"/>
    <w:rsid w:val="000A5F69"/>
    <w:rsid w:val="000B0254"/>
    <w:rsid w:val="000B06D6"/>
    <w:rsid w:val="000B24C7"/>
    <w:rsid w:val="000B2A6D"/>
    <w:rsid w:val="000B6C7E"/>
    <w:rsid w:val="000C1ED9"/>
    <w:rsid w:val="000C2964"/>
    <w:rsid w:val="000C3C1A"/>
    <w:rsid w:val="000C6AFE"/>
    <w:rsid w:val="000D0202"/>
    <w:rsid w:val="000D060A"/>
    <w:rsid w:val="000D12D8"/>
    <w:rsid w:val="000D1C17"/>
    <w:rsid w:val="000D3137"/>
    <w:rsid w:val="000D4370"/>
    <w:rsid w:val="000D44F7"/>
    <w:rsid w:val="000D59FC"/>
    <w:rsid w:val="000D5DBF"/>
    <w:rsid w:val="000D5F00"/>
    <w:rsid w:val="000D6D52"/>
    <w:rsid w:val="000D79B3"/>
    <w:rsid w:val="000E191E"/>
    <w:rsid w:val="000E4AE0"/>
    <w:rsid w:val="000E67C4"/>
    <w:rsid w:val="000F2384"/>
    <w:rsid w:val="000F2948"/>
    <w:rsid w:val="000F2F38"/>
    <w:rsid w:val="000F44AD"/>
    <w:rsid w:val="000F63C6"/>
    <w:rsid w:val="000F72A9"/>
    <w:rsid w:val="00100984"/>
    <w:rsid w:val="00100F90"/>
    <w:rsid w:val="001022B4"/>
    <w:rsid w:val="00104B2B"/>
    <w:rsid w:val="0010675D"/>
    <w:rsid w:val="00106F14"/>
    <w:rsid w:val="001075F3"/>
    <w:rsid w:val="0011282D"/>
    <w:rsid w:val="00115E39"/>
    <w:rsid w:val="00116105"/>
    <w:rsid w:val="0011686E"/>
    <w:rsid w:val="00117B43"/>
    <w:rsid w:val="00117CF1"/>
    <w:rsid w:val="001221C7"/>
    <w:rsid w:val="00125C78"/>
    <w:rsid w:val="00127C33"/>
    <w:rsid w:val="00130092"/>
    <w:rsid w:val="001331F3"/>
    <w:rsid w:val="00133EBB"/>
    <w:rsid w:val="00134BC3"/>
    <w:rsid w:val="00135F4F"/>
    <w:rsid w:val="00137E08"/>
    <w:rsid w:val="001402AC"/>
    <w:rsid w:val="00140C19"/>
    <w:rsid w:val="00142EC1"/>
    <w:rsid w:val="00144BB2"/>
    <w:rsid w:val="00145134"/>
    <w:rsid w:val="001452FB"/>
    <w:rsid w:val="00146497"/>
    <w:rsid w:val="00151D15"/>
    <w:rsid w:val="001522FC"/>
    <w:rsid w:val="00152330"/>
    <w:rsid w:val="00152584"/>
    <w:rsid w:val="0015296B"/>
    <w:rsid w:val="00152E31"/>
    <w:rsid w:val="001534D5"/>
    <w:rsid w:val="00154046"/>
    <w:rsid w:val="00154A66"/>
    <w:rsid w:val="001572A7"/>
    <w:rsid w:val="00157EE7"/>
    <w:rsid w:val="00160B50"/>
    <w:rsid w:val="00163939"/>
    <w:rsid w:val="00164E35"/>
    <w:rsid w:val="0016542F"/>
    <w:rsid w:val="001672AE"/>
    <w:rsid w:val="00170136"/>
    <w:rsid w:val="00172860"/>
    <w:rsid w:val="00175319"/>
    <w:rsid w:val="00175AAD"/>
    <w:rsid w:val="00175AB5"/>
    <w:rsid w:val="001767D6"/>
    <w:rsid w:val="0017724E"/>
    <w:rsid w:val="00177C66"/>
    <w:rsid w:val="00180671"/>
    <w:rsid w:val="00182855"/>
    <w:rsid w:val="00182A18"/>
    <w:rsid w:val="00184B9E"/>
    <w:rsid w:val="00186B67"/>
    <w:rsid w:val="00186F9F"/>
    <w:rsid w:val="00187365"/>
    <w:rsid w:val="00190AA0"/>
    <w:rsid w:val="00190D30"/>
    <w:rsid w:val="00192817"/>
    <w:rsid w:val="00193F4F"/>
    <w:rsid w:val="00194F44"/>
    <w:rsid w:val="00195E29"/>
    <w:rsid w:val="001965CE"/>
    <w:rsid w:val="00197116"/>
    <w:rsid w:val="001A01D6"/>
    <w:rsid w:val="001A0DD7"/>
    <w:rsid w:val="001A212C"/>
    <w:rsid w:val="001A2311"/>
    <w:rsid w:val="001A2C71"/>
    <w:rsid w:val="001A3CC7"/>
    <w:rsid w:val="001A3E96"/>
    <w:rsid w:val="001A535F"/>
    <w:rsid w:val="001A79B4"/>
    <w:rsid w:val="001B01A4"/>
    <w:rsid w:val="001C13CB"/>
    <w:rsid w:val="001C18F5"/>
    <w:rsid w:val="001C41DF"/>
    <w:rsid w:val="001C4920"/>
    <w:rsid w:val="001C4D37"/>
    <w:rsid w:val="001C4EC8"/>
    <w:rsid w:val="001D2A2F"/>
    <w:rsid w:val="001D2A7E"/>
    <w:rsid w:val="001D35E8"/>
    <w:rsid w:val="001D7FF5"/>
    <w:rsid w:val="001E089F"/>
    <w:rsid w:val="001E2FCE"/>
    <w:rsid w:val="001E3DCC"/>
    <w:rsid w:val="001E4EB2"/>
    <w:rsid w:val="001E7C1C"/>
    <w:rsid w:val="001E7D7B"/>
    <w:rsid w:val="001F432A"/>
    <w:rsid w:val="001F7351"/>
    <w:rsid w:val="002011CA"/>
    <w:rsid w:val="002020E4"/>
    <w:rsid w:val="00204523"/>
    <w:rsid w:val="00206B0D"/>
    <w:rsid w:val="002129D1"/>
    <w:rsid w:val="002136E8"/>
    <w:rsid w:val="00216D28"/>
    <w:rsid w:val="0022293B"/>
    <w:rsid w:val="00222BC4"/>
    <w:rsid w:val="0022313A"/>
    <w:rsid w:val="0022323E"/>
    <w:rsid w:val="00223706"/>
    <w:rsid w:val="00227CB0"/>
    <w:rsid w:val="002313F3"/>
    <w:rsid w:val="00232B78"/>
    <w:rsid w:val="002338F3"/>
    <w:rsid w:val="00236C9D"/>
    <w:rsid w:val="00240109"/>
    <w:rsid w:val="00240138"/>
    <w:rsid w:val="00241EEC"/>
    <w:rsid w:val="00242B9F"/>
    <w:rsid w:val="002432A4"/>
    <w:rsid w:val="00244010"/>
    <w:rsid w:val="00244D86"/>
    <w:rsid w:val="00255B4D"/>
    <w:rsid w:val="00257A36"/>
    <w:rsid w:val="0026448F"/>
    <w:rsid w:val="00265E45"/>
    <w:rsid w:val="00270A9A"/>
    <w:rsid w:val="0027622B"/>
    <w:rsid w:val="002768B6"/>
    <w:rsid w:val="002770E8"/>
    <w:rsid w:val="00282A69"/>
    <w:rsid w:val="00282D7A"/>
    <w:rsid w:val="002833BC"/>
    <w:rsid w:val="00283664"/>
    <w:rsid w:val="00287EC4"/>
    <w:rsid w:val="002906E0"/>
    <w:rsid w:val="002908F1"/>
    <w:rsid w:val="00291494"/>
    <w:rsid w:val="0029235E"/>
    <w:rsid w:val="00294B29"/>
    <w:rsid w:val="00294DEA"/>
    <w:rsid w:val="002A0F17"/>
    <w:rsid w:val="002A2F82"/>
    <w:rsid w:val="002B20D1"/>
    <w:rsid w:val="002B2F6D"/>
    <w:rsid w:val="002B36FF"/>
    <w:rsid w:val="002B3F02"/>
    <w:rsid w:val="002B4A68"/>
    <w:rsid w:val="002B5F42"/>
    <w:rsid w:val="002B6C8E"/>
    <w:rsid w:val="002C3611"/>
    <w:rsid w:val="002C3B8C"/>
    <w:rsid w:val="002C5286"/>
    <w:rsid w:val="002C58C1"/>
    <w:rsid w:val="002D0F3B"/>
    <w:rsid w:val="002D122B"/>
    <w:rsid w:val="002D1602"/>
    <w:rsid w:val="002D293D"/>
    <w:rsid w:val="002D5010"/>
    <w:rsid w:val="002D61B7"/>
    <w:rsid w:val="002E0345"/>
    <w:rsid w:val="002E1569"/>
    <w:rsid w:val="002E7700"/>
    <w:rsid w:val="002E7B55"/>
    <w:rsid w:val="002F02D0"/>
    <w:rsid w:val="002F0533"/>
    <w:rsid w:val="002F06C2"/>
    <w:rsid w:val="002F0806"/>
    <w:rsid w:val="002F11E1"/>
    <w:rsid w:val="002F1664"/>
    <w:rsid w:val="002F39B4"/>
    <w:rsid w:val="002F7C13"/>
    <w:rsid w:val="0030301E"/>
    <w:rsid w:val="00306C75"/>
    <w:rsid w:val="00310FA1"/>
    <w:rsid w:val="00311BF5"/>
    <w:rsid w:val="00311F73"/>
    <w:rsid w:val="00313FF9"/>
    <w:rsid w:val="003152EC"/>
    <w:rsid w:val="0031799D"/>
    <w:rsid w:val="0032124B"/>
    <w:rsid w:val="00323F15"/>
    <w:rsid w:val="0032701A"/>
    <w:rsid w:val="00327394"/>
    <w:rsid w:val="00327816"/>
    <w:rsid w:val="00330527"/>
    <w:rsid w:val="003338EF"/>
    <w:rsid w:val="00334276"/>
    <w:rsid w:val="00334693"/>
    <w:rsid w:val="00336389"/>
    <w:rsid w:val="003371A2"/>
    <w:rsid w:val="0034049F"/>
    <w:rsid w:val="00340F1C"/>
    <w:rsid w:val="003413EB"/>
    <w:rsid w:val="00343129"/>
    <w:rsid w:val="00343990"/>
    <w:rsid w:val="0034537C"/>
    <w:rsid w:val="00346DF4"/>
    <w:rsid w:val="00351B22"/>
    <w:rsid w:val="003579B9"/>
    <w:rsid w:val="00360506"/>
    <w:rsid w:val="0036077E"/>
    <w:rsid w:val="00361885"/>
    <w:rsid w:val="00362C57"/>
    <w:rsid w:val="00363F70"/>
    <w:rsid w:val="003643E7"/>
    <w:rsid w:val="003674AC"/>
    <w:rsid w:val="00371848"/>
    <w:rsid w:val="0037367C"/>
    <w:rsid w:val="00373AFB"/>
    <w:rsid w:val="00374611"/>
    <w:rsid w:val="0037543B"/>
    <w:rsid w:val="0037593A"/>
    <w:rsid w:val="00376787"/>
    <w:rsid w:val="003808C4"/>
    <w:rsid w:val="00386014"/>
    <w:rsid w:val="00391DAF"/>
    <w:rsid w:val="00393924"/>
    <w:rsid w:val="00394281"/>
    <w:rsid w:val="003944E1"/>
    <w:rsid w:val="00394580"/>
    <w:rsid w:val="00394731"/>
    <w:rsid w:val="0039597E"/>
    <w:rsid w:val="003A43D6"/>
    <w:rsid w:val="003A4F06"/>
    <w:rsid w:val="003A5466"/>
    <w:rsid w:val="003B1939"/>
    <w:rsid w:val="003B2E58"/>
    <w:rsid w:val="003B31ED"/>
    <w:rsid w:val="003B3462"/>
    <w:rsid w:val="003B6CBD"/>
    <w:rsid w:val="003B745A"/>
    <w:rsid w:val="003C2D88"/>
    <w:rsid w:val="003C4173"/>
    <w:rsid w:val="003C4315"/>
    <w:rsid w:val="003D0CD5"/>
    <w:rsid w:val="003D0ECB"/>
    <w:rsid w:val="003E0799"/>
    <w:rsid w:val="003E5B28"/>
    <w:rsid w:val="003E6FC1"/>
    <w:rsid w:val="003F1A18"/>
    <w:rsid w:val="003F298E"/>
    <w:rsid w:val="003F454F"/>
    <w:rsid w:val="003F46AB"/>
    <w:rsid w:val="003F4871"/>
    <w:rsid w:val="004067B2"/>
    <w:rsid w:val="00406B03"/>
    <w:rsid w:val="004100EB"/>
    <w:rsid w:val="00410FC2"/>
    <w:rsid w:val="00411427"/>
    <w:rsid w:val="00416C0D"/>
    <w:rsid w:val="0041736C"/>
    <w:rsid w:val="0041744A"/>
    <w:rsid w:val="00417D4C"/>
    <w:rsid w:val="00420973"/>
    <w:rsid w:val="00421552"/>
    <w:rsid w:val="00424201"/>
    <w:rsid w:val="00433E08"/>
    <w:rsid w:val="00434D39"/>
    <w:rsid w:val="00434EBB"/>
    <w:rsid w:val="00436801"/>
    <w:rsid w:val="0043740C"/>
    <w:rsid w:val="00437AB6"/>
    <w:rsid w:val="00443317"/>
    <w:rsid w:val="00444DE9"/>
    <w:rsid w:val="00445D20"/>
    <w:rsid w:val="00446E21"/>
    <w:rsid w:val="00447D22"/>
    <w:rsid w:val="004513C1"/>
    <w:rsid w:val="004519C4"/>
    <w:rsid w:val="00452F06"/>
    <w:rsid w:val="004568D6"/>
    <w:rsid w:val="00460B28"/>
    <w:rsid w:val="004610A0"/>
    <w:rsid w:val="00465DF4"/>
    <w:rsid w:val="0046688B"/>
    <w:rsid w:val="004718DF"/>
    <w:rsid w:val="00476F43"/>
    <w:rsid w:val="00477B5B"/>
    <w:rsid w:val="00480110"/>
    <w:rsid w:val="00481840"/>
    <w:rsid w:val="0048297F"/>
    <w:rsid w:val="00483BC2"/>
    <w:rsid w:val="00485518"/>
    <w:rsid w:val="00485A4A"/>
    <w:rsid w:val="0049473A"/>
    <w:rsid w:val="00496C2E"/>
    <w:rsid w:val="004A71F7"/>
    <w:rsid w:val="004B64BD"/>
    <w:rsid w:val="004B6B13"/>
    <w:rsid w:val="004C007B"/>
    <w:rsid w:val="004C070A"/>
    <w:rsid w:val="004C0F82"/>
    <w:rsid w:val="004C104F"/>
    <w:rsid w:val="004C5A71"/>
    <w:rsid w:val="004C5CAA"/>
    <w:rsid w:val="004C6208"/>
    <w:rsid w:val="004C7E68"/>
    <w:rsid w:val="004D001B"/>
    <w:rsid w:val="004D1F4E"/>
    <w:rsid w:val="004E0A8E"/>
    <w:rsid w:val="004E3A4A"/>
    <w:rsid w:val="004E6B34"/>
    <w:rsid w:val="004E7243"/>
    <w:rsid w:val="004E7613"/>
    <w:rsid w:val="004F0457"/>
    <w:rsid w:val="004F1789"/>
    <w:rsid w:val="004F23B2"/>
    <w:rsid w:val="004F3473"/>
    <w:rsid w:val="004F3A6E"/>
    <w:rsid w:val="004F4B20"/>
    <w:rsid w:val="004F5F1C"/>
    <w:rsid w:val="00500AC3"/>
    <w:rsid w:val="00502E5C"/>
    <w:rsid w:val="00503DF3"/>
    <w:rsid w:val="005058A9"/>
    <w:rsid w:val="00505B1F"/>
    <w:rsid w:val="005101CB"/>
    <w:rsid w:val="00510C79"/>
    <w:rsid w:val="00514473"/>
    <w:rsid w:val="00521DFA"/>
    <w:rsid w:val="00527CA3"/>
    <w:rsid w:val="005328FF"/>
    <w:rsid w:val="00532C1F"/>
    <w:rsid w:val="00540065"/>
    <w:rsid w:val="00541833"/>
    <w:rsid w:val="005418A0"/>
    <w:rsid w:val="0054274B"/>
    <w:rsid w:val="00543EE5"/>
    <w:rsid w:val="005464A1"/>
    <w:rsid w:val="005473E3"/>
    <w:rsid w:val="00547F78"/>
    <w:rsid w:val="00550251"/>
    <w:rsid w:val="00552B63"/>
    <w:rsid w:val="0055552B"/>
    <w:rsid w:val="0055576D"/>
    <w:rsid w:val="00555911"/>
    <w:rsid w:val="0055627B"/>
    <w:rsid w:val="005569BE"/>
    <w:rsid w:val="005578A4"/>
    <w:rsid w:val="00560EDA"/>
    <w:rsid w:val="00561693"/>
    <w:rsid w:val="00562630"/>
    <w:rsid w:val="00570959"/>
    <w:rsid w:val="00572164"/>
    <w:rsid w:val="005751CB"/>
    <w:rsid w:val="00576E65"/>
    <w:rsid w:val="005770F4"/>
    <w:rsid w:val="00580365"/>
    <w:rsid w:val="0058143D"/>
    <w:rsid w:val="0058167C"/>
    <w:rsid w:val="00584F32"/>
    <w:rsid w:val="005919EA"/>
    <w:rsid w:val="00592718"/>
    <w:rsid w:val="0059477C"/>
    <w:rsid w:val="00597A44"/>
    <w:rsid w:val="005A0331"/>
    <w:rsid w:val="005A0BC7"/>
    <w:rsid w:val="005A12BB"/>
    <w:rsid w:val="005A17A9"/>
    <w:rsid w:val="005A37B9"/>
    <w:rsid w:val="005A4FFF"/>
    <w:rsid w:val="005A595E"/>
    <w:rsid w:val="005A6144"/>
    <w:rsid w:val="005A6370"/>
    <w:rsid w:val="005A68BB"/>
    <w:rsid w:val="005A6B85"/>
    <w:rsid w:val="005B2B74"/>
    <w:rsid w:val="005B300E"/>
    <w:rsid w:val="005B3B29"/>
    <w:rsid w:val="005B63C0"/>
    <w:rsid w:val="005B64B0"/>
    <w:rsid w:val="005B7047"/>
    <w:rsid w:val="005C0D44"/>
    <w:rsid w:val="005C13F2"/>
    <w:rsid w:val="005C2A6B"/>
    <w:rsid w:val="005C35E9"/>
    <w:rsid w:val="005C5C39"/>
    <w:rsid w:val="005C76C0"/>
    <w:rsid w:val="005D06D4"/>
    <w:rsid w:val="005D07FA"/>
    <w:rsid w:val="005D0CC6"/>
    <w:rsid w:val="005D0ECE"/>
    <w:rsid w:val="005D1A3F"/>
    <w:rsid w:val="005D27DC"/>
    <w:rsid w:val="005D595B"/>
    <w:rsid w:val="005D663D"/>
    <w:rsid w:val="005E0962"/>
    <w:rsid w:val="005E1BBC"/>
    <w:rsid w:val="005E2B0B"/>
    <w:rsid w:val="005E3D24"/>
    <w:rsid w:val="005E73C0"/>
    <w:rsid w:val="005F2602"/>
    <w:rsid w:val="005F4713"/>
    <w:rsid w:val="005F796C"/>
    <w:rsid w:val="005F7A91"/>
    <w:rsid w:val="006025B8"/>
    <w:rsid w:val="00606156"/>
    <w:rsid w:val="00612D9A"/>
    <w:rsid w:val="00617084"/>
    <w:rsid w:val="00622BAD"/>
    <w:rsid w:val="00623F77"/>
    <w:rsid w:val="00625384"/>
    <w:rsid w:val="00627A8D"/>
    <w:rsid w:val="006328BD"/>
    <w:rsid w:val="0063514F"/>
    <w:rsid w:val="006369A4"/>
    <w:rsid w:val="00636AE8"/>
    <w:rsid w:val="00636F63"/>
    <w:rsid w:val="00637347"/>
    <w:rsid w:val="00637BF2"/>
    <w:rsid w:val="00642988"/>
    <w:rsid w:val="00643B60"/>
    <w:rsid w:val="006471BD"/>
    <w:rsid w:val="00647E70"/>
    <w:rsid w:val="00651899"/>
    <w:rsid w:val="0065258A"/>
    <w:rsid w:val="006544EA"/>
    <w:rsid w:val="00660FB3"/>
    <w:rsid w:val="00661F17"/>
    <w:rsid w:val="00664AE6"/>
    <w:rsid w:val="00670829"/>
    <w:rsid w:val="00674F13"/>
    <w:rsid w:val="00676E8A"/>
    <w:rsid w:val="00680BBB"/>
    <w:rsid w:val="00683CB3"/>
    <w:rsid w:val="00685F10"/>
    <w:rsid w:val="00686AC1"/>
    <w:rsid w:val="0068720F"/>
    <w:rsid w:val="00692F80"/>
    <w:rsid w:val="006947A6"/>
    <w:rsid w:val="006A1BDE"/>
    <w:rsid w:val="006A1D59"/>
    <w:rsid w:val="006A2F00"/>
    <w:rsid w:val="006A4FBE"/>
    <w:rsid w:val="006A640C"/>
    <w:rsid w:val="006A66A0"/>
    <w:rsid w:val="006A740E"/>
    <w:rsid w:val="006A7BEC"/>
    <w:rsid w:val="006B1E9B"/>
    <w:rsid w:val="006B21BE"/>
    <w:rsid w:val="006B2798"/>
    <w:rsid w:val="006B27C9"/>
    <w:rsid w:val="006B2E78"/>
    <w:rsid w:val="006B31EB"/>
    <w:rsid w:val="006B340E"/>
    <w:rsid w:val="006B4F5A"/>
    <w:rsid w:val="006B58F5"/>
    <w:rsid w:val="006B6475"/>
    <w:rsid w:val="006B6A5E"/>
    <w:rsid w:val="006B6EA4"/>
    <w:rsid w:val="006C1A4C"/>
    <w:rsid w:val="006C3A4D"/>
    <w:rsid w:val="006C42C8"/>
    <w:rsid w:val="006C62C8"/>
    <w:rsid w:val="006D0645"/>
    <w:rsid w:val="006D264C"/>
    <w:rsid w:val="006D27F1"/>
    <w:rsid w:val="006D3769"/>
    <w:rsid w:val="006D51C3"/>
    <w:rsid w:val="006E1996"/>
    <w:rsid w:val="006E1E22"/>
    <w:rsid w:val="006E32D0"/>
    <w:rsid w:val="006E4615"/>
    <w:rsid w:val="006E47A0"/>
    <w:rsid w:val="006F06ED"/>
    <w:rsid w:val="006F07E0"/>
    <w:rsid w:val="006F37DC"/>
    <w:rsid w:val="006F5BB5"/>
    <w:rsid w:val="006F6FB3"/>
    <w:rsid w:val="007002CF"/>
    <w:rsid w:val="00700E7C"/>
    <w:rsid w:val="00701559"/>
    <w:rsid w:val="00702010"/>
    <w:rsid w:val="0070389B"/>
    <w:rsid w:val="007057DE"/>
    <w:rsid w:val="0070683D"/>
    <w:rsid w:val="00710833"/>
    <w:rsid w:val="00715199"/>
    <w:rsid w:val="00716277"/>
    <w:rsid w:val="00716517"/>
    <w:rsid w:val="00717F7C"/>
    <w:rsid w:val="00720CDC"/>
    <w:rsid w:val="007215DA"/>
    <w:rsid w:val="007217DB"/>
    <w:rsid w:val="00723B62"/>
    <w:rsid w:val="00723F2C"/>
    <w:rsid w:val="00730829"/>
    <w:rsid w:val="0073131B"/>
    <w:rsid w:val="007315A5"/>
    <w:rsid w:val="0073376C"/>
    <w:rsid w:val="00734A57"/>
    <w:rsid w:val="00735012"/>
    <w:rsid w:val="007362A9"/>
    <w:rsid w:val="0073662D"/>
    <w:rsid w:val="00736F4B"/>
    <w:rsid w:val="007442C3"/>
    <w:rsid w:val="007463DC"/>
    <w:rsid w:val="00746A62"/>
    <w:rsid w:val="00750977"/>
    <w:rsid w:val="00751BFE"/>
    <w:rsid w:val="00752D56"/>
    <w:rsid w:val="00752F86"/>
    <w:rsid w:val="007555BD"/>
    <w:rsid w:val="00756E55"/>
    <w:rsid w:val="007571D9"/>
    <w:rsid w:val="007624EE"/>
    <w:rsid w:val="00766572"/>
    <w:rsid w:val="00771BD5"/>
    <w:rsid w:val="007724C5"/>
    <w:rsid w:val="00773BF5"/>
    <w:rsid w:val="00782E6E"/>
    <w:rsid w:val="00783662"/>
    <w:rsid w:val="00783779"/>
    <w:rsid w:val="00784E6B"/>
    <w:rsid w:val="00785F4F"/>
    <w:rsid w:val="0079102B"/>
    <w:rsid w:val="00793668"/>
    <w:rsid w:val="00794436"/>
    <w:rsid w:val="0079761B"/>
    <w:rsid w:val="007A118A"/>
    <w:rsid w:val="007A1331"/>
    <w:rsid w:val="007A1E64"/>
    <w:rsid w:val="007A2C4A"/>
    <w:rsid w:val="007A622D"/>
    <w:rsid w:val="007A6CF2"/>
    <w:rsid w:val="007B2EF7"/>
    <w:rsid w:val="007B3A3D"/>
    <w:rsid w:val="007B61FF"/>
    <w:rsid w:val="007C0A90"/>
    <w:rsid w:val="007C6445"/>
    <w:rsid w:val="007D428D"/>
    <w:rsid w:val="007E45A5"/>
    <w:rsid w:val="007E626E"/>
    <w:rsid w:val="007E66A3"/>
    <w:rsid w:val="007F26A3"/>
    <w:rsid w:val="007F7C8E"/>
    <w:rsid w:val="007F7CF7"/>
    <w:rsid w:val="008017C5"/>
    <w:rsid w:val="00802B63"/>
    <w:rsid w:val="008030CC"/>
    <w:rsid w:val="00803DFD"/>
    <w:rsid w:val="0080500C"/>
    <w:rsid w:val="008061FF"/>
    <w:rsid w:val="00813A29"/>
    <w:rsid w:val="00816487"/>
    <w:rsid w:val="00820B82"/>
    <w:rsid w:val="00820DF5"/>
    <w:rsid w:val="0082424E"/>
    <w:rsid w:val="008255F3"/>
    <w:rsid w:val="00832BE6"/>
    <w:rsid w:val="0083493C"/>
    <w:rsid w:val="00835945"/>
    <w:rsid w:val="00843AC1"/>
    <w:rsid w:val="00844301"/>
    <w:rsid w:val="0084495A"/>
    <w:rsid w:val="00846EBF"/>
    <w:rsid w:val="00847851"/>
    <w:rsid w:val="0084798E"/>
    <w:rsid w:val="00851EAB"/>
    <w:rsid w:val="00854D9D"/>
    <w:rsid w:val="00855A32"/>
    <w:rsid w:val="00856367"/>
    <w:rsid w:val="00856D04"/>
    <w:rsid w:val="00861F95"/>
    <w:rsid w:val="00864466"/>
    <w:rsid w:val="00865921"/>
    <w:rsid w:val="00870EB2"/>
    <w:rsid w:val="00872FAF"/>
    <w:rsid w:val="0087361B"/>
    <w:rsid w:val="0087431D"/>
    <w:rsid w:val="008745C0"/>
    <w:rsid w:val="00876598"/>
    <w:rsid w:val="008802DA"/>
    <w:rsid w:val="00880E17"/>
    <w:rsid w:val="00881F02"/>
    <w:rsid w:val="00882ECA"/>
    <w:rsid w:val="008848DB"/>
    <w:rsid w:val="00886D77"/>
    <w:rsid w:val="0089418C"/>
    <w:rsid w:val="00894F95"/>
    <w:rsid w:val="00895CE1"/>
    <w:rsid w:val="00896818"/>
    <w:rsid w:val="00896916"/>
    <w:rsid w:val="008971B1"/>
    <w:rsid w:val="00897A36"/>
    <w:rsid w:val="00897FB4"/>
    <w:rsid w:val="008A2ADD"/>
    <w:rsid w:val="008A3DD6"/>
    <w:rsid w:val="008A693A"/>
    <w:rsid w:val="008A7D9B"/>
    <w:rsid w:val="008B0989"/>
    <w:rsid w:val="008B09ED"/>
    <w:rsid w:val="008B0F3F"/>
    <w:rsid w:val="008B1698"/>
    <w:rsid w:val="008B4F40"/>
    <w:rsid w:val="008B56E6"/>
    <w:rsid w:val="008B62A3"/>
    <w:rsid w:val="008B7488"/>
    <w:rsid w:val="008C672D"/>
    <w:rsid w:val="008D1089"/>
    <w:rsid w:val="008D1D3B"/>
    <w:rsid w:val="008D20EA"/>
    <w:rsid w:val="008D2985"/>
    <w:rsid w:val="008D300F"/>
    <w:rsid w:val="008D346C"/>
    <w:rsid w:val="008D4DF6"/>
    <w:rsid w:val="008D5233"/>
    <w:rsid w:val="008D630F"/>
    <w:rsid w:val="008D635E"/>
    <w:rsid w:val="008D7793"/>
    <w:rsid w:val="008D7A60"/>
    <w:rsid w:val="008E2595"/>
    <w:rsid w:val="008E27E5"/>
    <w:rsid w:val="008E70E1"/>
    <w:rsid w:val="008E7562"/>
    <w:rsid w:val="008F0BF8"/>
    <w:rsid w:val="008F2189"/>
    <w:rsid w:val="008F2BCC"/>
    <w:rsid w:val="008F3005"/>
    <w:rsid w:val="008F3628"/>
    <w:rsid w:val="008F5A18"/>
    <w:rsid w:val="008F64FF"/>
    <w:rsid w:val="008F671A"/>
    <w:rsid w:val="00900C64"/>
    <w:rsid w:val="00904C6F"/>
    <w:rsid w:val="00906845"/>
    <w:rsid w:val="00906CE6"/>
    <w:rsid w:val="00910013"/>
    <w:rsid w:val="009103A1"/>
    <w:rsid w:val="009126B4"/>
    <w:rsid w:val="00922A63"/>
    <w:rsid w:val="00923A90"/>
    <w:rsid w:val="009244E3"/>
    <w:rsid w:val="009253C5"/>
    <w:rsid w:val="009276E3"/>
    <w:rsid w:val="00930030"/>
    <w:rsid w:val="00931A7B"/>
    <w:rsid w:val="00932EDF"/>
    <w:rsid w:val="00936B70"/>
    <w:rsid w:val="00937390"/>
    <w:rsid w:val="0094045F"/>
    <w:rsid w:val="00940A9C"/>
    <w:rsid w:val="00940AB2"/>
    <w:rsid w:val="00942944"/>
    <w:rsid w:val="00942E80"/>
    <w:rsid w:val="00943BEF"/>
    <w:rsid w:val="00944617"/>
    <w:rsid w:val="009451E6"/>
    <w:rsid w:val="00945338"/>
    <w:rsid w:val="00950720"/>
    <w:rsid w:val="00951BD6"/>
    <w:rsid w:val="00955D1D"/>
    <w:rsid w:val="009563BF"/>
    <w:rsid w:val="0096677C"/>
    <w:rsid w:val="009671A0"/>
    <w:rsid w:val="00973342"/>
    <w:rsid w:val="00973EC4"/>
    <w:rsid w:val="00975F57"/>
    <w:rsid w:val="00977087"/>
    <w:rsid w:val="00977195"/>
    <w:rsid w:val="00977264"/>
    <w:rsid w:val="00977881"/>
    <w:rsid w:val="00980535"/>
    <w:rsid w:val="009806BA"/>
    <w:rsid w:val="0098405A"/>
    <w:rsid w:val="009853BF"/>
    <w:rsid w:val="0099104A"/>
    <w:rsid w:val="0099220C"/>
    <w:rsid w:val="009930B1"/>
    <w:rsid w:val="009A39CF"/>
    <w:rsid w:val="009A4752"/>
    <w:rsid w:val="009B0B57"/>
    <w:rsid w:val="009B26B5"/>
    <w:rsid w:val="009B464F"/>
    <w:rsid w:val="009B6E68"/>
    <w:rsid w:val="009C0103"/>
    <w:rsid w:val="009C10E3"/>
    <w:rsid w:val="009C29AB"/>
    <w:rsid w:val="009C78E3"/>
    <w:rsid w:val="009D1524"/>
    <w:rsid w:val="009D1743"/>
    <w:rsid w:val="009D2204"/>
    <w:rsid w:val="009D53DF"/>
    <w:rsid w:val="009E03D1"/>
    <w:rsid w:val="009E089C"/>
    <w:rsid w:val="009E1523"/>
    <w:rsid w:val="009E2FB4"/>
    <w:rsid w:val="009E32AC"/>
    <w:rsid w:val="009E4547"/>
    <w:rsid w:val="009E47B0"/>
    <w:rsid w:val="009E5C6D"/>
    <w:rsid w:val="009E6679"/>
    <w:rsid w:val="009F124E"/>
    <w:rsid w:val="009F1333"/>
    <w:rsid w:val="009F5605"/>
    <w:rsid w:val="009F6969"/>
    <w:rsid w:val="00A010B3"/>
    <w:rsid w:val="00A02858"/>
    <w:rsid w:val="00A03AD5"/>
    <w:rsid w:val="00A04A52"/>
    <w:rsid w:val="00A05F49"/>
    <w:rsid w:val="00A14AB7"/>
    <w:rsid w:val="00A15325"/>
    <w:rsid w:val="00A1539A"/>
    <w:rsid w:val="00A159BC"/>
    <w:rsid w:val="00A21B56"/>
    <w:rsid w:val="00A23923"/>
    <w:rsid w:val="00A24281"/>
    <w:rsid w:val="00A25739"/>
    <w:rsid w:val="00A27A23"/>
    <w:rsid w:val="00A30B58"/>
    <w:rsid w:val="00A32EC8"/>
    <w:rsid w:val="00A33145"/>
    <w:rsid w:val="00A35455"/>
    <w:rsid w:val="00A36C2B"/>
    <w:rsid w:val="00A37C1A"/>
    <w:rsid w:val="00A462F4"/>
    <w:rsid w:val="00A46639"/>
    <w:rsid w:val="00A5172E"/>
    <w:rsid w:val="00A521C0"/>
    <w:rsid w:val="00A53AC3"/>
    <w:rsid w:val="00A5652D"/>
    <w:rsid w:val="00A56648"/>
    <w:rsid w:val="00A57574"/>
    <w:rsid w:val="00A57671"/>
    <w:rsid w:val="00A611A4"/>
    <w:rsid w:val="00A61DA4"/>
    <w:rsid w:val="00A62333"/>
    <w:rsid w:val="00A63731"/>
    <w:rsid w:val="00A63D46"/>
    <w:rsid w:val="00A677E3"/>
    <w:rsid w:val="00A67D9E"/>
    <w:rsid w:val="00A707F8"/>
    <w:rsid w:val="00A74144"/>
    <w:rsid w:val="00A759FD"/>
    <w:rsid w:val="00A768B6"/>
    <w:rsid w:val="00A80311"/>
    <w:rsid w:val="00A810AB"/>
    <w:rsid w:val="00A818A9"/>
    <w:rsid w:val="00A81FAA"/>
    <w:rsid w:val="00A86323"/>
    <w:rsid w:val="00A8684D"/>
    <w:rsid w:val="00A9165C"/>
    <w:rsid w:val="00A94BF2"/>
    <w:rsid w:val="00A9577D"/>
    <w:rsid w:val="00AA17B8"/>
    <w:rsid w:val="00AA7B90"/>
    <w:rsid w:val="00AB0254"/>
    <w:rsid w:val="00AB1D58"/>
    <w:rsid w:val="00AB1D74"/>
    <w:rsid w:val="00AB2041"/>
    <w:rsid w:val="00AB24DD"/>
    <w:rsid w:val="00AB4C41"/>
    <w:rsid w:val="00AB6B1F"/>
    <w:rsid w:val="00AB7D7D"/>
    <w:rsid w:val="00AC455C"/>
    <w:rsid w:val="00AC5D74"/>
    <w:rsid w:val="00AC6952"/>
    <w:rsid w:val="00AC7D47"/>
    <w:rsid w:val="00AD0011"/>
    <w:rsid w:val="00AD093C"/>
    <w:rsid w:val="00AE0F2C"/>
    <w:rsid w:val="00AE66E5"/>
    <w:rsid w:val="00AE6AC1"/>
    <w:rsid w:val="00AE75B2"/>
    <w:rsid w:val="00AF067D"/>
    <w:rsid w:val="00AF1A6A"/>
    <w:rsid w:val="00AF22EF"/>
    <w:rsid w:val="00AF34DD"/>
    <w:rsid w:val="00AF4725"/>
    <w:rsid w:val="00B014E9"/>
    <w:rsid w:val="00B018C5"/>
    <w:rsid w:val="00B038AE"/>
    <w:rsid w:val="00B0565B"/>
    <w:rsid w:val="00B056D5"/>
    <w:rsid w:val="00B07299"/>
    <w:rsid w:val="00B077D5"/>
    <w:rsid w:val="00B108F2"/>
    <w:rsid w:val="00B12197"/>
    <w:rsid w:val="00B145C9"/>
    <w:rsid w:val="00B1493F"/>
    <w:rsid w:val="00B15713"/>
    <w:rsid w:val="00B15A70"/>
    <w:rsid w:val="00B20997"/>
    <w:rsid w:val="00B20AC6"/>
    <w:rsid w:val="00B22F27"/>
    <w:rsid w:val="00B310A2"/>
    <w:rsid w:val="00B31A42"/>
    <w:rsid w:val="00B32018"/>
    <w:rsid w:val="00B327D9"/>
    <w:rsid w:val="00B33490"/>
    <w:rsid w:val="00B345ED"/>
    <w:rsid w:val="00B346A3"/>
    <w:rsid w:val="00B4350D"/>
    <w:rsid w:val="00B47B79"/>
    <w:rsid w:val="00B53D22"/>
    <w:rsid w:val="00B60C57"/>
    <w:rsid w:val="00B62AB7"/>
    <w:rsid w:val="00B63E49"/>
    <w:rsid w:val="00B654F7"/>
    <w:rsid w:val="00B67814"/>
    <w:rsid w:val="00B70955"/>
    <w:rsid w:val="00B7302B"/>
    <w:rsid w:val="00B738E6"/>
    <w:rsid w:val="00B73C73"/>
    <w:rsid w:val="00B74253"/>
    <w:rsid w:val="00B7538A"/>
    <w:rsid w:val="00B7662E"/>
    <w:rsid w:val="00B77192"/>
    <w:rsid w:val="00B771A3"/>
    <w:rsid w:val="00B814D1"/>
    <w:rsid w:val="00B82E65"/>
    <w:rsid w:val="00B83829"/>
    <w:rsid w:val="00B86FB2"/>
    <w:rsid w:val="00B919CC"/>
    <w:rsid w:val="00B95B2E"/>
    <w:rsid w:val="00BA12EF"/>
    <w:rsid w:val="00BA215F"/>
    <w:rsid w:val="00BA35D5"/>
    <w:rsid w:val="00BA598B"/>
    <w:rsid w:val="00BA5D88"/>
    <w:rsid w:val="00BA7292"/>
    <w:rsid w:val="00BB0860"/>
    <w:rsid w:val="00BB459B"/>
    <w:rsid w:val="00BC0239"/>
    <w:rsid w:val="00BC261E"/>
    <w:rsid w:val="00BC2C1F"/>
    <w:rsid w:val="00BC4666"/>
    <w:rsid w:val="00BC5DB5"/>
    <w:rsid w:val="00BC6B58"/>
    <w:rsid w:val="00BD0D64"/>
    <w:rsid w:val="00BD7327"/>
    <w:rsid w:val="00BE1FBD"/>
    <w:rsid w:val="00BE4FCE"/>
    <w:rsid w:val="00BE7F10"/>
    <w:rsid w:val="00BF29F6"/>
    <w:rsid w:val="00BF3774"/>
    <w:rsid w:val="00BF42FA"/>
    <w:rsid w:val="00BF59AB"/>
    <w:rsid w:val="00BF741C"/>
    <w:rsid w:val="00BF747A"/>
    <w:rsid w:val="00BF78AB"/>
    <w:rsid w:val="00BF78BB"/>
    <w:rsid w:val="00BF7A19"/>
    <w:rsid w:val="00C00601"/>
    <w:rsid w:val="00C01770"/>
    <w:rsid w:val="00C0227B"/>
    <w:rsid w:val="00C02A62"/>
    <w:rsid w:val="00C037DF"/>
    <w:rsid w:val="00C04F29"/>
    <w:rsid w:val="00C063C5"/>
    <w:rsid w:val="00C10DA1"/>
    <w:rsid w:val="00C11A55"/>
    <w:rsid w:val="00C11AF5"/>
    <w:rsid w:val="00C14A89"/>
    <w:rsid w:val="00C15B35"/>
    <w:rsid w:val="00C235C4"/>
    <w:rsid w:val="00C27170"/>
    <w:rsid w:val="00C310E8"/>
    <w:rsid w:val="00C31469"/>
    <w:rsid w:val="00C31790"/>
    <w:rsid w:val="00C31EBB"/>
    <w:rsid w:val="00C32712"/>
    <w:rsid w:val="00C327B4"/>
    <w:rsid w:val="00C3333E"/>
    <w:rsid w:val="00C34B4D"/>
    <w:rsid w:val="00C357FC"/>
    <w:rsid w:val="00C358EC"/>
    <w:rsid w:val="00C366AF"/>
    <w:rsid w:val="00C3745F"/>
    <w:rsid w:val="00C376EB"/>
    <w:rsid w:val="00C423C5"/>
    <w:rsid w:val="00C445CE"/>
    <w:rsid w:val="00C45873"/>
    <w:rsid w:val="00C4629A"/>
    <w:rsid w:val="00C55B90"/>
    <w:rsid w:val="00C5752A"/>
    <w:rsid w:val="00C6147E"/>
    <w:rsid w:val="00C637DE"/>
    <w:rsid w:val="00C65398"/>
    <w:rsid w:val="00C66BAD"/>
    <w:rsid w:val="00C6716A"/>
    <w:rsid w:val="00C7379F"/>
    <w:rsid w:val="00C774AB"/>
    <w:rsid w:val="00C82031"/>
    <w:rsid w:val="00C8261C"/>
    <w:rsid w:val="00C84377"/>
    <w:rsid w:val="00C91385"/>
    <w:rsid w:val="00C91D0B"/>
    <w:rsid w:val="00C91D7E"/>
    <w:rsid w:val="00C9212C"/>
    <w:rsid w:val="00C93958"/>
    <w:rsid w:val="00C94D56"/>
    <w:rsid w:val="00C9670B"/>
    <w:rsid w:val="00C96791"/>
    <w:rsid w:val="00CA0B8A"/>
    <w:rsid w:val="00CA13D5"/>
    <w:rsid w:val="00CB202F"/>
    <w:rsid w:val="00CB280B"/>
    <w:rsid w:val="00CB2EF0"/>
    <w:rsid w:val="00CB6411"/>
    <w:rsid w:val="00CC2DA5"/>
    <w:rsid w:val="00CC63EC"/>
    <w:rsid w:val="00CC71AC"/>
    <w:rsid w:val="00CD3174"/>
    <w:rsid w:val="00CD5D3F"/>
    <w:rsid w:val="00CD6618"/>
    <w:rsid w:val="00CD6BFB"/>
    <w:rsid w:val="00CD6CEE"/>
    <w:rsid w:val="00CD7BF2"/>
    <w:rsid w:val="00CE0D43"/>
    <w:rsid w:val="00CF082A"/>
    <w:rsid w:val="00CF17DA"/>
    <w:rsid w:val="00CF296B"/>
    <w:rsid w:val="00CF3271"/>
    <w:rsid w:val="00CF7725"/>
    <w:rsid w:val="00D00E36"/>
    <w:rsid w:val="00D013BF"/>
    <w:rsid w:val="00D05F11"/>
    <w:rsid w:val="00D07856"/>
    <w:rsid w:val="00D12E78"/>
    <w:rsid w:val="00D15CB1"/>
    <w:rsid w:val="00D164E4"/>
    <w:rsid w:val="00D174C1"/>
    <w:rsid w:val="00D213F2"/>
    <w:rsid w:val="00D213F4"/>
    <w:rsid w:val="00D218BB"/>
    <w:rsid w:val="00D23A0D"/>
    <w:rsid w:val="00D23B99"/>
    <w:rsid w:val="00D244E2"/>
    <w:rsid w:val="00D25D0D"/>
    <w:rsid w:val="00D25ED8"/>
    <w:rsid w:val="00D30609"/>
    <w:rsid w:val="00D308D0"/>
    <w:rsid w:val="00D32734"/>
    <w:rsid w:val="00D333B9"/>
    <w:rsid w:val="00D36091"/>
    <w:rsid w:val="00D3621B"/>
    <w:rsid w:val="00D36226"/>
    <w:rsid w:val="00D41EBA"/>
    <w:rsid w:val="00D44B8D"/>
    <w:rsid w:val="00D457C7"/>
    <w:rsid w:val="00D45EF4"/>
    <w:rsid w:val="00D47E57"/>
    <w:rsid w:val="00D505B9"/>
    <w:rsid w:val="00D534FC"/>
    <w:rsid w:val="00D55A8F"/>
    <w:rsid w:val="00D64FD4"/>
    <w:rsid w:val="00D650CF"/>
    <w:rsid w:val="00D66CAD"/>
    <w:rsid w:val="00D66EEA"/>
    <w:rsid w:val="00D67FD6"/>
    <w:rsid w:val="00D74B97"/>
    <w:rsid w:val="00D75DE6"/>
    <w:rsid w:val="00D75F71"/>
    <w:rsid w:val="00D774B7"/>
    <w:rsid w:val="00D77716"/>
    <w:rsid w:val="00D800EC"/>
    <w:rsid w:val="00D82343"/>
    <w:rsid w:val="00D82766"/>
    <w:rsid w:val="00D82C77"/>
    <w:rsid w:val="00D82D8C"/>
    <w:rsid w:val="00D85E91"/>
    <w:rsid w:val="00D86832"/>
    <w:rsid w:val="00D871F0"/>
    <w:rsid w:val="00D879E0"/>
    <w:rsid w:val="00D9037D"/>
    <w:rsid w:val="00D904FF"/>
    <w:rsid w:val="00D91826"/>
    <w:rsid w:val="00D92E09"/>
    <w:rsid w:val="00D93F78"/>
    <w:rsid w:val="00D9432D"/>
    <w:rsid w:val="00D964FF"/>
    <w:rsid w:val="00DA1068"/>
    <w:rsid w:val="00DA1E0F"/>
    <w:rsid w:val="00DA267B"/>
    <w:rsid w:val="00DA3796"/>
    <w:rsid w:val="00DA530B"/>
    <w:rsid w:val="00DA6D55"/>
    <w:rsid w:val="00DB1754"/>
    <w:rsid w:val="00DB54E0"/>
    <w:rsid w:val="00DB57AC"/>
    <w:rsid w:val="00DB6FB5"/>
    <w:rsid w:val="00DC1693"/>
    <w:rsid w:val="00DC18C3"/>
    <w:rsid w:val="00DC21E9"/>
    <w:rsid w:val="00DC2EEE"/>
    <w:rsid w:val="00DC3291"/>
    <w:rsid w:val="00DC398B"/>
    <w:rsid w:val="00DC3A72"/>
    <w:rsid w:val="00DC6C27"/>
    <w:rsid w:val="00DC71D9"/>
    <w:rsid w:val="00DD13D8"/>
    <w:rsid w:val="00DD73D6"/>
    <w:rsid w:val="00DE31D4"/>
    <w:rsid w:val="00DE3B0F"/>
    <w:rsid w:val="00DE3C73"/>
    <w:rsid w:val="00DE4A96"/>
    <w:rsid w:val="00DE55FB"/>
    <w:rsid w:val="00DE6276"/>
    <w:rsid w:val="00DE7CED"/>
    <w:rsid w:val="00DF3A0B"/>
    <w:rsid w:val="00DF5E72"/>
    <w:rsid w:val="00DF6669"/>
    <w:rsid w:val="00DF7615"/>
    <w:rsid w:val="00E00320"/>
    <w:rsid w:val="00E00EDD"/>
    <w:rsid w:val="00E0179B"/>
    <w:rsid w:val="00E01FEA"/>
    <w:rsid w:val="00E05ED3"/>
    <w:rsid w:val="00E1004C"/>
    <w:rsid w:val="00E10DAD"/>
    <w:rsid w:val="00E1209F"/>
    <w:rsid w:val="00E124BC"/>
    <w:rsid w:val="00E131E8"/>
    <w:rsid w:val="00E13882"/>
    <w:rsid w:val="00E24C3E"/>
    <w:rsid w:val="00E25D54"/>
    <w:rsid w:val="00E273EA"/>
    <w:rsid w:val="00E33AE0"/>
    <w:rsid w:val="00E376E4"/>
    <w:rsid w:val="00E37876"/>
    <w:rsid w:val="00E407AD"/>
    <w:rsid w:val="00E426D9"/>
    <w:rsid w:val="00E54992"/>
    <w:rsid w:val="00E5723F"/>
    <w:rsid w:val="00E57CF1"/>
    <w:rsid w:val="00E60DE4"/>
    <w:rsid w:val="00E60E55"/>
    <w:rsid w:val="00E61FAB"/>
    <w:rsid w:val="00E62229"/>
    <w:rsid w:val="00E709DA"/>
    <w:rsid w:val="00E718F2"/>
    <w:rsid w:val="00E726E4"/>
    <w:rsid w:val="00E734BD"/>
    <w:rsid w:val="00E736FB"/>
    <w:rsid w:val="00E83746"/>
    <w:rsid w:val="00E839B5"/>
    <w:rsid w:val="00E85789"/>
    <w:rsid w:val="00E859A2"/>
    <w:rsid w:val="00E87991"/>
    <w:rsid w:val="00E921EF"/>
    <w:rsid w:val="00E92B5F"/>
    <w:rsid w:val="00E937F1"/>
    <w:rsid w:val="00E938AB"/>
    <w:rsid w:val="00E93CFD"/>
    <w:rsid w:val="00E965D4"/>
    <w:rsid w:val="00E96719"/>
    <w:rsid w:val="00EA4C91"/>
    <w:rsid w:val="00EA6A82"/>
    <w:rsid w:val="00EB0272"/>
    <w:rsid w:val="00EB0A51"/>
    <w:rsid w:val="00EB260B"/>
    <w:rsid w:val="00EB288F"/>
    <w:rsid w:val="00EB3CAE"/>
    <w:rsid w:val="00EB4130"/>
    <w:rsid w:val="00EB4895"/>
    <w:rsid w:val="00EC2281"/>
    <w:rsid w:val="00EC66D8"/>
    <w:rsid w:val="00EC7667"/>
    <w:rsid w:val="00EC76FA"/>
    <w:rsid w:val="00ED067B"/>
    <w:rsid w:val="00ED27A7"/>
    <w:rsid w:val="00ED759C"/>
    <w:rsid w:val="00EE0A3C"/>
    <w:rsid w:val="00EE13D1"/>
    <w:rsid w:val="00EE17C8"/>
    <w:rsid w:val="00EE698D"/>
    <w:rsid w:val="00EF0017"/>
    <w:rsid w:val="00EF24B4"/>
    <w:rsid w:val="00EF2D1E"/>
    <w:rsid w:val="00F00720"/>
    <w:rsid w:val="00F00951"/>
    <w:rsid w:val="00F021EE"/>
    <w:rsid w:val="00F02BA4"/>
    <w:rsid w:val="00F02FC2"/>
    <w:rsid w:val="00F04BCA"/>
    <w:rsid w:val="00F05D83"/>
    <w:rsid w:val="00F06AA0"/>
    <w:rsid w:val="00F076F3"/>
    <w:rsid w:val="00F07BB9"/>
    <w:rsid w:val="00F07CFC"/>
    <w:rsid w:val="00F07DA8"/>
    <w:rsid w:val="00F117CD"/>
    <w:rsid w:val="00F11E90"/>
    <w:rsid w:val="00F141AB"/>
    <w:rsid w:val="00F14D1B"/>
    <w:rsid w:val="00F15EFC"/>
    <w:rsid w:val="00F177F1"/>
    <w:rsid w:val="00F20B32"/>
    <w:rsid w:val="00F22096"/>
    <w:rsid w:val="00F24440"/>
    <w:rsid w:val="00F2605F"/>
    <w:rsid w:val="00F26E5D"/>
    <w:rsid w:val="00F26F56"/>
    <w:rsid w:val="00F30291"/>
    <w:rsid w:val="00F30857"/>
    <w:rsid w:val="00F322EC"/>
    <w:rsid w:val="00F351DC"/>
    <w:rsid w:val="00F355CE"/>
    <w:rsid w:val="00F364AC"/>
    <w:rsid w:val="00F368C5"/>
    <w:rsid w:val="00F37A80"/>
    <w:rsid w:val="00F416FE"/>
    <w:rsid w:val="00F41BC1"/>
    <w:rsid w:val="00F423EE"/>
    <w:rsid w:val="00F43A4D"/>
    <w:rsid w:val="00F45CDE"/>
    <w:rsid w:val="00F465C0"/>
    <w:rsid w:val="00F4673C"/>
    <w:rsid w:val="00F50F4F"/>
    <w:rsid w:val="00F536C8"/>
    <w:rsid w:val="00F61198"/>
    <w:rsid w:val="00F62A00"/>
    <w:rsid w:val="00F673FB"/>
    <w:rsid w:val="00F7083F"/>
    <w:rsid w:val="00F742E2"/>
    <w:rsid w:val="00F74677"/>
    <w:rsid w:val="00F75ED3"/>
    <w:rsid w:val="00F75F96"/>
    <w:rsid w:val="00F776F4"/>
    <w:rsid w:val="00F77E24"/>
    <w:rsid w:val="00F83E3A"/>
    <w:rsid w:val="00F84469"/>
    <w:rsid w:val="00F847CB"/>
    <w:rsid w:val="00F86DD0"/>
    <w:rsid w:val="00F879FE"/>
    <w:rsid w:val="00F9083A"/>
    <w:rsid w:val="00F90A75"/>
    <w:rsid w:val="00F94338"/>
    <w:rsid w:val="00F952CD"/>
    <w:rsid w:val="00FA1B70"/>
    <w:rsid w:val="00FA1D82"/>
    <w:rsid w:val="00FA5913"/>
    <w:rsid w:val="00FA6FE1"/>
    <w:rsid w:val="00FA7ABD"/>
    <w:rsid w:val="00FB2E5C"/>
    <w:rsid w:val="00FB2FDB"/>
    <w:rsid w:val="00FB515E"/>
    <w:rsid w:val="00FB5588"/>
    <w:rsid w:val="00FB7D70"/>
    <w:rsid w:val="00FC38AB"/>
    <w:rsid w:val="00FC43BE"/>
    <w:rsid w:val="00FC4509"/>
    <w:rsid w:val="00FC6656"/>
    <w:rsid w:val="00FD0541"/>
    <w:rsid w:val="00FD1D8D"/>
    <w:rsid w:val="00FD248E"/>
    <w:rsid w:val="00FD25E5"/>
    <w:rsid w:val="00FD3E3A"/>
    <w:rsid w:val="00FD4F13"/>
    <w:rsid w:val="00FD56CE"/>
    <w:rsid w:val="00FD7438"/>
    <w:rsid w:val="00FE352D"/>
    <w:rsid w:val="00FE711C"/>
    <w:rsid w:val="00FE76F9"/>
    <w:rsid w:val="00FE7AEF"/>
    <w:rsid w:val="00FF4496"/>
    <w:rsid w:val="00FF49E5"/>
    <w:rsid w:val="00FF7BE1"/>
    <w:rsid w:val="00FF7D49"/>
    <w:rsid w:val="00FF7E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14:docId w14:val="3F299FB1"/>
  <w14:defaultImageDpi w14:val="330"/>
  <w15:chartTrackingRefBased/>
  <w15:docId w15:val="{BE8706A5-8532-44EC-8200-EEAD6D48D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1F0"/>
    <w:pPr>
      <w:jc w:val="both"/>
    </w:pPr>
    <w:rPr>
      <w:sz w:val="22"/>
      <w:szCs w:val="24"/>
      <w:lang w:val="es-ES" w:eastAsia="es-ES"/>
    </w:rPr>
  </w:style>
  <w:style w:type="paragraph" w:styleId="Ttulo1">
    <w:name w:val="heading 1"/>
    <w:basedOn w:val="Normal"/>
    <w:next w:val="Normal"/>
    <w:link w:val="Ttulo1Car"/>
    <w:autoRedefine/>
    <w:qFormat/>
    <w:rsid w:val="00C3333E"/>
    <w:pPr>
      <w:keepNext/>
      <w:numPr>
        <w:numId w:val="63"/>
      </w:numPr>
      <w:spacing w:before="240" w:after="60"/>
      <w:outlineLvl w:val="0"/>
      <w:pPrChange w:id="0" w:author="Graván Serrano Eduardo" w:date="2020-09-11T17:05:00Z">
        <w:pPr>
          <w:keepNext/>
          <w:spacing w:before="240" w:after="60"/>
          <w:ind w:left="360" w:hanging="360"/>
          <w:jc w:val="both"/>
          <w:outlineLvl w:val="0"/>
        </w:pPr>
      </w:pPrChange>
    </w:pPr>
    <w:rPr>
      <w:rFonts w:cs="Arial"/>
      <w:b/>
      <w:bCs/>
      <w:color w:val="000000"/>
      <w:kern w:val="32"/>
      <w:sz w:val="32"/>
      <w:szCs w:val="32"/>
      <w:rPrChange w:id="0" w:author="Graván Serrano Eduardo" w:date="2020-09-11T17:05:00Z">
        <w:rPr>
          <w:rFonts w:cs="Arial"/>
          <w:b/>
          <w:bCs/>
          <w:color w:val="000000"/>
          <w:kern w:val="32"/>
          <w:sz w:val="32"/>
          <w:szCs w:val="32"/>
          <w:lang w:val="es-ES" w:eastAsia="es-ES" w:bidi="ar-SA"/>
        </w:rPr>
      </w:rPrChange>
    </w:rPr>
  </w:style>
  <w:style w:type="paragraph" w:styleId="Ttulo2">
    <w:name w:val="heading 2"/>
    <w:basedOn w:val="Ttulo1"/>
    <w:next w:val="Normal"/>
    <w:link w:val="Ttulo2Car"/>
    <w:autoRedefine/>
    <w:qFormat/>
    <w:rsid w:val="00C15B35"/>
    <w:pPr>
      <w:numPr>
        <w:ilvl w:val="1"/>
      </w:numPr>
      <w:outlineLvl w:val="1"/>
    </w:pPr>
    <w:rPr>
      <w:sz w:val="28"/>
    </w:rPr>
  </w:style>
  <w:style w:type="paragraph" w:styleId="Ttulo3">
    <w:name w:val="heading 3"/>
    <w:basedOn w:val="Ttulo2"/>
    <w:next w:val="Normal"/>
    <w:link w:val="Ttulo3Car"/>
    <w:qFormat/>
    <w:rsid w:val="00C15B35"/>
    <w:pPr>
      <w:numPr>
        <w:ilvl w:val="2"/>
      </w:numPr>
      <w:outlineLvl w:val="2"/>
    </w:pPr>
  </w:style>
  <w:style w:type="paragraph" w:styleId="Ttulo4">
    <w:name w:val="heading 4"/>
    <w:basedOn w:val="Normal"/>
    <w:next w:val="Normal"/>
    <w:link w:val="Ttulo4Car"/>
    <w:qFormat/>
    <w:rsid w:val="00E00320"/>
    <w:pPr>
      <w:keepNext/>
      <w:numPr>
        <w:ilvl w:val="3"/>
        <w:numId w:val="2"/>
      </w:numPr>
      <w:spacing w:before="240" w:after="60"/>
      <w:outlineLvl w:val="3"/>
    </w:pPr>
    <w:rPr>
      <w:rFonts w:ascii="Calibri" w:hAnsi="Calibri"/>
      <w:b/>
      <w:bCs/>
      <w:sz w:val="28"/>
      <w:szCs w:val="28"/>
    </w:rPr>
  </w:style>
  <w:style w:type="paragraph" w:styleId="Ttulo5">
    <w:name w:val="heading 5"/>
    <w:basedOn w:val="Normal"/>
    <w:next w:val="Normal"/>
    <w:link w:val="Ttulo5Car"/>
    <w:qFormat/>
    <w:rsid w:val="00E0032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qFormat/>
    <w:pPr>
      <w:keepNext/>
      <w:numPr>
        <w:ilvl w:val="5"/>
        <w:numId w:val="2"/>
      </w:numPr>
      <w:jc w:val="center"/>
      <w:outlineLvl w:val="5"/>
    </w:pPr>
    <w:rPr>
      <w:b/>
      <w:bCs/>
      <w:sz w:val="34"/>
      <w:szCs w:val="34"/>
    </w:rPr>
  </w:style>
  <w:style w:type="paragraph" w:styleId="Ttulo7">
    <w:name w:val="heading 7"/>
    <w:basedOn w:val="Normal"/>
    <w:next w:val="Normal"/>
    <w:qFormat/>
    <w:pPr>
      <w:keepNext/>
      <w:numPr>
        <w:ilvl w:val="6"/>
        <w:numId w:val="2"/>
      </w:numPr>
      <w:jc w:val="left"/>
      <w:outlineLvl w:val="6"/>
    </w:pPr>
    <w:rPr>
      <w:sz w:val="28"/>
      <w:szCs w:val="28"/>
    </w:rPr>
  </w:style>
  <w:style w:type="paragraph" w:styleId="Ttulo8">
    <w:name w:val="heading 8"/>
    <w:basedOn w:val="Normal"/>
    <w:next w:val="Normal"/>
    <w:qFormat/>
    <w:pPr>
      <w:numPr>
        <w:ilvl w:val="7"/>
        <w:numId w:val="2"/>
      </w:numPr>
      <w:spacing w:before="240" w:after="60"/>
      <w:outlineLvl w:val="7"/>
    </w:pPr>
    <w:rPr>
      <w:i/>
      <w:iCs/>
    </w:rPr>
  </w:style>
  <w:style w:type="paragraph" w:styleId="Ttulo9">
    <w:name w:val="heading 9"/>
    <w:basedOn w:val="Normal"/>
    <w:next w:val="Normal"/>
    <w:qFormat/>
    <w:pPr>
      <w:numPr>
        <w:ilvl w:val="8"/>
        <w:numId w:val="2"/>
      </w:numPr>
      <w:spacing w:before="240" w:after="60"/>
      <w:outlineLvl w:val="8"/>
    </w:pPr>
    <w:rPr>
      <w:rFonts w:ascii="Arial" w:hAnsi="Arial" w:cs="Arial"/>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Times New Roman" w:hAnsi="Times New Roman" w:cs="Times New Roman"/>
    </w:rPr>
  </w:style>
  <w:style w:type="paragraph" w:styleId="Sangradetextonormal">
    <w:name w:val="Body Text Indent"/>
    <w:basedOn w:val="Normal"/>
  </w:style>
  <w:style w:type="character" w:styleId="Hipervnculo">
    <w:name w:val="Hyperlink"/>
    <w:uiPriority w:val="99"/>
    <w:rPr>
      <w:color w:val="0000FF"/>
      <w:u w:val="single"/>
    </w:rPr>
  </w:style>
  <w:style w:type="paragraph" w:customStyle="1" w:styleId="Style1">
    <w:name w:val="Style 1"/>
    <w:basedOn w:val="Normal"/>
    <w:pPr>
      <w:widowControl w:val="0"/>
      <w:autoSpaceDE w:val="0"/>
      <w:autoSpaceDN w:val="0"/>
      <w:adjustRightInd w:val="0"/>
      <w:jc w:val="left"/>
    </w:pPr>
  </w:style>
  <w:style w:type="paragraph" w:styleId="Textoindependiente3">
    <w:name w:val="Body Text 3"/>
    <w:basedOn w:val="Normal"/>
    <w:pPr>
      <w:spacing w:after="120"/>
    </w:pPr>
    <w:rPr>
      <w:sz w:val="16"/>
      <w:szCs w:val="16"/>
    </w:rPr>
  </w:style>
  <w:style w:type="character" w:customStyle="1" w:styleId="CarCar3">
    <w:name w:val="Car Car3"/>
    <w:rPr>
      <w:rFonts w:ascii="Arial" w:hAnsi="Arial" w:cs="Arial"/>
      <w:b/>
      <w:bCs/>
      <w:kern w:val="32"/>
      <w:sz w:val="32"/>
      <w:szCs w:val="32"/>
      <w:lang w:val="es-ES" w:eastAsia="es-ES" w:bidi="ar-SA"/>
    </w:rPr>
  </w:style>
  <w:style w:type="paragraph" w:styleId="TDC1">
    <w:name w:val="toc 1"/>
    <w:basedOn w:val="Normal"/>
    <w:next w:val="Normal"/>
    <w:autoRedefine/>
    <w:uiPriority w:val="39"/>
    <w:rsid w:val="00F355CE"/>
    <w:pPr>
      <w:tabs>
        <w:tab w:val="right" w:leader="dot" w:pos="8494"/>
      </w:tabs>
      <w:spacing w:line="360" w:lineRule="auto"/>
      <w:ind w:left="426" w:hanging="426"/>
      <w:jc w:val="left"/>
    </w:pPr>
  </w:style>
  <w:style w:type="paragraph" w:styleId="TDC2">
    <w:name w:val="toc 2"/>
    <w:basedOn w:val="Normal"/>
    <w:next w:val="Normal"/>
    <w:autoRedefine/>
    <w:uiPriority w:val="39"/>
    <w:pPr>
      <w:ind w:left="240"/>
    </w:pPr>
  </w:style>
  <w:style w:type="paragraph" w:customStyle="1" w:styleId="Default">
    <w:name w:val="Default"/>
    <w:pPr>
      <w:autoSpaceDE w:val="0"/>
      <w:autoSpaceDN w:val="0"/>
      <w:adjustRightInd w:val="0"/>
    </w:pPr>
    <w:rPr>
      <w:rFonts w:ascii="Arial" w:hAnsi="Arial" w:cs="Arial"/>
      <w:color w:val="000000"/>
      <w:sz w:val="24"/>
      <w:szCs w:val="24"/>
      <w:lang w:val="es-ES" w:eastAsia="es-ES"/>
    </w:rPr>
  </w:style>
  <w:style w:type="paragraph" w:styleId="TDC3">
    <w:name w:val="toc 3"/>
    <w:basedOn w:val="Normal"/>
    <w:next w:val="Normal"/>
    <w:autoRedefine/>
    <w:uiPriority w:val="39"/>
    <w:rsid w:val="00B74253"/>
    <w:pPr>
      <w:tabs>
        <w:tab w:val="right" w:leader="dot" w:pos="8494"/>
      </w:tabs>
      <w:ind w:left="284" w:right="-201"/>
    </w:pPr>
  </w:style>
  <w:style w:type="paragraph" w:styleId="Textoindependiente">
    <w:name w:val="Body Text"/>
    <w:basedOn w:val="Normal"/>
    <w:rPr>
      <w:szCs w:val="23"/>
    </w:rPr>
  </w:style>
  <w:style w:type="character" w:styleId="Refdecomentario">
    <w:name w:val="annotation reference"/>
    <w:semiHidden/>
    <w:rPr>
      <w:sz w:val="16"/>
      <w:szCs w:val="16"/>
    </w:rPr>
  </w:style>
  <w:style w:type="paragraph" w:styleId="Textocomentario">
    <w:name w:val="annotation text"/>
    <w:basedOn w:val="Normal"/>
    <w:link w:val="TextocomentarioCar"/>
    <w:semiHidden/>
    <w:rPr>
      <w:sz w:val="20"/>
      <w:szCs w:val="20"/>
    </w:rPr>
  </w:style>
  <w:style w:type="character" w:customStyle="1" w:styleId="CarCar2">
    <w:name w:val="Car Car2"/>
    <w:rPr>
      <w:lang w:val="es-ES" w:eastAsia="es-ES"/>
    </w:rPr>
  </w:style>
  <w:style w:type="paragraph" w:styleId="Asuntodelcomentario">
    <w:name w:val="annotation subject"/>
    <w:basedOn w:val="Textocomentario"/>
    <w:next w:val="Textocomentario"/>
    <w:rPr>
      <w:b/>
      <w:bCs/>
    </w:rPr>
  </w:style>
  <w:style w:type="character" w:customStyle="1" w:styleId="CarCar1">
    <w:name w:val="Car Car1"/>
    <w:rPr>
      <w:b/>
      <w:bCs/>
      <w:lang w:val="es-ES" w:eastAsia="es-ES"/>
    </w:rPr>
  </w:style>
  <w:style w:type="paragraph" w:styleId="Textodeglobo">
    <w:name w:val="Balloon Text"/>
    <w:basedOn w:val="Normal"/>
    <w:rPr>
      <w:rFonts w:ascii="Tahoma" w:hAnsi="Tahoma" w:cs="Tahoma"/>
      <w:sz w:val="16"/>
      <w:szCs w:val="16"/>
    </w:rPr>
  </w:style>
  <w:style w:type="character" w:customStyle="1" w:styleId="CarCar">
    <w:name w:val="Car Car"/>
    <w:rPr>
      <w:rFonts w:ascii="Tahoma" w:hAnsi="Tahoma" w:cs="Tahoma"/>
      <w:sz w:val="16"/>
      <w:szCs w:val="16"/>
      <w:lang w:val="es-ES" w:eastAsia="es-ES"/>
    </w:rPr>
  </w:style>
  <w:style w:type="paragraph" w:customStyle="1" w:styleId="Prrafodelista1">
    <w:name w:val="Párrafo de lista1"/>
    <w:basedOn w:val="Normal"/>
    <w:rsid w:val="00876598"/>
    <w:pPr>
      <w:spacing w:after="200" w:line="276" w:lineRule="auto"/>
      <w:ind w:left="720"/>
      <w:contextualSpacing/>
      <w:jc w:val="left"/>
    </w:pPr>
    <w:rPr>
      <w:rFonts w:ascii="Calibri" w:hAnsi="Calibri"/>
      <w:szCs w:val="22"/>
      <w:lang w:eastAsia="en-US"/>
    </w:rPr>
  </w:style>
  <w:style w:type="character" w:customStyle="1" w:styleId="EncabezadoCar">
    <w:name w:val="Encabezado Car"/>
    <w:link w:val="Encabezado"/>
    <w:uiPriority w:val="99"/>
    <w:locked/>
    <w:rsid w:val="00CF296B"/>
    <w:rPr>
      <w:sz w:val="24"/>
      <w:szCs w:val="24"/>
      <w:lang w:val="es-ES" w:eastAsia="es-ES" w:bidi="ar-SA"/>
    </w:rPr>
  </w:style>
  <w:style w:type="table" w:styleId="Tablaconcuadrcula">
    <w:name w:val="Table Grid"/>
    <w:basedOn w:val="Tablanormal"/>
    <w:rsid w:val="008F2BC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breadovistoso-nfasis11">
    <w:name w:val="Sombreado vistoso - Énfasis 11"/>
    <w:hidden/>
    <w:uiPriority w:val="99"/>
    <w:semiHidden/>
    <w:rsid w:val="00481840"/>
    <w:rPr>
      <w:sz w:val="24"/>
      <w:szCs w:val="24"/>
      <w:lang w:val="es-ES" w:eastAsia="es-ES"/>
    </w:rPr>
  </w:style>
  <w:style w:type="character" w:customStyle="1" w:styleId="Ttulo4Car">
    <w:name w:val="Título 4 Car"/>
    <w:link w:val="Ttulo4"/>
    <w:rsid w:val="00E00320"/>
    <w:rPr>
      <w:rFonts w:ascii="Calibri" w:hAnsi="Calibri"/>
      <w:b/>
      <w:bCs/>
      <w:sz w:val="28"/>
      <w:szCs w:val="28"/>
      <w:lang w:val="es-ES" w:eastAsia="es-ES"/>
    </w:rPr>
  </w:style>
  <w:style w:type="character" w:customStyle="1" w:styleId="Ttulo5Car">
    <w:name w:val="Título 5 Car"/>
    <w:link w:val="Ttulo5"/>
    <w:rsid w:val="00E00320"/>
    <w:rPr>
      <w:rFonts w:ascii="Calibri" w:hAnsi="Calibri"/>
      <w:b/>
      <w:bCs/>
      <w:i/>
      <w:iCs/>
      <w:sz w:val="26"/>
      <w:szCs w:val="26"/>
      <w:lang w:val="es-ES" w:eastAsia="es-ES"/>
    </w:rPr>
  </w:style>
  <w:style w:type="paragraph" w:styleId="Ttulo">
    <w:name w:val="Title"/>
    <w:basedOn w:val="Normal"/>
    <w:next w:val="Normal"/>
    <w:link w:val="TtuloCar"/>
    <w:qFormat/>
    <w:rsid w:val="008E7562"/>
    <w:pPr>
      <w:spacing w:before="240" w:after="60"/>
      <w:jc w:val="right"/>
      <w:outlineLvl w:val="0"/>
    </w:pPr>
    <w:rPr>
      <w:rFonts w:ascii="Calibri Light" w:hAnsi="Calibri Light"/>
      <w:b/>
      <w:bCs/>
      <w:kern w:val="28"/>
      <w:sz w:val="32"/>
      <w:szCs w:val="32"/>
      <w:u w:val="single"/>
    </w:rPr>
  </w:style>
  <w:style w:type="character" w:customStyle="1" w:styleId="TtuloCar">
    <w:name w:val="Título Car"/>
    <w:link w:val="Ttulo"/>
    <w:rsid w:val="008E7562"/>
    <w:rPr>
      <w:rFonts w:ascii="Calibri Light" w:hAnsi="Calibri Light"/>
      <w:b/>
      <w:bCs/>
      <w:kern w:val="28"/>
      <w:sz w:val="32"/>
      <w:szCs w:val="32"/>
      <w:u w:val="single"/>
    </w:rPr>
  </w:style>
  <w:style w:type="paragraph" w:styleId="Mapadeldocumento">
    <w:name w:val="Document Map"/>
    <w:basedOn w:val="Normal"/>
    <w:link w:val="MapadeldocumentoCar"/>
    <w:rsid w:val="00FE7AEF"/>
    <w:rPr>
      <w:sz w:val="24"/>
    </w:rPr>
  </w:style>
  <w:style w:type="numbering" w:styleId="111111">
    <w:name w:val="Outline List 2"/>
    <w:basedOn w:val="Sinlista"/>
    <w:rsid w:val="001767D6"/>
    <w:pPr>
      <w:numPr>
        <w:numId w:val="1"/>
      </w:numPr>
    </w:pPr>
  </w:style>
  <w:style w:type="character" w:customStyle="1" w:styleId="MapadeldocumentoCar">
    <w:name w:val="Mapa del documento Car"/>
    <w:link w:val="Mapadeldocumento"/>
    <w:rsid w:val="00FE7AEF"/>
    <w:rPr>
      <w:sz w:val="24"/>
      <w:szCs w:val="24"/>
      <w:lang w:val="es-ES" w:eastAsia="es-ES"/>
    </w:rPr>
  </w:style>
  <w:style w:type="paragraph" w:customStyle="1" w:styleId="Cuadrculamedia21">
    <w:name w:val="Cuadrícula media 21"/>
    <w:link w:val="Cuadrculamedia2Car"/>
    <w:uiPriority w:val="1"/>
    <w:qFormat/>
    <w:rsid w:val="00D9432D"/>
    <w:rPr>
      <w:rFonts w:ascii="Calibri" w:hAnsi="Calibri"/>
      <w:sz w:val="22"/>
      <w:szCs w:val="22"/>
      <w:lang w:val="en-US" w:eastAsia="zh-CN"/>
    </w:rPr>
  </w:style>
  <w:style w:type="character" w:customStyle="1" w:styleId="Cuadrculamedia2Car">
    <w:name w:val="Cuadrícula media 2 Car"/>
    <w:link w:val="Cuadrculamedia21"/>
    <w:uiPriority w:val="1"/>
    <w:rsid w:val="00D9432D"/>
    <w:rPr>
      <w:rFonts w:ascii="Calibri" w:hAnsi="Calibri"/>
      <w:sz w:val="22"/>
      <w:szCs w:val="22"/>
      <w:lang w:val="en-US" w:eastAsia="zh-CN"/>
    </w:rPr>
  </w:style>
  <w:style w:type="character" w:styleId="Textoennegrita">
    <w:name w:val="Strong"/>
    <w:qFormat/>
    <w:rsid w:val="008E7562"/>
    <w:rPr>
      <w:b/>
      <w:bCs/>
    </w:rPr>
  </w:style>
  <w:style w:type="character" w:styleId="nfasis">
    <w:name w:val="Emphasis"/>
    <w:qFormat/>
    <w:rsid w:val="008E7562"/>
    <w:rPr>
      <w:i/>
      <w:iCs/>
    </w:rPr>
  </w:style>
  <w:style w:type="paragraph" w:styleId="TtuloTDC">
    <w:name w:val="TOC Heading"/>
    <w:basedOn w:val="Ttulo1"/>
    <w:next w:val="Normal"/>
    <w:uiPriority w:val="39"/>
    <w:unhideWhenUsed/>
    <w:qFormat/>
    <w:rsid w:val="008E7562"/>
    <w:pPr>
      <w:keepLines/>
      <w:spacing w:after="0" w:line="259" w:lineRule="auto"/>
      <w:jc w:val="left"/>
      <w:outlineLvl w:val="9"/>
    </w:pPr>
    <w:rPr>
      <w:rFonts w:ascii="Calibri Light" w:hAnsi="Calibri Light" w:cs="Times New Roman"/>
      <w:b w:val="0"/>
      <w:bCs w:val="0"/>
      <w:color w:val="2F5496"/>
      <w:kern w:val="0"/>
    </w:rPr>
  </w:style>
  <w:style w:type="paragraph" w:styleId="Sinespaciado">
    <w:name w:val="No Spacing"/>
    <w:uiPriority w:val="1"/>
    <w:qFormat/>
    <w:rsid w:val="00F30291"/>
    <w:pPr>
      <w:spacing w:before="100"/>
    </w:pPr>
    <w:rPr>
      <w:rFonts w:ascii="Calibri" w:eastAsia="Yu Mincho" w:hAnsi="Calibri"/>
    </w:rPr>
  </w:style>
  <w:style w:type="paragraph" w:styleId="Prrafodelista">
    <w:name w:val="List Paragraph"/>
    <w:basedOn w:val="Normal"/>
    <w:uiPriority w:val="34"/>
    <w:qFormat/>
    <w:rsid w:val="00F30291"/>
    <w:pPr>
      <w:spacing w:before="100" w:after="200" w:line="276" w:lineRule="auto"/>
      <w:ind w:left="720"/>
      <w:contextualSpacing/>
    </w:pPr>
    <w:rPr>
      <w:rFonts w:ascii="Calibri" w:eastAsia="Yu Mincho" w:hAnsi="Calibri"/>
      <w:sz w:val="20"/>
      <w:szCs w:val="20"/>
      <w:lang w:val="en-GB" w:eastAsia="ja-JP"/>
    </w:rPr>
  </w:style>
  <w:style w:type="paragraph" w:styleId="Descripcin">
    <w:name w:val="caption"/>
    <w:basedOn w:val="Normal"/>
    <w:next w:val="Normal"/>
    <w:unhideWhenUsed/>
    <w:qFormat/>
    <w:rsid w:val="00040BA3"/>
    <w:rPr>
      <w:b/>
      <w:bCs/>
      <w:sz w:val="20"/>
      <w:szCs w:val="20"/>
    </w:rPr>
  </w:style>
  <w:style w:type="paragraph" w:styleId="Tabladeilustraciones">
    <w:name w:val="table of figures"/>
    <w:basedOn w:val="Normal"/>
    <w:next w:val="Normal"/>
    <w:uiPriority w:val="99"/>
    <w:rsid w:val="00040BA3"/>
  </w:style>
  <w:style w:type="paragraph" w:styleId="ndice1">
    <w:name w:val="index 1"/>
    <w:basedOn w:val="Normal"/>
    <w:next w:val="Normal"/>
    <w:autoRedefine/>
    <w:rsid w:val="00040BA3"/>
    <w:pPr>
      <w:ind w:left="220" w:hanging="220"/>
    </w:pPr>
  </w:style>
  <w:style w:type="character" w:styleId="Mencinsinresolver">
    <w:name w:val="Unresolved Mention"/>
    <w:uiPriority w:val="99"/>
    <w:semiHidden/>
    <w:unhideWhenUsed/>
    <w:rsid w:val="00434EBB"/>
    <w:rPr>
      <w:color w:val="605E5C"/>
      <w:shd w:val="clear" w:color="auto" w:fill="E1DFDD"/>
    </w:rPr>
  </w:style>
  <w:style w:type="character" w:styleId="Hipervnculovisitado">
    <w:name w:val="FollowedHyperlink"/>
    <w:rsid w:val="006D27F1"/>
    <w:rPr>
      <w:color w:val="954F72"/>
      <w:u w:val="single"/>
    </w:rPr>
  </w:style>
  <w:style w:type="character" w:customStyle="1" w:styleId="Ttulo1Car">
    <w:name w:val="Título 1 Car"/>
    <w:link w:val="Ttulo1"/>
    <w:rsid w:val="00C3333E"/>
    <w:rPr>
      <w:rFonts w:cs="Arial"/>
      <w:b/>
      <w:bCs/>
      <w:color w:val="000000"/>
      <w:kern w:val="32"/>
      <w:sz w:val="32"/>
      <w:szCs w:val="32"/>
      <w:lang w:val="es-ES" w:eastAsia="es-ES"/>
    </w:rPr>
  </w:style>
  <w:style w:type="character" w:customStyle="1" w:styleId="Ttulo2Car">
    <w:name w:val="Título 2 Car"/>
    <w:link w:val="Ttulo2"/>
    <w:rsid w:val="00C15B35"/>
    <w:rPr>
      <w:rFonts w:cs="Arial"/>
      <w:b/>
      <w:bCs/>
      <w:color w:val="000000"/>
      <w:kern w:val="32"/>
      <w:sz w:val="28"/>
      <w:szCs w:val="32"/>
      <w:lang w:val="es-ES" w:eastAsia="es-ES"/>
    </w:rPr>
  </w:style>
  <w:style w:type="character" w:customStyle="1" w:styleId="Ttulo3Car">
    <w:name w:val="Título 3 Car"/>
    <w:link w:val="Ttulo3"/>
    <w:rsid w:val="00C15B35"/>
    <w:rPr>
      <w:rFonts w:cs="Arial"/>
      <w:b/>
      <w:bCs/>
      <w:color w:val="000000"/>
      <w:kern w:val="32"/>
      <w:sz w:val="28"/>
      <w:szCs w:val="32"/>
      <w:lang w:val="es-ES" w:eastAsia="es-ES"/>
    </w:rPr>
  </w:style>
  <w:style w:type="paragraph" w:customStyle="1" w:styleId="Texto">
    <w:name w:val="Texto"/>
    <w:basedOn w:val="Normal"/>
    <w:link w:val="TextoCar"/>
    <w:qFormat/>
    <w:rsid w:val="00540065"/>
    <w:pPr>
      <w:spacing w:before="120" w:after="120" w:line="300" w:lineRule="auto"/>
    </w:pPr>
    <w:rPr>
      <w:szCs w:val="22"/>
      <w:lang w:eastAsia="ja-JP"/>
    </w:rPr>
  </w:style>
  <w:style w:type="character" w:customStyle="1" w:styleId="TextoCar">
    <w:name w:val="Texto Car"/>
    <w:basedOn w:val="Fuentedeprrafopredeter"/>
    <w:link w:val="Texto"/>
    <w:rsid w:val="00540065"/>
    <w:rPr>
      <w:sz w:val="22"/>
      <w:szCs w:val="22"/>
      <w:lang w:val="es-ES"/>
    </w:rPr>
  </w:style>
  <w:style w:type="character" w:customStyle="1" w:styleId="TextocomentarioCar">
    <w:name w:val="Texto comentario Car"/>
    <w:basedOn w:val="Fuentedeprrafopredeter"/>
    <w:link w:val="Textocomentario"/>
    <w:semiHidden/>
    <w:rsid w:val="00F05D83"/>
    <w:rPr>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00748">
      <w:bodyDiv w:val="1"/>
      <w:marLeft w:val="0"/>
      <w:marRight w:val="0"/>
      <w:marTop w:val="0"/>
      <w:marBottom w:val="0"/>
      <w:divBdr>
        <w:top w:val="none" w:sz="0" w:space="0" w:color="auto"/>
        <w:left w:val="none" w:sz="0" w:space="0" w:color="auto"/>
        <w:bottom w:val="none" w:sz="0" w:space="0" w:color="auto"/>
        <w:right w:val="none" w:sz="0" w:space="0" w:color="auto"/>
      </w:divBdr>
    </w:div>
    <w:div w:id="347947113">
      <w:bodyDiv w:val="1"/>
      <w:marLeft w:val="0"/>
      <w:marRight w:val="0"/>
      <w:marTop w:val="0"/>
      <w:marBottom w:val="0"/>
      <w:divBdr>
        <w:top w:val="none" w:sz="0" w:space="0" w:color="auto"/>
        <w:left w:val="none" w:sz="0" w:space="0" w:color="auto"/>
        <w:bottom w:val="none" w:sz="0" w:space="0" w:color="auto"/>
        <w:right w:val="none" w:sz="0" w:space="0" w:color="auto"/>
      </w:divBdr>
    </w:div>
    <w:div w:id="431626476">
      <w:bodyDiv w:val="1"/>
      <w:marLeft w:val="0"/>
      <w:marRight w:val="0"/>
      <w:marTop w:val="0"/>
      <w:marBottom w:val="0"/>
      <w:divBdr>
        <w:top w:val="none" w:sz="0" w:space="0" w:color="auto"/>
        <w:left w:val="none" w:sz="0" w:space="0" w:color="auto"/>
        <w:bottom w:val="none" w:sz="0" w:space="0" w:color="auto"/>
        <w:right w:val="none" w:sz="0" w:space="0" w:color="auto"/>
      </w:divBdr>
    </w:div>
    <w:div w:id="583731038">
      <w:bodyDiv w:val="1"/>
      <w:marLeft w:val="0"/>
      <w:marRight w:val="0"/>
      <w:marTop w:val="0"/>
      <w:marBottom w:val="0"/>
      <w:divBdr>
        <w:top w:val="none" w:sz="0" w:space="0" w:color="auto"/>
        <w:left w:val="none" w:sz="0" w:space="0" w:color="auto"/>
        <w:bottom w:val="none" w:sz="0" w:space="0" w:color="auto"/>
        <w:right w:val="none" w:sz="0" w:space="0" w:color="auto"/>
      </w:divBdr>
    </w:div>
    <w:div w:id="719600034">
      <w:bodyDiv w:val="1"/>
      <w:marLeft w:val="0"/>
      <w:marRight w:val="0"/>
      <w:marTop w:val="0"/>
      <w:marBottom w:val="0"/>
      <w:divBdr>
        <w:top w:val="none" w:sz="0" w:space="0" w:color="auto"/>
        <w:left w:val="none" w:sz="0" w:space="0" w:color="auto"/>
        <w:bottom w:val="none" w:sz="0" w:space="0" w:color="auto"/>
        <w:right w:val="none" w:sz="0" w:space="0" w:color="auto"/>
      </w:divBdr>
    </w:div>
    <w:div w:id="936017916">
      <w:bodyDiv w:val="1"/>
      <w:marLeft w:val="0"/>
      <w:marRight w:val="0"/>
      <w:marTop w:val="0"/>
      <w:marBottom w:val="0"/>
      <w:divBdr>
        <w:top w:val="none" w:sz="0" w:space="0" w:color="auto"/>
        <w:left w:val="none" w:sz="0" w:space="0" w:color="auto"/>
        <w:bottom w:val="none" w:sz="0" w:space="0" w:color="auto"/>
        <w:right w:val="none" w:sz="0" w:space="0" w:color="auto"/>
      </w:divBdr>
    </w:div>
    <w:div w:id="1177035541">
      <w:bodyDiv w:val="1"/>
      <w:marLeft w:val="0"/>
      <w:marRight w:val="0"/>
      <w:marTop w:val="0"/>
      <w:marBottom w:val="0"/>
      <w:divBdr>
        <w:top w:val="none" w:sz="0" w:space="0" w:color="auto"/>
        <w:left w:val="none" w:sz="0" w:space="0" w:color="auto"/>
        <w:bottom w:val="none" w:sz="0" w:space="0" w:color="auto"/>
        <w:right w:val="none" w:sz="0" w:space="0" w:color="auto"/>
      </w:divBdr>
    </w:div>
    <w:div w:id="1368019817">
      <w:bodyDiv w:val="1"/>
      <w:marLeft w:val="0"/>
      <w:marRight w:val="0"/>
      <w:marTop w:val="0"/>
      <w:marBottom w:val="0"/>
      <w:divBdr>
        <w:top w:val="none" w:sz="0" w:space="0" w:color="auto"/>
        <w:left w:val="none" w:sz="0" w:space="0" w:color="auto"/>
        <w:bottom w:val="none" w:sz="0" w:space="0" w:color="auto"/>
        <w:right w:val="none" w:sz="0" w:space="0" w:color="auto"/>
      </w:divBdr>
    </w:div>
    <w:div w:id="1412773355">
      <w:bodyDiv w:val="1"/>
      <w:marLeft w:val="0"/>
      <w:marRight w:val="0"/>
      <w:marTop w:val="0"/>
      <w:marBottom w:val="0"/>
      <w:divBdr>
        <w:top w:val="none" w:sz="0" w:space="0" w:color="auto"/>
        <w:left w:val="none" w:sz="0" w:space="0" w:color="auto"/>
        <w:bottom w:val="none" w:sz="0" w:space="0" w:color="auto"/>
        <w:right w:val="none" w:sz="0" w:space="0" w:color="auto"/>
      </w:divBdr>
    </w:div>
    <w:div w:id="1675378064">
      <w:bodyDiv w:val="1"/>
      <w:marLeft w:val="0"/>
      <w:marRight w:val="0"/>
      <w:marTop w:val="0"/>
      <w:marBottom w:val="0"/>
      <w:divBdr>
        <w:top w:val="none" w:sz="0" w:space="0" w:color="auto"/>
        <w:left w:val="none" w:sz="0" w:space="0" w:color="auto"/>
        <w:bottom w:val="none" w:sz="0" w:space="0" w:color="auto"/>
        <w:right w:val="none" w:sz="0" w:space="0" w:color="auto"/>
      </w:divBdr>
    </w:div>
    <w:div w:id="1675911255">
      <w:bodyDiv w:val="1"/>
      <w:marLeft w:val="0"/>
      <w:marRight w:val="0"/>
      <w:marTop w:val="0"/>
      <w:marBottom w:val="0"/>
      <w:divBdr>
        <w:top w:val="none" w:sz="0" w:space="0" w:color="auto"/>
        <w:left w:val="none" w:sz="0" w:space="0" w:color="auto"/>
        <w:bottom w:val="none" w:sz="0" w:space="0" w:color="auto"/>
        <w:right w:val="none" w:sz="0" w:space="0" w:color="auto"/>
      </w:divBdr>
    </w:div>
    <w:div w:id="1784690528">
      <w:bodyDiv w:val="1"/>
      <w:marLeft w:val="0"/>
      <w:marRight w:val="0"/>
      <w:marTop w:val="0"/>
      <w:marBottom w:val="0"/>
      <w:divBdr>
        <w:top w:val="none" w:sz="0" w:space="0" w:color="auto"/>
        <w:left w:val="none" w:sz="0" w:space="0" w:color="auto"/>
        <w:bottom w:val="none" w:sz="0" w:space="0" w:color="auto"/>
        <w:right w:val="none" w:sz="0" w:space="0" w:color="auto"/>
      </w:divBdr>
    </w:div>
    <w:div w:id="1792701898">
      <w:bodyDiv w:val="1"/>
      <w:marLeft w:val="0"/>
      <w:marRight w:val="0"/>
      <w:marTop w:val="0"/>
      <w:marBottom w:val="0"/>
      <w:divBdr>
        <w:top w:val="none" w:sz="0" w:space="0" w:color="auto"/>
        <w:left w:val="none" w:sz="0" w:space="0" w:color="auto"/>
        <w:bottom w:val="none" w:sz="0" w:space="0" w:color="auto"/>
        <w:right w:val="none" w:sz="0" w:space="0" w:color="auto"/>
      </w:divBdr>
    </w:div>
    <w:div w:id="1903101194">
      <w:bodyDiv w:val="1"/>
      <w:marLeft w:val="0"/>
      <w:marRight w:val="0"/>
      <w:marTop w:val="0"/>
      <w:marBottom w:val="0"/>
      <w:divBdr>
        <w:top w:val="none" w:sz="0" w:space="0" w:color="auto"/>
        <w:left w:val="none" w:sz="0" w:space="0" w:color="auto"/>
        <w:bottom w:val="none" w:sz="0" w:space="0" w:color="auto"/>
        <w:right w:val="none" w:sz="0" w:space="0" w:color="auto"/>
      </w:divBdr>
    </w:div>
    <w:div w:id="2020962426">
      <w:bodyDiv w:val="1"/>
      <w:marLeft w:val="0"/>
      <w:marRight w:val="0"/>
      <w:marTop w:val="0"/>
      <w:marBottom w:val="0"/>
      <w:divBdr>
        <w:top w:val="none" w:sz="0" w:space="0" w:color="auto"/>
        <w:left w:val="none" w:sz="0" w:space="0" w:color="auto"/>
        <w:bottom w:val="none" w:sz="0" w:space="0" w:color="auto"/>
        <w:right w:val="none" w:sz="0" w:space="0" w:color="auto"/>
      </w:divBdr>
    </w:div>
    <w:div w:id="205523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emf"/><Relationship Id="rId138" Type="http://schemas.openxmlformats.org/officeDocument/2006/relationships/theme" Target="theme/theme1.xml"/><Relationship Id="rId16" Type="http://schemas.microsoft.com/office/2016/09/relationships/commentsIds" Target="commentsIds.xml"/><Relationship Id="rId107" Type="http://schemas.openxmlformats.org/officeDocument/2006/relationships/image" Target="media/image86.emf"/><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emf"/><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hyperlink" Target="https://en.wikipedia.org/wiki/Near-field_communication" TargetMode="Externa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4.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2.emf"/><Relationship Id="rId118" Type="http://schemas.openxmlformats.org/officeDocument/2006/relationships/image" Target="media/image97.emf"/><Relationship Id="rId134" Type="http://schemas.openxmlformats.org/officeDocument/2006/relationships/image" Target="media/image101.jpeg"/><Relationship Id="rId80" Type="http://schemas.openxmlformats.org/officeDocument/2006/relationships/image" Target="media/image59.emf"/><Relationship Id="rId85" Type="http://schemas.openxmlformats.org/officeDocument/2006/relationships/image" Target="media/image64.emf"/><Relationship Id="rId12" Type="http://schemas.openxmlformats.org/officeDocument/2006/relationships/header" Target="header2.xml"/><Relationship Id="rId17" Type="http://schemas.openxmlformats.org/officeDocument/2006/relationships/image" Target="media/image2.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1.emf"/><Relationship Id="rId108" Type="http://schemas.openxmlformats.org/officeDocument/2006/relationships/image" Target="media/image85.emf"/><Relationship Id="rId124" Type="http://schemas.openxmlformats.org/officeDocument/2006/relationships/image" Target="media/image98.emf"/><Relationship Id="rId129" Type="http://schemas.openxmlformats.org/officeDocument/2006/relationships/hyperlink" Target="https://developer.android.com/guide/topics/connectivity/nfc"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8.emf"/><Relationship Id="rId130" Type="http://schemas.openxmlformats.org/officeDocument/2006/relationships/hyperlink" Target="https://developer.android.com/reference/android/nfc/tech/Ndef" TargetMode="External"/><Relationship Id="rId135" Type="http://schemas.openxmlformats.org/officeDocument/2006/relationships/header" Target="header6.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image" Target="media/image88.emf"/><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emf"/><Relationship Id="rId104" Type="http://schemas.openxmlformats.org/officeDocument/2006/relationships/image" Target="media/image83.emf"/><Relationship Id="rId120" Type="http://schemas.openxmlformats.org/officeDocument/2006/relationships/image" Target="media/image99.emf"/><Relationship Id="rId125" Type="http://schemas.openxmlformats.org/officeDocument/2006/relationships/image" Target="media/image104.emf"/><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2.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6.emf"/><Relationship Id="rId110" Type="http://schemas.openxmlformats.org/officeDocument/2006/relationships/image" Target="media/image87.emf"/><Relationship Id="rId115" Type="http://schemas.openxmlformats.org/officeDocument/2006/relationships/image" Target="media/image91.emf"/><Relationship Id="rId131" Type="http://schemas.openxmlformats.org/officeDocument/2006/relationships/hyperlink" Target="https://developer.android.com/reference/android/nfc/tech/NfcA" TargetMode="Externa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jpe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79.emf"/><Relationship Id="rId105" Type="http://schemas.openxmlformats.org/officeDocument/2006/relationships/image" Target="media/image82.png"/><Relationship Id="rId126"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20.emf"/><Relationship Id="rId98" Type="http://schemas.openxmlformats.org/officeDocument/2006/relationships/image" Target="media/image77.emf"/><Relationship Id="rId121" Type="http://schemas.openxmlformats.org/officeDocument/2006/relationships/image" Target="media/image96.emf"/><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5.emf"/><Relationship Id="rId137" Type="http://schemas.microsoft.com/office/2011/relationships/people" Target="people.xm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emf"/><Relationship Id="rId111" Type="http://schemas.openxmlformats.org/officeDocument/2006/relationships/image" Target="media/image90.emf"/><Relationship Id="rId132" Type="http://schemas.openxmlformats.org/officeDocument/2006/relationships/header" Target="header4.xml"/><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4.emf"/><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57.emf"/><Relationship Id="rId94" Type="http://schemas.openxmlformats.org/officeDocument/2006/relationships/image" Target="media/image73.emf"/><Relationship Id="rId99" Type="http://schemas.openxmlformats.org/officeDocument/2006/relationships/image" Target="media/image78.emf"/><Relationship Id="rId101" Type="http://schemas.openxmlformats.org/officeDocument/2006/relationships/image" Target="media/image80.emf"/><Relationship Id="rId122" Type="http://schemas.openxmlformats.org/officeDocument/2006/relationships/image" Target="media/image101.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680.emf"/><Relationship Id="rId112" Type="http://schemas.openxmlformats.org/officeDocument/2006/relationships/image" Target="media/image89.emf"/><Relationship Id="rId133"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80FF4D9204D0E4B93E7978A68F6D867" ma:contentTypeVersion="2" ma:contentTypeDescription="Crear nuevo documento." ma:contentTypeScope="" ma:versionID="104ada2d9a7cac70aab996396efa64b7">
  <xsd:schema xmlns:xsd="http://www.w3.org/2001/XMLSchema" xmlns:xs="http://www.w3.org/2001/XMLSchema" xmlns:p="http://schemas.microsoft.com/office/2006/metadata/properties" xmlns:ns2="273f5bda-dd86-4452-b11c-749e49a30e36" targetNamespace="http://schemas.microsoft.com/office/2006/metadata/properties" ma:root="true" ma:fieldsID="9c1e33b6c4c79680282e87b7861690e0" ns2:_="">
    <xsd:import namespace="273f5bda-dd86-4452-b11c-749e49a30e3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f5bda-dd86-4452-b11c-749e49a30e3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9E6F1-1723-4E27-A72A-A38C4686E1A6}">
  <ds:schemaRefs>
    <ds:schemaRef ds:uri="http://schemas.microsoft.com/sharepoint/v3/contenttype/forms"/>
  </ds:schemaRefs>
</ds:datastoreItem>
</file>

<file path=customXml/itemProps2.xml><?xml version="1.0" encoding="utf-8"?>
<ds:datastoreItem xmlns:ds="http://schemas.openxmlformats.org/officeDocument/2006/customXml" ds:itemID="{BF5C8A3D-8B78-4A87-B978-5D11CBF661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713960-A1E6-4C95-A0A7-B6EA11906B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f5bda-dd86-4452-b11c-749e49a30e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5DC8BB-3782-4F76-ACCF-020915B7E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97</Pages>
  <Words>27448</Words>
  <Characters>156456</Characters>
  <Application>Microsoft Office Word</Application>
  <DocSecurity>0</DocSecurity>
  <Lines>1303</Lines>
  <Paragraphs>367</Paragraphs>
  <ScaleCrop>false</ScaleCrop>
  <HeadingPairs>
    <vt:vector size="2" baseType="variant">
      <vt:variant>
        <vt:lpstr>Título</vt:lpstr>
      </vt:variant>
      <vt:variant>
        <vt:i4>1</vt:i4>
      </vt:variant>
    </vt:vector>
  </HeadingPairs>
  <TitlesOfParts>
    <vt:vector size="1" baseType="lpstr">
      <vt:lpstr>Memoria TFG</vt:lpstr>
    </vt:vector>
  </TitlesOfParts>
  <Company>Automatica - UAH</Company>
  <LinksUpToDate>false</LinksUpToDate>
  <CharactersWithSpaces>183537</CharactersWithSpaces>
  <SharedDoc>false</SharedDoc>
  <HLinks>
    <vt:vector size="702" baseType="variant">
      <vt:variant>
        <vt:i4>7012392</vt:i4>
      </vt:variant>
      <vt:variant>
        <vt:i4>891</vt:i4>
      </vt:variant>
      <vt:variant>
        <vt:i4>0</vt:i4>
      </vt:variant>
      <vt:variant>
        <vt:i4>5</vt:i4>
      </vt:variant>
      <vt:variant>
        <vt:lpwstr>https://stackoverflow.com/</vt:lpwstr>
      </vt:variant>
      <vt:variant>
        <vt:lpwstr/>
      </vt:variant>
      <vt:variant>
        <vt:i4>4784128</vt:i4>
      </vt:variant>
      <vt:variant>
        <vt:i4>888</vt:i4>
      </vt:variant>
      <vt:variant>
        <vt:i4>0</vt:i4>
      </vt:variant>
      <vt:variant>
        <vt:i4>5</vt:i4>
      </vt:variant>
      <vt:variant>
        <vt:lpwstr>https://app.diagrams.net/</vt:lpwstr>
      </vt:variant>
      <vt:variant>
        <vt:lpwstr/>
      </vt:variant>
      <vt:variant>
        <vt:i4>6553641</vt:i4>
      </vt:variant>
      <vt:variant>
        <vt:i4>885</vt:i4>
      </vt:variant>
      <vt:variant>
        <vt:i4>0</vt:i4>
      </vt:variant>
      <vt:variant>
        <vt:i4>5</vt:i4>
      </vt:variant>
      <vt:variant>
        <vt:lpwstr>https://time-n-attendance.com/</vt:lpwstr>
      </vt:variant>
      <vt:variant>
        <vt:lpwstr/>
      </vt:variant>
      <vt:variant>
        <vt:i4>6357043</vt:i4>
      </vt:variant>
      <vt:variant>
        <vt:i4>882</vt:i4>
      </vt:variant>
      <vt:variant>
        <vt:i4>0</vt:i4>
      </vt:variant>
      <vt:variant>
        <vt:i4>5</vt:i4>
      </vt:variant>
      <vt:variant>
        <vt:lpwstr>https://www.landoo.es/control-de-presencia-con-odoo-asistencias</vt:lpwstr>
      </vt:variant>
      <vt:variant>
        <vt:lpwstr/>
      </vt:variant>
      <vt:variant>
        <vt:i4>1179659</vt:i4>
      </vt:variant>
      <vt:variant>
        <vt:i4>879</vt:i4>
      </vt:variant>
      <vt:variant>
        <vt:i4>0</vt:i4>
      </vt:variant>
      <vt:variant>
        <vt:i4>5</vt:i4>
      </vt:variant>
      <vt:variant>
        <vt:lpwstr>https://www.ijert.org/research/near-field-communication-nfc-based-mobile-phone-attendance-system-for-employees-IJERTV2IS3141.pdf</vt:lpwstr>
      </vt:variant>
      <vt:variant>
        <vt:lpwstr/>
      </vt:variant>
      <vt:variant>
        <vt:i4>1245203</vt:i4>
      </vt:variant>
      <vt:variant>
        <vt:i4>876</vt:i4>
      </vt:variant>
      <vt:variant>
        <vt:i4>0</vt:i4>
      </vt:variant>
      <vt:variant>
        <vt:i4>5</vt:i4>
      </vt:variant>
      <vt:variant>
        <vt:lpwstr>https://ieeexplore.ieee.org/document/8376516</vt:lpwstr>
      </vt:variant>
      <vt:variant>
        <vt:lpwstr/>
      </vt:variant>
      <vt:variant>
        <vt:i4>2752593</vt:i4>
      </vt:variant>
      <vt:variant>
        <vt:i4>873</vt:i4>
      </vt:variant>
      <vt:variant>
        <vt:i4>0</vt:i4>
      </vt:variant>
      <vt:variant>
        <vt:i4>5</vt:i4>
      </vt:variant>
      <vt:variant>
        <vt:lpwstr>http://apps4android.org/nfc-specifications/NFCForum-TS-Type-4-Tag_2.0.pdf</vt:lpwstr>
      </vt:variant>
      <vt:variant>
        <vt:lpwstr/>
      </vt:variant>
      <vt:variant>
        <vt:i4>3342396</vt:i4>
      </vt:variant>
      <vt:variant>
        <vt:i4>870</vt:i4>
      </vt:variant>
      <vt:variant>
        <vt:i4>0</vt:i4>
      </vt:variant>
      <vt:variant>
        <vt:i4>5</vt:i4>
      </vt:variant>
      <vt:variant>
        <vt:lpwstr>https://nfc-forum.org/</vt:lpwstr>
      </vt:variant>
      <vt:variant>
        <vt:lpwstr/>
      </vt:variant>
      <vt:variant>
        <vt:i4>1310732</vt:i4>
      </vt:variant>
      <vt:variant>
        <vt:i4>867</vt:i4>
      </vt:variant>
      <vt:variant>
        <vt:i4>0</vt:i4>
      </vt:variant>
      <vt:variant>
        <vt:i4>5</vt:i4>
      </vt:variant>
      <vt:variant>
        <vt:lpwstr>https://developer.android.com/reference/android/nfc/tech/NfcA</vt:lpwstr>
      </vt:variant>
      <vt:variant>
        <vt:lpwstr/>
      </vt:variant>
      <vt:variant>
        <vt:i4>1179662</vt:i4>
      </vt:variant>
      <vt:variant>
        <vt:i4>864</vt:i4>
      </vt:variant>
      <vt:variant>
        <vt:i4>0</vt:i4>
      </vt:variant>
      <vt:variant>
        <vt:i4>5</vt:i4>
      </vt:variant>
      <vt:variant>
        <vt:lpwstr>https://developer.android.com/reference/android/nfc/tech/Ndef</vt:lpwstr>
      </vt:variant>
      <vt:variant>
        <vt:lpwstr/>
      </vt:variant>
      <vt:variant>
        <vt:i4>3276906</vt:i4>
      </vt:variant>
      <vt:variant>
        <vt:i4>861</vt:i4>
      </vt:variant>
      <vt:variant>
        <vt:i4>0</vt:i4>
      </vt:variant>
      <vt:variant>
        <vt:i4>5</vt:i4>
      </vt:variant>
      <vt:variant>
        <vt:lpwstr>https://developer.android.com/guide/topics/connectivity/nfc</vt:lpwstr>
      </vt:variant>
      <vt:variant>
        <vt:lpwstr/>
      </vt:variant>
      <vt:variant>
        <vt:i4>6094913</vt:i4>
      </vt:variant>
      <vt:variant>
        <vt:i4>858</vt:i4>
      </vt:variant>
      <vt:variant>
        <vt:i4>0</vt:i4>
      </vt:variant>
      <vt:variant>
        <vt:i4>5</vt:i4>
      </vt:variant>
      <vt:variant>
        <vt:lpwstr>https://www.smart-tec.com/en/auto-id-world/nfc-technology</vt:lpwstr>
      </vt:variant>
      <vt:variant>
        <vt:lpwstr/>
      </vt:variant>
      <vt:variant>
        <vt:i4>5111881</vt:i4>
      </vt:variant>
      <vt:variant>
        <vt:i4>855</vt:i4>
      </vt:variant>
      <vt:variant>
        <vt:i4>0</vt:i4>
      </vt:variant>
      <vt:variant>
        <vt:i4>5</vt:i4>
      </vt:variant>
      <vt:variant>
        <vt:lpwstr>https://www.bluebite.com/nfc</vt:lpwstr>
      </vt:variant>
      <vt:variant>
        <vt:lpwstr/>
      </vt:variant>
      <vt:variant>
        <vt:i4>2687000</vt:i4>
      </vt:variant>
      <vt:variant>
        <vt:i4>852</vt:i4>
      </vt:variant>
      <vt:variant>
        <vt:i4>0</vt:i4>
      </vt:variant>
      <vt:variant>
        <vt:i4>5</vt:i4>
      </vt:variant>
      <vt:variant>
        <vt:lpwstr>https://en.wikipedia.org/wiki/Near-field_communication</vt:lpwstr>
      </vt:variant>
      <vt:variant>
        <vt:lpwstr/>
      </vt:variant>
      <vt:variant>
        <vt:i4>1441892</vt:i4>
      </vt:variant>
      <vt:variant>
        <vt:i4>699</vt:i4>
      </vt:variant>
      <vt:variant>
        <vt:i4>0</vt:i4>
      </vt:variant>
      <vt:variant>
        <vt:i4>5</vt:i4>
      </vt:variant>
      <vt:variant>
        <vt:lpwstr/>
      </vt:variant>
      <vt:variant>
        <vt:lpwstr>_Type_4_tagS</vt:lpwstr>
      </vt:variant>
      <vt:variant>
        <vt:i4>1572926</vt:i4>
      </vt:variant>
      <vt:variant>
        <vt:i4>611</vt:i4>
      </vt:variant>
      <vt:variant>
        <vt:i4>0</vt:i4>
      </vt:variant>
      <vt:variant>
        <vt:i4>5</vt:i4>
      </vt:variant>
      <vt:variant>
        <vt:lpwstr/>
      </vt:variant>
      <vt:variant>
        <vt:lpwstr>_Toc49972819</vt:lpwstr>
      </vt:variant>
      <vt:variant>
        <vt:i4>1638462</vt:i4>
      </vt:variant>
      <vt:variant>
        <vt:i4>605</vt:i4>
      </vt:variant>
      <vt:variant>
        <vt:i4>0</vt:i4>
      </vt:variant>
      <vt:variant>
        <vt:i4>5</vt:i4>
      </vt:variant>
      <vt:variant>
        <vt:lpwstr/>
      </vt:variant>
      <vt:variant>
        <vt:lpwstr>_Toc49972818</vt:lpwstr>
      </vt:variant>
      <vt:variant>
        <vt:i4>3801180</vt:i4>
      </vt:variant>
      <vt:variant>
        <vt:i4>599</vt:i4>
      </vt:variant>
      <vt:variant>
        <vt:i4>0</vt:i4>
      </vt:variant>
      <vt:variant>
        <vt:i4>5</vt:i4>
      </vt:variant>
      <vt:variant>
        <vt:lpwstr>C:\Users\Edu\Desktop\TFG\Documentacion\Memoria TFG.doc</vt:lpwstr>
      </vt:variant>
      <vt:variant>
        <vt:lpwstr>_Toc49972817</vt:lpwstr>
      </vt:variant>
      <vt:variant>
        <vt:i4>1507390</vt:i4>
      </vt:variant>
      <vt:variant>
        <vt:i4>593</vt:i4>
      </vt:variant>
      <vt:variant>
        <vt:i4>0</vt:i4>
      </vt:variant>
      <vt:variant>
        <vt:i4>5</vt:i4>
      </vt:variant>
      <vt:variant>
        <vt:lpwstr/>
      </vt:variant>
      <vt:variant>
        <vt:lpwstr>_Toc49972816</vt:lpwstr>
      </vt:variant>
      <vt:variant>
        <vt:i4>3670108</vt:i4>
      </vt:variant>
      <vt:variant>
        <vt:i4>587</vt:i4>
      </vt:variant>
      <vt:variant>
        <vt:i4>0</vt:i4>
      </vt:variant>
      <vt:variant>
        <vt:i4>5</vt:i4>
      </vt:variant>
      <vt:variant>
        <vt:lpwstr>C:\Users\Edu\Desktop\TFG\Documentacion\Memoria TFG.doc</vt:lpwstr>
      </vt:variant>
      <vt:variant>
        <vt:lpwstr>_Toc49972815</vt:lpwstr>
      </vt:variant>
      <vt:variant>
        <vt:i4>3735644</vt:i4>
      </vt:variant>
      <vt:variant>
        <vt:i4>581</vt:i4>
      </vt:variant>
      <vt:variant>
        <vt:i4>0</vt:i4>
      </vt:variant>
      <vt:variant>
        <vt:i4>5</vt:i4>
      </vt:variant>
      <vt:variant>
        <vt:lpwstr>C:\Users\Edu\Desktop\TFG\Documentacion\Memoria TFG.doc</vt:lpwstr>
      </vt:variant>
      <vt:variant>
        <vt:lpwstr>_Toc49972814</vt:lpwstr>
      </vt:variant>
      <vt:variant>
        <vt:i4>4063324</vt:i4>
      </vt:variant>
      <vt:variant>
        <vt:i4>575</vt:i4>
      </vt:variant>
      <vt:variant>
        <vt:i4>0</vt:i4>
      </vt:variant>
      <vt:variant>
        <vt:i4>5</vt:i4>
      </vt:variant>
      <vt:variant>
        <vt:lpwstr>C:\Users\Edu\Desktop\TFG\Documentacion\Memoria TFG.doc</vt:lpwstr>
      </vt:variant>
      <vt:variant>
        <vt:lpwstr>_Toc49972813</vt:lpwstr>
      </vt:variant>
      <vt:variant>
        <vt:i4>4128860</vt:i4>
      </vt:variant>
      <vt:variant>
        <vt:i4>569</vt:i4>
      </vt:variant>
      <vt:variant>
        <vt:i4>0</vt:i4>
      </vt:variant>
      <vt:variant>
        <vt:i4>5</vt:i4>
      </vt:variant>
      <vt:variant>
        <vt:lpwstr>C:\Users\Edu\Desktop\TFG\Documentacion\Memoria TFG.doc</vt:lpwstr>
      </vt:variant>
      <vt:variant>
        <vt:lpwstr>_Toc49972812</vt:lpwstr>
      </vt:variant>
      <vt:variant>
        <vt:i4>1048638</vt:i4>
      </vt:variant>
      <vt:variant>
        <vt:i4>563</vt:i4>
      </vt:variant>
      <vt:variant>
        <vt:i4>0</vt:i4>
      </vt:variant>
      <vt:variant>
        <vt:i4>5</vt:i4>
      </vt:variant>
      <vt:variant>
        <vt:lpwstr/>
      </vt:variant>
      <vt:variant>
        <vt:lpwstr>_Toc49972811</vt:lpwstr>
      </vt:variant>
      <vt:variant>
        <vt:i4>3997788</vt:i4>
      </vt:variant>
      <vt:variant>
        <vt:i4>557</vt:i4>
      </vt:variant>
      <vt:variant>
        <vt:i4>0</vt:i4>
      </vt:variant>
      <vt:variant>
        <vt:i4>5</vt:i4>
      </vt:variant>
      <vt:variant>
        <vt:lpwstr>C:\Users\Edu\Desktop\TFG\Documentacion\Memoria TFG.doc</vt:lpwstr>
      </vt:variant>
      <vt:variant>
        <vt:lpwstr>_Toc49972810</vt:lpwstr>
      </vt:variant>
      <vt:variant>
        <vt:i4>3407965</vt:i4>
      </vt:variant>
      <vt:variant>
        <vt:i4>551</vt:i4>
      </vt:variant>
      <vt:variant>
        <vt:i4>0</vt:i4>
      </vt:variant>
      <vt:variant>
        <vt:i4>5</vt:i4>
      </vt:variant>
      <vt:variant>
        <vt:lpwstr>C:\Users\Edu\Desktop\TFG\Documentacion\Memoria TFG.doc</vt:lpwstr>
      </vt:variant>
      <vt:variant>
        <vt:lpwstr>_Toc49972809</vt:lpwstr>
      </vt:variant>
      <vt:variant>
        <vt:i4>3473501</vt:i4>
      </vt:variant>
      <vt:variant>
        <vt:i4>545</vt:i4>
      </vt:variant>
      <vt:variant>
        <vt:i4>0</vt:i4>
      </vt:variant>
      <vt:variant>
        <vt:i4>5</vt:i4>
      </vt:variant>
      <vt:variant>
        <vt:lpwstr>C:\Users\Edu\Desktop\TFG\Documentacion\Memoria TFG.doc</vt:lpwstr>
      </vt:variant>
      <vt:variant>
        <vt:lpwstr>_Toc49972808</vt:lpwstr>
      </vt:variant>
      <vt:variant>
        <vt:i4>3801181</vt:i4>
      </vt:variant>
      <vt:variant>
        <vt:i4>539</vt:i4>
      </vt:variant>
      <vt:variant>
        <vt:i4>0</vt:i4>
      </vt:variant>
      <vt:variant>
        <vt:i4>5</vt:i4>
      </vt:variant>
      <vt:variant>
        <vt:lpwstr>C:\Users\Edu\Desktop\TFG\Documentacion\Memoria TFG.doc</vt:lpwstr>
      </vt:variant>
      <vt:variant>
        <vt:lpwstr>_Toc49972807</vt:lpwstr>
      </vt:variant>
      <vt:variant>
        <vt:i4>1507391</vt:i4>
      </vt:variant>
      <vt:variant>
        <vt:i4>533</vt:i4>
      </vt:variant>
      <vt:variant>
        <vt:i4>0</vt:i4>
      </vt:variant>
      <vt:variant>
        <vt:i4>5</vt:i4>
      </vt:variant>
      <vt:variant>
        <vt:lpwstr/>
      </vt:variant>
      <vt:variant>
        <vt:lpwstr>_Toc49972806</vt:lpwstr>
      </vt:variant>
      <vt:variant>
        <vt:i4>3670109</vt:i4>
      </vt:variant>
      <vt:variant>
        <vt:i4>527</vt:i4>
      </vt:variant>
      <vt:variant>
        <vt:i4>0</vt:i4>
      </vt:variant>
      <vt:variant>
        <vt:i4>5</vt:i4>
      </vt:variant>
      <vt:variant>
        <vt:lpwstr>C:\Users\Edu\Desktop\TFG\Documentacion\Memoria TFG.doc</vt:lpwstr>
      </vt:variant>
      <vt:variant>
        <vt:lpwstr>_Toc49972805</vt:lpwstr>
      </vt:variant>
      <vt:variant>
        <vt:i4>1376319</vt:i4>
      </vt:variant>
      <vt:variant>
        <vt:i4>521</vt:i4>
      </vt:variant>
      <vt:variant>
        <vt:i4>0</vt:i4>
      </vt:variant>
      <vt:variant>
        <vt:i4>5</vt:i4>
      </vt:variant>
      <vt:variant>
        <vt:lpwstr/>
      </vt:variant>
      <vt:variant>
        <vt:lpwstr>_Toc49972804</vt:lpwstr>
      </vt:variant>
      <vt:variant>
        <vt:i4>4063325</vt:i4>
      </vt:variant>
      <vt:variant>
        <vt:i4>515</vt:i4>
      </vt:variant>
      <vt:variant>
        <vt:i4>0</vt:i4>
      </vt:variant>
      <vt:variant>
        <vt:i4>5</vt:i4>
      </vt:variant>
      <vt:variant>
        <vt:lpwstr>C:\Users\Edu\Desktop\TFG\Documentacion\Memoria TFG.doc</vt:lpwstr>
      </vt:variant>
      <vt:variant>
        <vt:lpwstr>_Toc49972803</vt:lpwstr>
      </vt:variant>
      <vt:variant>
        <vt:i4>4128861</vt:i4>
      </vt:variant>
      <vt:variant>
        <vt:i4>509</vt:i4>
      </vt:variant>
      <vt:variant>
        <vt:i4>0</vt:i4>
      </vt:variant>
      <vt:variant>
        <vt:i4>5</vt:i4>
      </vt:variant>
      <vt:variant>
        <vt:lpwstr>C:\Users\Edu\Desktop\TFG\Documentacion\Memoria TFG.doc</vt:lpwstr>
      </vt:variant>
      <vt:variant>
        <vt:lpwstr>_Toc49972802</vt:lpwstr>
      </vt:variant>
      <vt:variant>
        <vt:i4>3932253</vt:i4>
      </vt:variant>
      <vt:variant>
        <vt:i4>503</vt:i4>
      </vt:variant>
      <vt:variant>
        <vt:i4>0</vt:i4>
      </vt:variant>
      <vt:variant>
        <vt:i4>5</vt:i4>
      </vt:variant>
      <vt:variant>
        <vt:lpwstr>C:\Users\Edu\Desktop\TFG\Documentacion\Memoria TFG.doc</vt:lpwstr>
      </vt:variant>
      <vt:variant>
        <vt:lpwstr>_Toc49972801</vt:lpwstr>
      </vt:variant>
      <vt:variant>
        <vt:i4>3997789</vt:i4>
      </vt:variant>
      <vt:variant>
        <vt:i4>497</vt:i4>
      </vt:variant>
      <vt:variant>
        <vt:i4>0</vt:i4>
      </vt:variant>
      <vt:variant>
        <vt:i4>5</vt:i4>
      </vt:variant>
      <vt:variant>
        <vt:lpwstr>C:\Users\Edu\Desktop\TFG\Documentacion\Memoria TFG.doc</vt:lpwstr>
      </vt:variant>
      <vt:variant>
        <vt:lpwstr>_Toc49972800</vt:lpwstr>
      </vt:variant>
      <vt:variant>
        <vt:i4>3866708</vt:i4>
      </vt:variant>
      <vt:variant>
        <vt:i4>491</vt:i4>
      </vt:variant>
      <vt:variant>
        <vt:i4>0</vt:i4>
      </vt:variant>
      <vt:variant>
        <vt:i4>5</vt:i4>
      </vt:variant>
      <vt:variant>
        <vt:lpwstr>C:\Users\Edu\Desktop\TFG\Documentacion\Memoria TFG.doc</vt:lpwstr>
      </vt:variant>
      <vt:variant>
        <vt:lpwstr>_Toc49972799</vt:lpwstr>
      </vt:variant>
      <vt:variant>
        <vt:i4>1441846</vt:i4>
      </vt:variant>
      <vt:variant>
        <vt:i4>485</vt:i4>
      </vt:variant>
      <vt:variant>
        <vt:i4>0</vt:i4>
      </vt:variant>
      <vt:variant>
        <vt:i4>5</vt:i4>
      </vt:variant>
      <vt:variant>
        <vt:lpwstr/>
      </vt:variant>
      <vt:variant>
        <vt:lpwstr>_Toc49972798</vt:lpwstr>
      </vt:variant>
      <vt:variant>
        <vt:i4>1638454</vt:i4>
      </vt:variant>
      <vt:variant>
        <vt:i4>479</vt:i4>
      </vt:variant>
      <vt:variant>
        <vt:i4>0</vt:i4>
      </vt:variant>
      <vt:variant>
        <vt:i4>5</vt:i4>
      </vt:variant>
      <vt:variant>
        <vt:lpwstr/>
      </vt:variant>
      <vt:variant>
        <vt:lpwstr>_Toc49972797</vt:lpwstr>
      </vt:variant>
      <vt:variant>
        <vt:i4>3407956</vt:i4>
      </vt:variant>
      <vt:variant>
        <vt:i4>473</vt:i4>
      </vt:variant>
      <vt:variant>
        <vt:i4>0</vt:i4>
      </vt:variant>
      <vt:variant>
        <vt:i4>5</vt:i4>
      </vt:variant>
      <vt:variant>
        <vt:lpwstr>C:\Users\Edu\Desktop\TFG\Documentacion\Memoria TFG.doc</vt:lpwstr>
      </vt:variant>
      <vt:variant>
        <vt:lpwstr>_Toc49972796</vt:lpwstr>
      </vt:variant>
      <vt:variant>
        <vt:i4>3604564</vt:i4>
      </vt:variant>
      <vt:variant>
        <vt:i4>467</vt:i4>
      </vt:variant>
      <vt:variant>
        <vt:i4>0</vt:i4>
      </vt:variant>
      <vt:variant>
        <vt:i4>5</vt:i4>
      </vt:variant>
      <vt:variant>
        <vt:lpwstr>C:\Users\Edu\Desktop\TFG\Documentacion\Memoria TFG.doc</vt:lpwstr>
      </vt:variant>
      <vt:variant>
        <vt:lpwstr>_Toc49972795</vt:lpwstr>
      </vt:variant>
      <vt:variant>
        <vt:i4>3539028</vt:i4>
      </vt:variant>
      <vt:variant>
        <vt:i4>461</vt:i4>
      </vt:variant>
      <vt:variant>
        <vt:i4>0</vt:i4>
      </vt:variant>
      <vt:variant>
        <vt:i4>5</vt:i4>
      </vt:variant>
      <vt:variant>
        <vt:lpwstr>C:\Users\Edu\Desktop\TFG\Documentacion\Memoria TFG.doc</vt:lpwstr>
      </vt:variant>
      <vt:variant>
        <vt:lpwstr>_Toc49972794</vt:lpwstr>
      </vt:variant>
      <vt:variant>
        <vt:i4>1900598</vt:i4>
      </vt:variant>
      <vt:variant>
        <vt:i4>455</vt:i4>
      </vt:variant>
      <vt:variant>
        <vt:i4>0</vt:i4>
      </vt:variant>
      <vt:variant>
        <vt:i4>5</vt:i4>
      </vt:variant>
      <vt:variant>
        <vt:lpwstr/>
      </vt:variant>
      <vt:variant>
        <vt:lpwstr>_Toc49972793</vt:lpwstr>
      </vt:variant>
      <vt:variant>
        <vt:i4>1835062</vt:i4>
      </vt:variant>
      <vt:variant>
        <vt:i4>449</vt:i4>
      </vt:variant>
      <vt:variant>
        <vt:i4>0</vt:i4>
      </vt:variant>
      <vt:variant>
        <vt:i4>5</vt:i4>
      </vt:variant>
      <vt:variant>
        <vt:lpwstr/>
      </vt:variant>
      <vt:variant>
        <vt:lpwstr>_Toc49972792</vt:lpwstr>
      </vt:variant>
      <vt:variant>
        <vt:i4>2031670</vt:i4>
      </vt:variant>
      <vt:variant>
        <vt:i4>443</vt:i4>
      </vt:variant>
      <vt:variant>
        <vt:i4>0</vt:i4>
      </vt:variant>
      <vt:variant>
        <vt:i4>5</vt:i4>
      </vt:variant>
      <vt:variant>
        <vt:lpwstr/>
      </vt:variant>
      <vt:variant>
        <vt:lpwstr>_Toc49972791</vt:lpwstr>
      </vt:variant>
      <vt:variant>
        <vt:i4>3276884</vt:i4>
      </vt:variant>
      <vt:variant>
        <vt:i4>437</vt:i4>
      </vt:variant>
      <vt:variant>
        <vt:i4>0</vt:i4>
      </vt:variant>
      <vt:variant>
        <vt:i4>5</vt:i4>
      </vt:variant>
      <vt:variant>
        <vt:lpwstr>C:\Users\Edu\Desktop\TFG\Documentacion\Memoria TFG.doc</vt:lpwstr>
      </vt:variant>
      <vt:variant>
        <vt:lpwstr>_Toc49972790</vt:lpwstr>
      </vt:variant>
      <vt:variant>
        <vt:i4>3866709</vt:i4>
      </vt:variant>
      <vt:variant>
        <vt:i4>431</vt:i4>
      </vt:variant>
      <vt:variant>
        <vt:i4>0</vt:i4>
      </vt:variant>
      <vt:variant>
        <vt:i4>5</vt:i4>
      </vt:variant>
      <vt:variant>
        <vt:lpwstr>C:\Users\Edu\Desktop\TFG\Documentacion\Memoria TFG.doc</vt:lpwstr>
      </vt:variant>
      <vt:variant>
        <vt:lpwstr>_Toc49972789</vt:lpwstr>
      </vt:variant>
      <vt:variant>
        <vt:i4>1441847</vt:i4>
      </vt:variant>
      <vt:variant>
        <vt:i4>425</vt:i4>
      </vt:variant>
      <vt:variant>
        <vt:i4>0</vt:i4>
      </vt:variant>
      <vt:variant>
        <vt:i4>5</vt:i4>
      </vt:variant>
      <vt:variant>
        <vt:lpwstr/>
      </vt:variant>
      <vt:variant>
        <vt:lpwstr>_Toc49972788</vt:lpwstr>
      </vt:variant>
      <vt:variant>
        <vt:i4>1638455</vt:i4>
      </vt:variant>
      <vt:variant>
        <vt:i4>419</vt:i4>
      </vt:variant>
      <vt:variant>
        <vt:i4>0</vt:i4>
      </vt:variant>
      <vt:variant>
        <vt:i4>5</vt:i4>
      </vt:variant>
      <vt:variant>
        <vt:lpwstr/>
      </vt:variant>
      <vt:variant>
        <vt:lpwstr>_Toc49972787</vt:lpwstr>
      </vt:variant>
      <vt:variant>
        <vt:i4>1572919</vt:i4>
      </vt:variant>
      <vt:variant>
        <vt:i4>413</vt:i4>
      </vt:variant>
      <vt:variant>
        <vt:i4>0</vt:i4>
      </vt:variant>
      <vt:variant>
        <vt:i4>5</vt:i4>
      </vt:variant>
      <vt:variant>
        <vt:lpwstr/>
      </vt:variant>
      <vt:variant>
        <vt:lpwstr>_Toc49972786</vt:lpwstr>
      </vt:variant>
      <vt:variant>
        <vt:i4>1769527</vt:i4>
      </vt:variant>
      <vt:variant>
        <vt:i4>407</vt:i4>
      </vt:variant>
      <vt:variant>
        <vt:i4>0</vt:i4>
      </vt:variant>
      <vt:variant>
        <vt:i4>5</vt:i4>
      </vt:variant>
      <vt:variant>
        <vt:lpwstr/>
      </vt:variant>
      <vt:variant>
        <vt:lpwstr>_Toc49972785</vt:lpwstr>
      </vt:variant>
      <vt:variant>
        <vt:i4>1703991</vt:i4>
      </vt:variant>
      <vt:variant>
        <vt:i4>401</vt:i4>
      </vt:variant>
      <vt:variant>
        <vt:i4>0</vt:i4>
      </vt:variant>
      <vt:variant>
        <vt:i4>5</vt:i4>
      </vt:variant>
      <vt:variant>
        <vt:lpwstr/>
      </vt:variant>
      <vt:variant>
        <vt:lpwstr>_Toc49972784</vt:lpwstr>
      </vt:variant>
      <vt:variant>
        <vt:i4>1900599</vt:i4>
      </vt:variant>
      <vt:variant>
        <vt:i4>395</vt:i4>
      </vt:variant>
      <vt:variant>
        <vt:i4>0</vt:i4>
      </vt:variant>
      <vt:variant>
        <vt:i4>5</vt:i4>
      </vt:variant>
      <vt:variant>
        <vt:lpwstr/>
      </vt:variant>
      <vt:variant>
        <vt:lpwstr>_Toc49972783</vt:lpwstr>
      </vt:variant>
      <vt:variant>
        <vt:i4>1835063</vt:i4>
      </vt:variant>
      <vt:variant>
        <vt:i4>389</vt:i4>
      </vt:variant>
      <vt:variant>
        <vt:i4>0</vt:i4>
      </vt:variant>
      <vt:variant>
        <vt:i4>5</vt:i4>
      </vt:variant>
      <vt:variant>
        <vt:lpwstr/>
      </vt:variant>
      <vt:variant>
        <vt:lpwstr>_Toc49972782</vt:lpwstr>
      </vt:variant>
      <vt:variant>
        <vt:i4>2031671</vt:i4>
      </vt:variant>
      <vt:variant>
        <vt:i4>383</vt:i4>
      </vt:variant>
      <vt:variant>
        <vt:i4>0</vt:i4>
      </vt:variant>
      <vt:variant>
        <vt:i4>5</vt:i4>
      </vt:variant>
      <vt:variant>
        <vt:lpwstr/>
      </vt:variant>
      <vt:variant>
        <vt:lpwstr>_Toc49972781</vt:lpwstr>
      </vt:variant>
      <vt:variant>
        <vt:i4>1966135</vt:i4>
      </vt:variant>
      <vt:variant>
        <vt:i4>377</vt:i4>
      </vt:variant>
      <vt:variant>
        <vt:i4>0</vt:i4>
      </vt:variant>
      <vt:variant>
        <vt:i4>5</vt:i4>
      </vt:variant>
      <vt:variant>
        <vt:lpwstr/>
      </vt:variant>
      <vt:variant>
        <vt:lpwstr>_Toc49972780</vt:lpwstr>
      </vt:variant>
      <vt:variant>
        <vt:i4>1507384</vt:i4>
      </vt:variant>
      <vt:variant>
        <vt:i4>371</vt:i4>
      </vt:variant>
      <vt:variant>
        <vt:i4>0</vt:i4>
      </vt:variant>
      <vt:variant>
        <vt:i4>5</vt:i4>
      </vt:variant>
      <vt:variant>
        <vt:lpwstr/>
      </vt:variant>
      <vt:variant>
        <vt:lpwstr>_Toc49972779</vt:lpwstr>
      </vt:variant>
      <vt:variant>
        <vt:i4>1441848</vt:i4>
      </vt:variant>
      <vt:variant>
        <vt:i4>365</vt:i4>
      </vt:variant>
      <vt:variant>
        <vt:i4>0</vt:i4>
      </vt:variant>
      <vt:variant>
        <vt:i4>5</vt:i4>
      </vt:variant>
      <vt:variant>
        <vt:lpwstr/>
      </vt:variant>
      <vt:variant>
        <vt:lpwstr>_Toc49972778</vt:lpwstr>
      </vt:variant>
      <vt:variant>
        <vt:i4>1638456</vt:i4>
      </vt:variant>
      <vt:variant>
        <vt:i4>359</vt:i4>
      </vt:variant>
      <vt:variant>
        <vt:i4>0</vt:i4>
      </vt:variant>
      <vt:variant>
        <vt:i4>5</vt:i4>
      </vt:variant>
      <vt:variant>
        <vt:lpwstr/>
      </vt:variant>
      <vt:variant>
        <vt:lpwstr>_Toc49972777</vt:lpwstr>
      </vt:variant>
      <vt:variant>
        <vt:i4>1572920</vt:i4>
      </vt:variant>
      <vt:variant>
        <vt:i4>353</vt:i4>
      </vt:variant>
      <vt:variant>
        <vt:i4>0</vt:i4>
      </vt:variant>
      <vt:variant>
        <vt:i4>5</vt:i4>
      </vt:variant>
      <vt:variant>
        <vt:lpwstr/>
      </vt:variant>
      <vt:variant>
        <vt:lpwstr>_Toc49972776</vt:lpwstr>
      </vt:variant>
      <vt:variant>
        <vt:i4>1769528</vt:i4>
      </vt:variant>
      <vt:variant>
        <vt:i4>347</vt:i4>
      </vt:variant>
      <vt:variant>
        <vt:i4>0</vt:i4>
      </vt:variant>
      <vt:variant>
        <vt:i4>5</vt:i4>
      </vt:variant>
      <vt:variant>
        <vt:lpwstr/>
      </vt:variant>
      <vt:variant>
        <vt:lpwstr>_Toc49972775</vt:lpwstr>
      </vt:variant>
      <vt:variant>
        <vt:i4>1703992</vt:i4>
      </vt:variant>
      <vt:variant>
        <vt:i4>341</vt:i4>
      </vt:variant>
      <vt:variant>
        <vt:i4>0</vt:i4>
      </vt:variant>
      <vt:variant>
        <vt:i4>5</vt:i4>
      </vt:variant>
      <vt:variant>
        <vt:lpwstr/>
      </vt:variant>
      <vt:variant>
        <vt:lpwstr>_Toc49972774</vt:lpwstr>
      </vt:variant>
      <vt:variant>
        <vt:i4>1900600</vt:i4>
      </vt:variant>
      <vt:variant>
        <vt:i4>335</vt:i4>
      </vt:variant>
      <vt:variant>
        <vt:i4>0</vt:i4>
      </vt:variant>
      <vt:variant>
        <vt:i4>5</vt:i4>
      </vt:variant>
      <vt:variant>
        <vt:lpwstr/>
      </vt:variant>
      <vt:variant>
        <vt:lpwstr>_Toc49972773</vt:lpwstr>
      </vt:variant>
      <vt:variant>
        <vt:i4>1835064</vt:i4>
      </vt:variant>
      <vt:variant>
        <vt:i4>329</vt:i4>
      </vt:variant>
      <vt:variant>
        <vt:i4>0</vt:i4>
      </vt:variant>
      <vt:variant>
        <vt:i4>5</vt:i4>
      </vt:variant>
      <vt:variant>
        <vt:lpwstr/>
      </vt:variant>
      <vt:variant>
        <vt:lpwstr>_Toc49972772</vt:lpwstr>
      </vt:variant>
      <vt:variant>
        <vt:i4>2031672</vt:i4>
      </vt:variant>
      <vt:variant>
        <vt:i4>323</vt:i4>
      </vt:variant>
      <vt:variant>
        <vt:i4>0</vt:i4>
      </vt:variant>
      <vt:variant>
        <vt:i4>5</vt:i4>
      </vt:variant>
      <vt:variant>
        <vt:lpwstr/>
      </vt:variant>
      <vt:variant>
        <vt:lpwstr>_Toc49972771</vt:lpwstr>
      </vt:variant>
      <vt:variant>
        <vt:i4>1966136</vt:i4>
      </vt:variant>
      <vt:variant>
        <vt:i4>317</vt:i4>
      </vt:variant>
      <vt:variant>
        <vt:i4>0</vt:i4>
      </vt:variant>
      <vt:variant>
        <vt:i4>5</vt:i4>
      </vt:variant>
      <vt:variant>
        <vt:lpwstr/>
      </vt:variant>
      <vt:variant>
        <vt:lpwstr>_Toc49972770</vt:lpwstr>
      </vt:variant>
      <vt:variant>
        <vt:i4>1507385</vt:i4>
      </vt:variant>
      <vt:variant>
        <vt:i4>311</vt:i4>
      </vt:variant>
      <vt:variant>
        <vt:i4>0</vt:i4>
      </vt:variant>
      <vt:variant>
        <vt:i4>5</vt:i4>
      </vt:variant>
      <vt:variant>
        <vt:lpwstr/>
      </vt:variant>
      <vt:variant>
        <vt:lpwstr>_Toc49972769</vt:lpwstr>
      </vt:variant>
      <vt:variant>
        <vt:i4>1441849</vt:i4>
      </vt:variant>
      <vt:variant>
        <vt:i4>305</vt:i4>
      </vt:variant>
      <vt:variant>
        <vt:i4>0</vt:i4>
      </vt:variant>
      <vt:variant>
        <vt:i4>5</vt:i4>
      </vt:variant>
      <vt:variant>
        <vt:lpwstr/>
      </vt:variant>
      <vt:variant>
        <vt:lpwstr>_Toc49972768</vt:lpwstr>
      </vt:variant>
      <vt:variant>
        <vt:i4>1638457</vt:i4>
      </vt:variant>
      <vt:variant>
        <vt:i4>299</vt:i4>
      </vt:variant>
      <vt:variant>
        <vt:i4>0</vt:i4>
      </vt:variant>
      <vt:variant>
        <vt:i4>5</vt:i4>
      </vt:variant>
      <vt:variant>
        <vt:lpwstr/>
      </vt:variant>
      <vt:variant>
        <vt:lpwstr>_Toc49972767</vt:lpwstr>
      </vt:variant>
      <vt:variant>
        <vt:i4>1572921</vt:i4>
      </vt:variant>
      <vt:variant>
        <vt:i4>293</vt:i4>
      </vt:variant>
      <vt:variant>
        <vt:i4>0</vt:i4>
      </vt:variant>
      <vt:variant>
        <vt:i4>5</vt:i4>
      </vt:variant>
      <vt:variant>
        <vt:lpwstr/>
      </vt:variant>
      <vt:variant>
        <vt:lpwstr>_Toc49972766</vt:lpwstr>
      </vt:variant>
      <vt:variant>
        <vt:i4>1769529</vt:i4>
      </vt:variant>
      <vt:variant>
        <vt:i4>287</vt:i4>
      </vt:variant>
      <vt:variant>
        <vt:i4>0</vt:i4>
      </vt:variant>
      <vt:variant>
        <vt:i4>5</vt:i4>
      </vt:variant>
      <vt:variant>
        <vt:lpwstr/>
      </vt:variant>
      <vt:variant>
        <vt:lpwstr>_Toc49972765</vt:lpwstr>
      </vt:variant>
      <vt:variant>
        <vt:i4>1703993</vt:i4>
      </vt:variant>
      <vt:variant>
        <vt:i4>281</vt:i4>
      </vt:variant>
      <vt:variant>
        <vt:i4>0</vt:i4>
      </vt:variant>
      <vt:variant>
        <vt:i4>5</vt:i4>
      </vt:variant>
      <vt:variant>
        <vt:lpwstr/>
      </vt:variant>
      <vt:variant>
        <vt:lpwstr>_Toc49972764</vt:lpwstr>
      </vt:variant>
      <vt:variant>
        <vt:i4>1900601</vt:i4>
      </vt:variant>
      <vt:variant>
        <vt:i4>275</vt:i4>
      </vt:variant>
      <vt:variant>
        <vt:i4>0</vt:i4>
      </vt:variant>
      <vt:variant>
        <vt:i4>5</vt:i4>
      </vt:variant>
      <vt:variant>
        <vt:lpwstr/>
      </vt:variant>
      <vt:variant>
        <vt:lpwstr>_Toc49972763</vt:lpwstr>
      </vt:variant>
      <vt:variant>
        <vt:i4>1835065</vt:i4>
      </vt:variant>
      <vt:variant>
        <vt:i4>269</vt:i4>
      </vt:variant>
      <vt:variant>
        <vt:i4>0</vt:i4>
      </vt:variant>
      <vt:variant>
        <vt:i4>5</vt:i4>
      </vt:variant>
      <vt:variant>
        <vt:lpwstr/>
      </vt:variant>
      <vt:variant>
        <vt:lpwstr>_Toc49972762</vt:lpwstr>
      </vt:variant>
      <vt:variant>
        <vt:i4>2031673</vt:i4>
      </vt:variant>
      <vt:variant>
        <vt:i4>263</vt:i4>
      </vt:variant>
      <vt:variant>
        <vt:i4>0</vt:i4>
      </vt:variant>
      <vt:variant>
        <vt:i4>5</vt:i4>
      </vt:variant>
      <vt:variant>
        <vt:lpwstr/>
      </vt:variant>
      <vt:variant>
        <vt:lpwstr>_Toc49972761</vt:lpwstr>
      </vt:variant>
      <vt:variant>
        <vt:i4>1966137</vt:i4>
      </vt:variant>
      <vt:variant>
        <vt:i4>257</vt:i4>
      </vt:variant>
      <vt:variant>
        <vt:i4>0</vt:i4>
      </vt:variant>
      <vt:variant>
        <vt:i4>5</vt:i4>
      </vt:variant>
      <vt:variant>
        <vt:lpwstr/>
      </vt:variant>
      <vt:variant>
        <vt:lpwstr>_Toc49972760</vt:lpwstr>
      </vt:variant>
      <vt:variant>
        <vt:i4>1507386</vt:i4>
      </vt:variant>
      <vt:variant>
        <vt:i4>251</vt:i4>
      </vt:variant>
      <vt:variant>
        <vt:i4>0</vt:i4>
      </vt:variant>
      <vt:variant>
        <vt:i4>5</vt:i4>
      </vt:variant>
      <vt:variant>
        <vt:lpwstr/>
      </vt:variant>
      <vt:variant>
        <vt:lpwstr>_Toc49972759</vt:lpwstr>
      </vt:variant>
      <vt:variant>
        <vt:i4>1441850</vt:i4>
      </vt:variant>
      <vt:variant>
        <vt:i4>245</vt:i4>
      </vt:variant>
      <vt:variant>
        <vt:i4>0</vt:i4>
      </vt:variant>
      <vt:variant>
        <vt:i4>5</vt:i4>
      </vt:variant>
      <vt:variant>
        <vt:lpwstr/>
      </vt:variant>
      <vt:variant>
        <vt:lpwstr>_Toc49972758</vt:lpwstr>
      </vt:variant>
      <vt:variant>
        <vt:i4>1638458</vt:i4>
      </vt:variant>
      <vt:variant>
        <vt:i4>239</vt:i4>
      </vt:variant>
      <vt:variant>
        <vt:i4>0</vt:i4>
      </vt:variant>
      <vt:variant>
        <vt:i4>5</vt:i4>
      </vt:variant>
      <vt:variant>
        <vt:lpwstr/>
      </vt:variant>
      <vt:variant>
        <vt:lpwstr>_Toc49972757</vt:lpwstr>
      </vt:variant>
      <vt:variant>
        <vt:i4>1572922</vt:i4>
      </vt:variant>
      <vt:variant>
        <vt:i4>233</vt:i4>
      </vt:variant>
      <vt:variant>
        <vt:i4>0</vt:i4>
      </vt:variant>
      <vt:variant>
        <vt:i4>5</vt:i4>
      </vt:variant>
      <vt:variant>
        <vt:lpwstr/>
      </vt:variant>
      <vt:variant>
        <vt:lpwstr>_Toc49972756</vt:lpwstr>
      </vt:variant>
      <vt:variant>
        <vt:i4>1769530</vt:i4>
      </vt:variant>
      <vt:variant>
        <vt:i4>227</vt:i4>
      </vt:variant>
      <vt:variant>
        <vt:i4>0</vt:i4>
      </vt:variant>
      <vt:variant>
        <vt:i4>5</vt:i4>
      </vt:variant>
      <vt:variant>
        <vt:lpwstr/>
      </vt:variant>
      <vt:variant>
        <vt:lpwstr>_Toc49972755</vt:lpwstr>
      </vt:variant>
      <vt:variant>
        <vt:i4>1703994</vt:i4>
      </vt:variant>
      <vt:variant>
        <vt:i4>221</vt:i4>
      </vt:variant>
      <vt:variant>
        <vt:i4>0</vt:i4>
      </vt:variant>
      <vt:variant>
        <vt:i4>5</vt:i4>
      </vt:variant>
      <vt:variant>
        <vt:lpwstr/>
      </vt:variant>
      <vt:variant>
        <vt:lpwstr>_Toc49972754</vt:lpwstr>
      </vt:variant>
      <vt:variant>
        <vt:i4>1900602</vt:i4>
      </vt:variant>
      <vt:variant>
        <vt:i4>215</vt:i4>
      </vt:variant>
      <vt:variant>
        <vt:i4>0</vt:i4>
      </vt:variant>
      <vt:variant>
        <vt:i4>5</vt:i4>
      </vt:variant>
      <vt:variant>
        <vt:lpwstr/>
      </vt:variant>
      <vt:variant>
        <vt:lpwstr>_Toc49972753</vt:lpwstr>
      </vt:variant>
      <vt:variant>
        <vt:i4>1835066</vt:i4>
      </vt:variant>
      <vt:variant>
        <vt:i4>209</vt:i4>
      </vt:variant>
      <vt:variant>
        <vt:i4>0</vt:i4>
      </vt:variant>
      <vt:variant>
        <vt:i4>5</vt:i4>
      </vt:variant>
      <vt:variant>
        <vt:lpwstr/>
      </vt:variant>
      <vt:variant>
        <vt:lpwstr>_Toc49972752</vt:lpwstr>
      </vt:variant>
      <vt:variant>
        <vt:i4>2031674</vt:i4>
      </vt:variant>
      <vt:variant>
        <vt:i4>203</vt:i4>
      </vt:variant>
      <vt:variant>
        <vt:i4>0</vt:i4>
      </vt:variant>
      <vt:variant>
        <vt:i4>5</vt:i4>
      </vt:variant>
      <vt:variant>
        <vt:lpwstr/>
      </vt:variant>
      <vt:variant>
        <vt:lpwstr>_Toc49972751</vt:lpwstr>
      </vt:variant>
      <vt:variant>
        <vt:i4>1966138</vt:i4>
      </vt:variant>
      <vt:variant>
        <vt:i4>197</vt:i4>
      </vt:variant>
      <vt:variant>
        <vt:i4>0</vt:i4>
      </vt:variant>
      <vt:variant>
        <vt:i4>5</vt:i4>
      </vt:variant>
      <vt:variant>
        <vt:lpwstr/>
      </vt:variant>
      <vt:variant>
        <vt:lpwstr>_Toc49972750</vt:lpwstr>
      </vt:variant>
      <vt:variant>
        <vt:i4>1507387</vt:i4>
      </vt:variant>
      <vt:variant>
        <vt:i4>191</vt:i4>
      </vt:variant>
      <vt:variant>
        <vt:i4>0</vt:i4>
      </vt:variant>
      <vt:variant>
        <vt:i4>5</vt:i4>
      </vt:variant>
      <vt:variant>
        <vt:lpwstr/>
      </vt:variant>
      <vt:variant>
        <vt:lpwstr>_Toc49972749</vt:lpwstr>
      </vt:variant>
      <vt:variant>
        <vt:i4>1441851</vt:i4>
      </vt:variant>
      <vt:variant>
        <vt:i4>185</vt:i4>
      </vt:variant>
      <vt:variant>
        <vt:i4>0</vt:i4>
      </vt:variant>
      <vt:variant>
        <vt:i4>5</vt:i4>
      </vt:variant>
      <vt:variant>
        <vt:lpwstr/>
      </vt:variant>
      <vt:variant>
        <vt:lpwstr>_Toc49972748</vt:lpwstr>
      </vt:variant>
      <vt:variant>
        <vt:i4>1638459</vt:i4>
      </vt:variant>
      <vt:variant>
        <vt:i4>179</vt:i4>
      </vt:variant>
      <vt:variant>
        <vt:i4>0</vt:i4>
      </vt:variant>
      <vt:variant>
        <vt:i4>5</vt:i4>
      </vt:variant>
      <vt:variant>
        <vt:lpwstr/>
      </vt:variant>
      <vt:variant>
        <vt:lpwstr>_Toc49972747</vt:lpwstr>
      </vt:variant>
      <vt:variant>
        <vt:i4>1572923</vt:i4>
      </vt:variant>
      <vt:variant>
        <vt:i4>173</vt:i4>
      </vt:variant>
      <vt:variant>
        <vt:i4>0</vt:i4>
      </vt:variant>
      <vt:variant>
        <vt:i4>5</vt:i4>
      </vt:variant>
      <vt:variant>
        <vt:lpwstr/>
      </vt:variant>
      <vt:variant>
        <vt:lpwstr>_Toc49972746</vt:lpwstr>
      </vt:variant>
      <vt:variant>
        <vt:i4>1769531</vt:i4>
      </vt:variant>
      <vt:variant>
        <vt:i4>167</vt:i4>
      </vt:variant>
      <vt:variant>
        <vt:i4>0</vt:i4>
      </vt:variant>
      <vt:variant>
        <vt:i4>5</vt:i4>
      </vt:variant>
      <vt:variant>
        <vt:lpwstr/>
      </vt:variant>
      <vt:variant>
        <vt:lpwstr>_Toc49972745</vt:lpwstr>
      </vt:variant>
      <vt:variant>
        <vt:i4>1703995</vt:i4>
      </vt:variant>
      <vt:variant>
        <vt:i4>161</vt:i4>
      </vt:variant>
      <vt:variant>
        <vt:i4>0</vt:i4>
      </vt:variant>
      <vt:variant>
        <vt:i4>5</vt:i4>
      </vt:variant>
      <vt:variant>
        <vt:lpwstr/>
      </vt:variant>
      <vt:variant>
        <vt:lpwstr>_Toc49972744</vt:lpwstr>
      </vt:variant>
      <vt:variant>
        <vt:i4>1900603</vt:i4>
      </vt:variant>
      <vt:variant>
        <vt:i4>152</vt:i4>
      </vt:variant>
      <vt:variant>
        <vt:i4>0</vt:i4>
      </vt:variant>
      <vt:variant>
        <vt:i4>5</vt:i4>
      </vt:variant>
      <vt:variant>
        <vt:lpwstr/>
      </vt:variant>
      <vt:variant>
        <vt:lpwstr>_Toc49972743</vt:lpwstr>
      </vt:variant>
      <vt:variant>
        <vt:i4>1835067</vt:i4>
      </vt:variant>
      <vt:variant>
        <vt:i4>146</vt:i4>
      </vt:variant>
      <vt:variant>
        <vt:i4>0</vt:i4>
      </vt:variant>
      <vt:variant>
        <vt:i4>5</vt:i4>
      </vt:variant>
      <vt:variant>
        <vt:lpwstr/>
      </vt:variant>
      <vt:variant>
        <vt:lpwstr>_Toc49972742</vt:lpwstr>
      </vt:variant>
      <vt:variant>
        <vt:i4>2031675</vt:i4>
      </vt:variant>
      <vt:variant>
        <vt:i4>140</vt:i4>
      </vt:variant>
      <vt:variant>
        <vt:i4>0</vt:i4>
      </vt:variant>
      <vt:variant>
        <vt:i4>5</vt:i4>
      </vt:variant>
      <vt:variant>
        <vt:lpwstr/>
      </vt:variant>
      <vt:variant>
        <vt:lpwstr>_Toc49972741</vt:lpwstr>
      </vt:variant>
      <vt:variant>
        <vt:i4>1966139</vt:i4>
      </vt:variant>
      <vt:variant>
        <vt:i4>134</vt:i4>
      </vt:variant>
      <vt:variant>
        <vt:i4>0</vt:i4>
      </vt:variant>
      <vt:variant>
        <vt:i4>5</vt:i4>
      </vt:variant>
      <vt:variant>
        <vt:lpwstr/>
      </vt:variant>
      <vt:variant>
        <vt:lpwstr>_Toc49972740</vt:lpwstr>
      </vt:variant>
      <vt:variant>
        <vt:i4>1507388</vt:i4>
      </vt:variant>
      <vt:variant>
        <vt:i4>128</vt:i4>
      </vt:variant>
      <vt:variant>
        <vt:i4>0</vt:i4>
      </vt:variant>
      <vt:variant>
        <vt:i4>5</vt:i4>
      </vt:variant>
      <vt:variant>
        <vt:lpwstr/>
      </vt:variant>
      <vt:variant>
        <vt:lpwstr>_Toc49972739</vt:lpwstr>
      </vt:variant>
      <vt:variant>
        <vt:i4>1441852</vt:i4>
      </vt:variant>
      <vt:variant>
        <vt:i4>122</vt:i4>
      </vt:variant>
      <vt:variant>
        <vt:i4>0</vt:i4>
      </vt:variant>
      <vt:variant>
        <vt:i4>5</vt:i4>
      </vt:variant>
      <vt:variant>
        <vt:lpwstr/>
      </vt:variant>
      <vt:variant>
        <vt:lpwstr>_Toc49972738</vt:lpwstr>
      </vt:variant>
      <vt:variant>
        <vt:i4>1638460</vt:i4>
      </vt:variant>
      <vt:variant>
        <vt:i4>116</vt:i4>
      </vt:variant>
      <vt:variant>
        <vt:i4>0</vt:i4>
      </vt:variant>
      <vt:variant>
        <vt:i4>5</vt:i4>
      </vt:variant>
      <vt:variant>
        <vt:lpwstr/>
      </vt:variant>
      <vt:variant>
        <vt:lpwstr>_Toc49972737</vt:lpwstr>
      </vt:variant>
      <vt:variant>
        <vt:i4>1572924</vt:i4>
      </vt:variant>
      <vt:variant>
        <vt:i4>110</vt:i4>
      </vt:variant>
      <vt:variant>
        <vt:i4>0</vt:i4>
      </vt:variant>
      <vt:variant>
        <vt:i4>5</vt:i4>
      </vt:variant>
      <vt:variant>
        <vt:lpwstr/>
      </vt:variant>
      <vt:variant>
        <vt:lpwstr>_Toc49972736</vt:lpwstr>
      </vt:variant>
      <vt:variant>
        <vt:i4>1769532</vt:i4>
      </vt:variant>
      <vt:variant>
        <vt:i4>104</vt:i4>
      </vt:variant>
      <vt:variant>
        <vt:i4>0</vt:i4>
      </vt:variant>
      <vt:variant>
        <vt:i4>5</vt:i4>
      </vt:variant>
      <vt:variant>
        <vt:lpwstr/>
      </vt:variant>
      <vt:variant>
        <vt:lpwstr>_Toc49972735</vt:lpwstr>
      </vt:variant>
      <vt:variant>
        <vt:i4>1703996</vt:i4>
      </vt:variant>
      <vt:variant>
        <vt:i4>98</vt:i4>
      </vt:variant>
      <vt:variant>
        <vt:i4>0</vt:i4>
      </vt:variant>
      <vt:variant>
        <vt:i4>5</vt:i4>
      </vt:variant>
      <vt:variant>
        <vt:lpwstr/>
      </vt:variant>
      <vt:variant>
        <vt:lpwstr>_Toc49972734</vt:lpwstr>
      </vt:variant>
      <vt:variant>
        <vt:i4>1900604</vt:i4>
      </vt:variant>
      <vt:variant>
        <vt:i4>92</vt:i4>
      </vt:variant>
      <vt:variant>
        <vt:i4>0</vt:i4>
      </vt:variant>
      <vt:variant>
        <vt:i4>5</vt:i4>
      </vt:variant>
      <vt:variant>
        <vt:lpwstr/>
      </vt:variant>
      <vt:variant>
        <vt:lpwstr>_Toc49972733</vt:lpwstr>
      </vt:variant>
      <vt:variant>
        <vt:i4>1835068</vt:i4>
      </vt:variant>
      <vt:variant>
        <vt:i4>86</vt:i4>
      </vt:variant>
      <vt:variant>
        <vt:i4>0</vt:i4>
      </vt:variant>
      <vt:variant>
        <vt:i4>5</vt:i4>
      </vt:variant>
      <vt:variant>
        <vt:lpwstr/>
      </vt:variant>
      <vt:variant>
        <vt:lpwstr>_Toc49972732</vt:lpwstr>
      </vt:variant>
      <vt:variant>
        <vt:i4>2031676</vt:i4>
      </vt:variant>
      <vt:variant>
        <vt:i4>80</vt:i4>
      </vt:variant>
      <vt:variant>
        <vt:i4>0</vt:i4>
      </vt:variant>
      <vt:variant>
        <vt:i4>5</vt:i4>
      </vt:variant>
      <vt:variant>
        <vt:lpwstr/>
      </vt:variant>
      <vt:variant>
        <vt:lpwstr>_Toc49972731</vt:lpwstr>
      </vt:variant>
      <vt:variant>
        <vt:i4>1966140</vt:i4>
      </vt:variant>
      <vt:variant>
        <vt:i4>74</vt:i4>
      </vt:variant>
      <vt:variant>
        <vt:i4>0</vt:i4>
      </vt:variant>
      <vt:variant>
        <vt:i4>5</vt:i4>
      </vt:variant>
      <vt:variant>
        <vt:lpwstr/>
      </vt:variant>
      <vt:variant>
        <vt:lpwstr>_Toc49972730</vt:lpwstr>
      </vt:variant>
      <vt:variant>
        <vt:i4>1507389</vt:i4>
      </vt:variant>
      <vt:variant>
        <vt:i4>68</vt:i4>
      </vt:variant>
      <vt:variant>
        <vt:i4>0</vt:i4>
      </vt:variant>
      <vt:variant>
        <vt:i4>5</vt:i4>
      </vt:variant>
      <vt:variant>
        <vt:lpwstr/>
      </vt:variant>
      <vt:variant>
        <vt:lpwstr>_Toc49972729</vt:lpwstr>
      </vt:variant>
      <vt:variant>
        <vt:i4>1441853</vt:i4>
      </vt:variant>
      <vt:variant>
        <vt:i4>62</vt:i4>
      </vt:variant>
      <vt:variant>
        <vt:i4>0</vt:i4>
      </vt:variant>
      <vt:variant>
        <vt:i4>5</vt:i4>
      </vt:variant>
      <vt:variant>
        <vt:lpwstr/>
      </vt:variant>
      <vt:variant>
        <vt:lpwstr>_Toc49972728</vt:lpwstr>
      </vt:variant>
      <vt:variant>
        <vt:i4>1638461</vt:i4>
      </vt:variant>
      <vt:variant>
        <vt:i4>56</vt:i4>
      </vt:variant>
      <vt:variant>
        <vt:i4>0</vt:i4>
      </vt:variant>
      <vt:variant>
        <vt:i4>5</vt:i4>
      </vt:variant>
      <vt:variant>
        <vt:lpwstr/>
      </vt:variant>
      <vt:variant>
        <vt:lpwstr>_Toc49972727</vt:lpwstr>
      </vt:variant>
      <vt:variant>
        <vt:i4>1572925</vt:i4>
      </vt:variant>
      <vt:variant>
        <vt:i4>50</vt:i4>
      </vt:variant>
      <vt:variant>
        <vt:i4>0</vt:i4>
      </vt:variant>
      <vt:variant>
        <vt:i4>5</vt:i4>
      </vt:variant>
      <vt:variant>
        <vt:lpwstr/>
      </vt:variant>
      <vt:variant>
        <vt:lpwstr>_Toc49972726</vt:lpwstr>
      </vt:variant>
      <vt:variant>
        <vt:i4>1769533</vt:i4>
      </vt:variant>
      <vt:variant>
        <vt:i4>44</vt:i4>
      </vt:variant>
      <vt:variant>
        <vt:i4>0</vt:i4>
      </vt:variant>
      <vt:variant>
        <vt:i4>5</vt:i4>
      </vt:variant>
      <vt:variant>
        <vt:lpwstr/>
      </vt:variant>
      <vt:variant>
        <vt:lpwstr>_Toc49972725</vt:lpwstr>
      </vt:variant>
      <vt:variant>
        <vt:i4>1703997</vt:i4>
      </vt:variant>
      <vt:variant>
        <vt:i4>38</vt:i4>
      </vt:variant>
      <vt:variant>
        <vt:i4>0</vt:i4>
      </vt:variant>
      <vt:variant>
        <vt:i4>5</vt:i4>
      </vt:variant>
      <vt:variant>
        <vt:lpwstr/>
      </vt:variant>
      <vt:variant>
        <vt:lpwstr>_Toc49972724</vt:lpwstr>
      </vt:variant>
      <vt:variant>
        <vt:i4>1900605</vt:i4>
      </vt:variant>
      <vt:variant>
        <vt:i4>32</vt:i4>
      </vt:variant>
      <vt:variant>
        <vt:i4>0</vt:i4>
      </vt:variant>
      <vt:variant>
        <vt:i4>5</vt:i4>
      </vt:variant>
      <vt:variant>
        <vt:lpwstr/>
      </vt:variant>
      <vt:variant>
        <vt:lpwstr>_Toc49972723</vt:lpwstr>
      </vt:variant>
      <vt:variant>
        <vt:i4>1835069</vt:i4>
      </vt:variant>
      <vt:variant>
        <vt:i4>26</vt:i4>
      </vt:variant>
      <vt:variant>
        <vt:i4>0</vt:i4>
      </vt:variant>
      <vt:variant>
        <vt:i4>5</vt:i4>
      </vt:variant>
      <vt:variant>
        <vt:lpwstr/>
      </vt:variant>
      <vt:variant>
        <vt:lpwstr>_Toc49972722</vt:lpwstr>
      </vt:variant>
      <vt:variant>
        <vt:i4>2031677</vt:i4>
      </vt:variant>
      <vt:variant>
        <vt:i4>20</vt:i4>
      </vt:variant>
      <vt:variant>
        <vt:i4>0</vt:i4>
      </vt:variant>
      <vt:variant>
        <vt:i4>5</vt:i4>
      </vt:variant>
      <vt:variant>
        <vt:lpwstr/>
      </vt:variant>
      <vt:variant>
        <vt:lpwstr>_Toc49972721</vt:lpwstr>
      </vt:variant>
      <vt:variant>
        <vt:i4>1966141</vt:i4>
      </vt:variant>
      <vt:variant>
        <vt:i4>14</vt:i4>
      </vt:variant>
      <vt:variant>
        <vt:i4>0</vt:i4>
      </vt:variant>
      <vt:variant>
        <vt:i4>5</vt:i4>
      </vt:variant>
      <vt:variant>
        <vt:lpwstr/>
      </vt:variant>
      <vt:variant>
        <vt:lpwstr>_Toc49972720</vt:lpwstr>
      </vt:variant>
      <vt:variant>
        <vt:i4>1507390</vt:i4>
      </vt:variant>
      <vt:variant>
        <vt:i4>8</vt:i4>
      </vt:variant>
      <vt:variant>
        <vt:i4>0</vt:i4>
      </vt:variant>
      <vt:variant>
        <vt:i4>5</vt:i4>
      </vt:variant>
      <vt:variant>
        <vt:lpwstr/>
      </vt:variant>
      <vt:variant>
        <vt:lpwstr>_Toc49972719</vt:lpwstr>
      </vt:variant>
      <vt:variant>
        <vt:i4>1441854</vt:i4>
      </vt:variant>
      <vt:variant>
        <vt:i4>2</vt:i4>
      </vt:variant>
      <vt:variant>
        <vt:i4>0</vt:i4>
      </vt:variant>
      <vt:variant>
        <vt:i4>5</vt:i4>
      </vt:variant>
      <vt:variant>
        <vt:lpwstr/>
      </vt:variant>
      <vt:variant>
        <vt:lpwstr>_Toc49972718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TFG</dc:title>
  <dc:subject/>
  <dc:creator>Graván Serrano Eduardo</dc:creator>
  <cp:keywords/>
  <dc:description/>
  <cp:lastModifiedBy>Graván Serrano Eduardo</cp:lastModifiedBy>
  <cp:revision>32</cp:revision>
  <cp:lastPrinted>2015-11-19T14:09:00Z</cp:lastPrinted>
  <dcterms:created xsi:type="dcterms:W3CDTF">2020-09-10T15:49:00Z</dcterms:created>
  <dcterms:modified xsi:type="dcterms:W3CDTF">2020-09-11T15:33:00Z</dcterms:modified>
</cp:coreProperties>
</file>